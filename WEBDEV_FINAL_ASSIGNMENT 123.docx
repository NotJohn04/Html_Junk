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B0A164" w14:textId="77777777" w:rsidR="009B6579" w:rsidRDefault="009B6579" w:rsidP="00894826">
      <w:r>
        <w:rPr>
          <w:noProof/>
          <w:lang w:eastAsia="en-MY"/>
        </w:rPr>
        <w:drawing>
          <wp:inline distT="0" distB="0" distL="0" distR="0" wp14:anchorId="6A0BCFB4" wp14:editId="622C0F4B">
            <wp:extent cx="4448175" cy="3686175"/>
            <wp:effectExtent l="19050" t="19050" r="28575" b="28575"/>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a3.my/wp-content/uploads/2012/12/APU-Logo-Final.jpg"/>
                    <pic:cNvPicPr>
                      <a:picLocks noChangeAspect="1" noChangeArrowheads="1"/>
                    </pic:cNvPicPr>
                  </pic:nvPicPr>
                  <pic:blipFill>
                    <a:blip r:embed="rId11" cstate="print">
                      <a:extLst>
                        <a:ext uri="{28A0092B-C50C-407E-A947-70E740481C1C}">
                          <a14:useLocalDpi xmlns:a14="http://schemas.microsoft.com/office/drawing/2010/main" val="0"/>
                        </a:ext>
                      </a:extLst>
                    </a:blip>
                    <a:srcRect t="8276"/>
                    <a:stretch>
                      <a:fillRect/>
                    </a:stretch>
                  </pic:blipFill>
                  <pic:spPr>
                    <a:xfrm>
                      <a:off x="0" y="0"/>
                      <a:ext cx="4448175" cy="3686175"/>
                    </a:xfrm>
                    <a:prstGeom prst="rect">
                      <a:avLst/>
                    </a:prstGeom>
                    <a:noFill/>
                    <a:ln>
                      <a:solidFill>
                        <a:schemeClr val="tx1"/>
                      </a:solidFill>
                    </a:ln>
                  </pic:spPr>
                </pic:pic>
              </a:graphicData>
            </a:graphic>
          </wp:inline>
        </w:drawing>
      </w:r>
    </w:p>
    <w:tbl>
      <w:tblPr>
        <w:tblW w:w="9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3"/>
        <w:gridCol w:w="333"/>
        <w:gridCol w:w="7007"/>
      </w:tblGrid>
      <w:tr w:rsidR="009B6579" w14:paraId="51B329BA" w14:textId="77777777">
        <w:trPr>
          <w:trHeight w:val="621"/>
        </w:trPr>
        <w:tc>
          <w:tcPr>
            <w:tcW w:w="2423" w:type="dxa"/>
            <w:tcBorders>
              <w:top w:val="single" w:sz="4" w:space="0" w:color="auto"/>
              <w:left w:val="single" w:sz="4" w:space="0" w:color="auto"/>
              <w:bottom w:val="single" w:sz="4" w:space="0" w:color="auto"/>
              <w:right w:val="single" w:sz="4" w:space="0" w:color="auto"/>
            </w:tcBorders>
            <w:vAlign w:val="center"/>
          </w:tcPr>
          <w:p w14:paraId="472C557D" w14:textId="77777777" w:rsidR="009B6579" w:rsidRDefault="009B6579" w:rsidP="00894826">
            <w:r>
              <w:t xml:space="preserve">Module Code          </w:t>
            </w:r>
          </w:p>
        </w:tc>
        <w:tc>
          <w:tcPr>
            <w:tcW w:w="333" w:type="dxa"/>
            <w:tcBorders>
              <w:top w:val="single" w:sz="4" w:space="0" w:color="auto"/>
              <w:left w:val="single" w:sz="4" w:space="0" w:color="auto"/>
              <w:bottom w:val="single" w:sz="4" w:space="0" w:color="auto"/>
              <w:right w:val="single" w:sz="4" w:space="0" w:color="auto"/>
            </w:tcBorders>
          </w:tcPr>
          <w:p w14:paraId="0AD8864A" w14:textId="77777777" w:rsidR="009B6579" w:rsidRDefault="009B6579" w:rsidP="00894826">
            <w:r>
              <w:t>:</w:t>
            </w:r>
          </w:p>
        </w:tc>
        <w:tc>
          <w:tcPr>
            <w:tcW w:w="7007" w:type="dxa"/>
            <w:tcBorders>
              <w:top w:val="single" w:sz="4" w:space="0" w:color="auto"/>
              <w:left w:val="single" w:sz="4" w:space="0" w:color="auto"/>
              <w:bottom w:val="single" w:sz="4" w:space="0" w:color="auto"/>
              <w:right w:val="single" w:sz="4" w:space="0" w:color="auto"/>
            </w:tcBorders>
            <w:vAlign w:val="center"/>
          </w:tcPr>
          <w:p w14:paraId="2FA46B3F" w14:textId="77777777" w:rsidR="009B6579" w:rsidRPr="008E0049" w:rsidRDefault="009B6579" w:rsidP="00894826">
            <w:r w:rsidRPr="008E0049">
              <w:t>AAPP009-4-2-WDT</w:t>
            </w:r>
            <w:r>
              <w:t xml:space="preserve"> </w:t>
            </w:r>
            <w:r w:rsidRPr="008E0049">
              <w:t>– WEB DEVELOPMENT</w:t>
            </w:r>
          </w:p>
        </w:tc>
      </w:tr>
      <w:tr w:rsidR="009B6579" w14:paraId="6DA3358C" w14:textId="77777777">
        <w:trPr>
          <w:trHeight w:val="281"/>
        </w:trPr>
        <w:tc>
          <w:tcPr>
            <w:tcW w:w="2423" w:type="dxa"/>
            <w:tcBorders>
              <w:top w:val="single" w:sz="4" w:space="0" w:color="auto"/>
              <w:left w:val="single" w:sz="4" w:space="0" w:color="auto"/>
              <w:bottom w:val="single" w:sz="4" w:space="0" w:color="auto"/>
              <w:right w:val="single" w:sz="4" w:space="0" w:color="auto"/>
            </w:tcBorders>
            <w:vAlign w:val="center"/>
          </w:tcPr>
          <w:p w14:paraId="6154963E" w14:textId="77777777" w:rsidR="009B6579" w:rsidRDefault="009B6579" w:rsidP="00894826">
            <w:r>
              <w:t xml:space="preserve">Intake Code            </w:t>
            </w:r>
          </w:p>
        </w:tc>
        <w:tc>
          <w:tcPr>
            <w:tcW w:w="333" w:type="dxa"/>
            <w:tcBorders>
              <w:top w:val="single" w:sz="4" w:space="0" w:color="auto"/>
              <w:left w:val="single" w:sz="4" w:space="0" w:color="auto"/>
              <w:bottom w:val="single" w:sz="4" w:space="0" w:color="auto"/>
              <w:right w:val="single" w:sz="4" w:space="0" w:color="auto"/>
            </w:tcBorders>
          </w:tcPr>
          <w:p w14:paraId="0514A1EB" w14:textId="77777777" w:rsidR="009B6579" w:rsidRDefault="009B6579" w:rsidP="00894826">
            <w:r>
              <w:t>:</w:t>
            </w:r>
          </w:p>
        </w:tc>
        <w:tc>
          <w:tcPr>
            <w:tcW w:w="7007" w:type="dxa"/>
            <w:tcBorders>
              <w:top w:val="single" w:sz="4" w:space="0" w:color="auto"/>
              <w:left w:val="single" w:sz="4" w:space="0" w:color="auto"/>
              <w:bottom w:val="single" w:sz="4" w:space="0" w:color="auto"/>
              <w:right w:val="single" w:sz="4" w:space="0" w:color="auto"/>
            </w:tcBorders>
            <w:vAlign w:val="center"/>
          </w:tcPr>
          <w:p w14:paraId="03945C3D" w14:textId="77777777" w:rsidR="009B6579" w:rsidRDefault="009B6579" w:rsidP="00894826">
            <w:r>
              <w:t>UCDF2208ICT(SE)</w:t>
            </w:r>
          </w:p>
        </w:tc>
      </w:tr>
      <w:tr w:rsidR="009B6579" w14:paraId="7A76C4F9" w14:textId="77777777">
        <w:trPr>
          <w:trHeight w:val="564"/>
        </w:trPr>
        <w:tc>
          <w:tcPr>
            <w:tcW w:w="2423" w:type="dxa"/>
            <w:tcBorders>
              <w:top w:val="single" w:sz="4" w:space="0" w:color="auto"/>
              <w:left w:val="single" w:sz="4" w:space="0" w:color="auto"/>
              <w:bottom w:val="single" w:sz="4" w:space="0" w:color="auto"/>
              <w:right w:val="single" w:sz="4" w:space="0" w:color="auto"/>
            </w:tcBorders>
            <w:vAlign w:val="center"/>
          </w:tcPr>
          <w:p w14:paraId="294A2E34" w14:textId="77777777" w:rsidR="009B6579" w:rsidRDefault="009B6579" w:rsidP="00894826">
            <w:r>
              <w:t xml:space="preserve">Lecturer Name       </w:t>
            </w:r>
          </w:p>
        </w:tc>
        <w:tc>
          <w:tcPr>
            <w:tcW w:w="333" w:type="dxa"/>
            <w:tcBorders>
              <w:top w:val="single" w:sz="4" w:space="0" w:color="auto"/>
              <w:left w:val="single" w:sz="4" w:space="0" w:color="auto"/>
              <w:bottom w:val="single" w:sz="4" w:space="0" w:color="auto"/>
              <w:right w:val="single" w:sz="4" w:space="0" w:color="auto"/>
            </w:tcBorders>
          </w:tcPr>
          <w:p w14:paraId="1DDB3B90" w14:textId="77777777" w:rsidR="009B6579" w:rsidRDefault="009B6579" w:rsidP="00894826">
            <w:r>
              <w:t>:</w:t>
            </w:r>
          </w:p>
        </w:tc>
        <w:tc>
          <w:tcPr>
            <w:tcW w:w="7007" w:type="dxa"/>
            <w:tcBorders>
              <w:top w:val="single" w:sz="4" w:space="0" w:color="auto"/>
              <w:left w:val="single" w:sz="4" w:space="0" w:color="auto"/>
              <w:bottom w:val="single" w:sz="4" w:space="0" w:color="auto"/>
              <w:right w:val="single" w:sz="4" w:space="0" w:color="auto"/>
            </w:tcBorders>
            <w:vAlign w:val="center"/>
          </w:tcPr>
          <w:p w14:paraId="7E88BF67" w14:textId="77777777" w:rsidR="009B6579" w:rsidRPr="008E0049" w:rsidRDefault="009B6579" w:rsidP="00894826">
            <w:r w:rsidRPr="008E0049">
              <w:t xml:space="preserve">MR </w:t>
            </w:r>
            <w:r>
              <w:t>MOHAMAD</w:t>
            </w:r>
            <w:r w:rsidRPr="008E0049">
              <w:t xml:space="preserve"> </w:t>
            </w:r>
            <w:r>
              <w:t>FIRDAUS</w:t>
            </w:r>
            <w:r w:rsidRPr="008E0049">
              <w:t xml:space="preserve"> </w:t>
            </w:r>
            <w:r>
              <w:t>CHE</w:t>
            </w:r>
            <w:r w:rsidRPr="008E0049">
              <w:t xml:space="preserve"> </w:t>
            </w:r>
            <w:r>
              <w:t>ABDUL</w:t>
            </w:r>
            <w:r w:rsidRPr="008E0049">
              <w:t xml:space="preserve"> </w:t>
            </w:r>
            <w:r>
              <w:t>RANI</w:t>
            </w:r>
          </w:p>
          <w:p w14:paraId="5F23C62E" w14:textId="77777777" w:rsidR="009B6579" w:rsidRPr="008E0049" w:rsidRDefault="009B6579" w:rsidP="00894826"/>
        </w:tc>
      </w:tr>
      <w:tr w:rsidR="009B6579" w14:paraId="5B962B1A" w14:textId="77777777">
        <w:trPr>
          <w:trHeight w:val="275"/>
        </w:trPr>
        <w:tc>
          <w:tcPr>
            <w:tcW w:w="2423" w:type="dxa"/>
            <w:tcBorders>
              <w:top w:val="single" w:sz="4" w:space="0" w:color="auto"/>
              <w:left w:val="single" w:sz="4" w:space="0" w:color="auto"/>
              <w:bottom w:val="single" w:sz="4" w:space="0" w:color="auto"/>
              <w:right w:val="single" w:sz="4" w:space="0" w:color="auto"/>
            </w:tcBorders>
            <w:vAlign w:val="center"/>
          </w:tcPr>
          <w:p w14:paraId="396F84BC" w14:textId="77777777" w:rsidR="009B6579" w:rsidRDefault="009B6579" w:rsidP="00894826">
            <w:r>
              <w:t>Tutorial No.</w:t>
            </w:r>
          </w:p>
        </w:tc>
        <w:tc>
          <w:tcPr>
            <w:tcW w:w="333" w:type="dxa"/>
            <w:tcBorders>
              <w:top w:val="single" w:sz="4" w:space="0" w:color="auto"/>
              <w:left w:val="single" w:sz="4" w:space="0" w:color="auto"/>
              <w:bottom w:val="single" w:sz="4" w:space="0" w:color="auto"/>
              <w:right w:val="single" w:sz="4" w:space="0" w:color="auto"/>
            </w:tcBorders>
          </w:tcPr>
          <w:p w14:paraId="0643F8F1" w14:textId="77777777" w:rsidR="009B6579" w:rsidRDefault="009B6579" w:rsidP="00894826">
            <w:r>
              <w:t>:</w:t>
            </w:r>
          </w:p>
        </w:tc>
        <w:tc>
          <w:tcPr>
            <w:tcW w:w="7007" w:type="dxa"/>
            <w:tcBorders>
              <w:top w:val="single" w:sz="4" w:space="0" w:color="auto"/>
              <w:left w:val="single" w:sz="4" w:space="0" w:color="auto"/>
              <w:bottom w:val="single" w:sz="4" w:space="0" w:color="auto"/>
              <w:right w:val="single" w:sz="4" w:space="0" w:color="auto"/>
            </w:tcBorders>
            <w:vAlign w:val="center"/>
          </w:tcPr>
          <w:p w14:paraId="78B1E474" w14:textId="77777777" w:rsidR="009B6579" w:rsidRDefault="009B6579" w:rsidP="00894826">
            <w:r>
              <w:t>T20</w:t>
            </w:r>
          </w:p>
        </w:tc>
      </w:tr>
      <w:tr w:rsidR="009B6579" w14:paraId="2DE23365" w14:textId="77777777">
        <w:trPr>
          <w:trHeight w:val="281"/>
        </w:trPr>
        <w:tc>
          <w:tcPr>
            <w:tcW w:w="2423" w:type="dxa"/>
            <w:tcBorders>
              <w:top w:val="single" w:sz="4" w:space="0" w:color="auto"/>
              <w:left w:val="single" w:sz="4" w:space="0" w:color="auto"/>
              <w:bottom w:val="single" w:sz="4" w:space="0" w:color="auto"/>
              <w:right w:val="single" w:sz="4" w:space="0" w:color="auto"/>
            </w:tcBorders>
            <w:vAlign w:val="center"/>
          </w:tcPr>
          <w:p w14:paraId="2B00731E" w14:textId="77777777" w:rsidR="009B6579" w:rsidRDefault="009B6579" w:rsidP="00894826">
            <w:r>
              <w:t>Group Leader</w:t>
            </w:r>
          </w:p>
        </w:tc>
        <w:tc>
          <w:tcPr>
            <w:tcW w:w="333" w:type="dxa"/>
            <w:tcBorders>
              <w:top w:val="single" w:sz="4" w:space="0" w:color="auto"/>
              <w:left w:val="single" w:sz="4" w:space="0" w:color="auto"/>
              <w:bottom w:val="single" w:sz="4" w:space="0" w:color="auto"/>
              <w:right w:val="single" w:sz="4" w:space="0" w:color="auto"/>
            </w:tcBorders>
          </w:tcPr>
          <w:p w14:paraId="4B4D043D" w14:textId="77777777" w:rsidR="009B6579" w:rsidRDefault="009B6579" w:rsidP="00894826">
            <w:r>
              <w:t>:</w:t>
            </w:r>
          </w:p>
        </w:tc>
        <w:tc>
          <w:tcPr>
            <w:tcW w:w="7007" w:type="dxa"/>
            <w:tcBorders>
              <w:top w:val="single" w:sz="4" w:space="0" w:color="auto"/>
              <w:left w:val="single" w:sz="4" w:space="0" w:color="auto"/>
              <w:bottom w:val="single" w:sz="4" w:space="0" w:color="auto"/>
              <w:right w:val="single" w:sz="4" w:space="0" w:color="auto"/>
            </w:tcBorders>
            <w:vAlign w:val="center"/>
          </w:tcPr>
          <w:p w14:paraId="64A876CB" w14:textId="2AE695D5" w:rsidR="009B6579" w:rsidRDefault="00A40861" w:rsidP="00894826">
            <w:r>
              <w:t xml:space="preserve">Alvan </w:t>
            </w:r>
            <w:r w:rsidR="00721F2C">
              <w:t>Sew (TP072788)</w:t>
            </w:r>
          </w:p>
        </w:tc>
      </w:tr>
      <w:tr w:rsidR="009B6579" w14:paraId="56963904" w14:textId="77777777">
        <w:trPr>
          <w:trHeight w:val="281"/>
        </w:trPr>
        <w:tc>
          <w:tcPr>
            <w:tcW w:w="2423" w:type="dxa"/>
            <w:tcBorders>
              <w:top w:val="single" w:sz="4" w:space="0" w:color="auto"/>
              <w:left w:val="single" w:sz="4" w:space="0" w:color="auto"/>
              <w:bottom w:val="single" w:sz="4" w:space="0" w:color="auto"/>
              <w:right w:val="single" w:sz="4" w:space="0" w:color="auto"/>
            </w:tcBorders>
            <w:vAlign w:val="center"/>
          </w:tcPr>
          <w:p w14:paraId="59DA87E0" w14:textId="77777777" w:rsidR="009B6579" w:rsidRDefault="009B6579" w:rsidP="00894826">
            <w:r>
              <w:t>Project Title</w:t>
            </w:r>
          </w:p>
        </w:tc>
        <w:tc>
          <w:tcPr>
            <w:tcW w:w="333" w:type="dxa"/>
            <w:tcBorders>
              <w:top w:val="single" w:sz="4" w:space="0" w:color="auto"/>
              <w:left w:val="single" w:sz="4" w:space="0" w:color="auto"/>
              <w:bottom w:val="single" w:sz="4" w:space="0" w:color="auto"/>
              <w:right w:val="single" w:sz="4" w:space="0" w:color="auto"/>
            </w:tcBorders>
          </w:tcPr>
          <w:p w14:paraId="2F9B8294" w14:textId="77777777" w:rsidR="009B6579" w:rsidRDefault="009B6579" w:rsidP="00894826">
            <w:r>
              <w:t>:</w:t>
            </w:r>
          </w:p>
        </w:tc>
        <w:tc>
          <w:tcPr>
            <w:tcW w:w="7007" w:type="dxa"/>
            <w:tcBorders>
              <w:top w:val="single" w:sz="4" w:space="0" w:color="auto"/>
              <w:left w:val="single" w:sz="4" w:space="0" w:color="auto"/>
              <w:bottom w:val="single" w:sz="4" w:space="0" w:color="auto"/>
              <w:right w:val="single" w:sz="4" w:space="0" w:color="auto"/>
            </w:tcBorders>
            <w:vAlign w:val="center"/>
          </w:tcPr>
          <w:p w14:paraId="7BED384F" w14:textId="6543C594" w:rsidR="009B6579" w:rsidRDefault="00A40861" w:rsidP="00894826">
            <w:r>
              <w:t>Charity Ease Malaysia</w:t>
            </w:r>
          </w:p>
        </w:tc>
      </w:tr>
    </w:tbl>
    <w:p w14:paraId="5C163447" w14:textId="77777777" w:rsidR="009B6579" w:rsidRDefault="009B6579" w:rsidP="0089482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9B6579" w14:paraId="3B99BD82" w14:textId="77777777">
        <w:tc>
          <w:tcPr>
            <w:tcW w:w="2972" w:type="dxa"/>
            <w:tcBorders>
              <w:top w:val="single" w:sz="4" w:space="0" w:color="auto"/>
              <w:left w:val="single" w:sz="4" w:space="0" w:color="auto"/>
              <w:bottom w:val="single" w:sz="4" w:space="0" w:color="auto"/>
              <w:right w:val="single" w:sz="4" w:space="0" w:color="auto"/>
            </w:tcBorders>
            <w:vAlign w:val="center"/>
          </w:tcPr>
          <w:p w14:paraId="5AE08239" w14:textId="77777777" w:rsidR="009B6579" w:rsidRDefault="009B6579" w:rsidP="00894826">
            <w:r>
              <w:t>Student ID</w:t>
            </w:r>
          </w:p>
        </w:tc>
        <w:tc>
          <w:tcPr>
            <w:tcW w:w="6044" w:type="dxa"/>
            <w:tcBorders>
              <w:top w:val="single" w:sz="4" w:space="0" w:color="auto"/>
              <w:left w:val="single" w:sz="4" w:space="0" w:color="auto"/>
              <w:bottom w:val="single" w:sz="4" w:space="0" w:color="auto"/>
              <w:right w:val="single" w:sz="4" w:space="0" w:color="auto"/>
            </w:tcBorders>
            <w:vAlign w:val="center"/>
          </w:tcPr>
          <w:p w14:paraId="71F0BD44" w14:textId="77777777" w:rsidR="009B6579" w:rsidRDefault="009B6579" w:rsidP="00894826">
            <w:r>
              <w:t>Student Name</w:t>
            </w:r>
          </w:p>
        </w:tc>
      </w:tr>
      <w:tr w:rsidR="009B6579" w14:paraId="4AA90048" w14:textId="77777777">
        <w:tc>
          <w:tcPr>
            <w:tcW w:w="2972" w:type="dxa"/>
            <w:tcBorders>
              <w:top w:val="single" w:sz="4" w:space="0" w:color="auto"/>
              <w:left w:val="single" w:sz="4" w:space="0" w:color="auto"/>
              <w:bottom w:val="single" w:sz="4" w:space="0" w:color="auto"/>
              <w:right w:val="single" w:sz="4" w:space="0" w:color="auto"/>
            </w:tcBorders>
            <w:vAlign w:val="center"/>
          </w:tcPr>
          <w:p w14:paraId="1407FBF8" w14:textId="631EB539" w:rsidR="009B6579" w:rsidRDefault="009B6579" w:rsidP="00894826">
            <w:r>
              <w:t>TP07</w:t>
            </w:r>
            <w:r w:rsidR="00721F2C">
              <w:t>2535</w:t>
            </w:r>
          </w:p>
        </w:tc>
        <w:tc>
          <w:tcPr>
            <w:tcW w:w="6044" w:type="dxa"/>
            <w:tcBorders>
              <w:top w:val="single" w:sz="4" w:space="0" w:color="auto"/>
              <w:left w:val="single" w:sz="4" w:space="0" w:color="auto"/>
              <w:bottom w:val="single" w:sz="4" w:space="0" w:color="auto"/>
              <w:right w:val="single" w:sz="4" w:space="0" w:color="auto"/>
            </w:tcBorders>
            <w:vAlign w:val="center"/>
          </w:tcPr>
          <w:p w14:paraId="115A2779" w14:textId="72C998F2" w:rsidR="009B6579" w:rsidRDefault="00721F2C" w:rsidP="00894826">
            <w:r>
              <w:t>Tham King Joe</w:t>
            </w:r>
          </w:p>
        </w:tc>
      </w:tr>
      <w:tr w:rsidR="009B6579" w14:paraId="5CB5555C" w14:textId="77777777">
        <w:tc>
          <w:tcPr>
            <w:tcW w:w="2972" w:type="dxa"/>
            <w:tcBorders>
              <w:top w:val="single" w:sz="4" w:space="0" w:color="auto"/>
              <w:left w:val="single" w:sz="4" w:space="0" w:color="auto"/>
              <w:bottom w:val="single" w:sz="4" w:space="0" w:color="auto"/>
              <w:right w:val="single" w:sz="4" w:space="0" w:color="auto"/>
            </w:tcBorders>
            <w:vAlign w:val="center"/>
          </w:tcPr>
          <w:p w14:paraId="507CB441" w14:textId="0F42F0A6" w:rsidR="009B6579" w:rsidRDefault="009B6579" w:rsidP="00894826">
            <w:r>
              <w:t>TP0</w:t>
            </w:r>
            <w:r w:rsidR="00C61B94">
              <w:t>68941</w:t>
            </w:r>
          </w:p>
        </w:tc>
        <w:tc>
          <w:tcPr>
            <w:tcW w:w="6044" w:type="dxa"/>
            <w:tcBorders>
              <w:top w:val="single" w:sz="4" w:space="0" w:color="auto"/>
              <w:left w:val="single" w:sz="4" w:space="0" w:color="auto"/>
              <w:bottom w:val="single" w:sz="4" w:space="0" w:color="auto"/>
              <w:right w:val="single" w:sz="4" w:space="0" w:color="auto"/>
            </w:tcBorders>
            <w:vAlign w:val="center"/>
          </w:tcPr>
          <w:p w14:paraId="5B1C033E" w14:textId="65F216C1" w:rsidR="009B6579" w:rsidRDefault="00721F2C" w:rsidP="00894826">
            <w:r>
              <w:t>Enoch Kok Jia Xian</w:t>
            </w:r>
          </w:p>
        </w:tc>
      </w:tr>
      <w:tr w:rsidR="009B6579" w14:paraId="7E2FC2C6" w14:textId="77777777">
        <w:tc>
          <w:tcPr>
            <w:tcW w:w="2972" w:type="dxa"/>
            <w:tcBorders>
              <w:top w:val="single" w:sz="4" w:space="0" w:color="auto"/>
              <w:left w:val="single" w:sz="4" w:space="0" w:color="auto"/>
              <w:bottom w:val="single" w:sz="4" w:space="0" w:color="auto"/>
              <w:right w:val="single" w:sz="4" w:space="0" w:color="auto"/>
            </w:tcBorders>
            <w:vAlign w:val="center"/>
          </w:tcPr>
          <w:p w14:paraId="3398A395" w14:textId="6C3D5333" w:rsidR="009B6579" w:rsidRDefault="009B6579" w:rsidP="00894826">
            <w:r>
              <w:t>TP0</w:t>
            </w:r>
            <w:r w:rsidR="00381ECE">
              <w:t>7</w:t>
            </w:r>
            <w:r w:rsidR="00C61B94">
              <w:t>2665</w:t>
            </w:r>
          </w:p>
        </w:tc>
        <w:tc>
          <w:tcPr>
            <w:tcW w:w="6044" w:type="dxa"/>
            <w:tcBorders>
              <w:top w:val="single" w:sz="4" w:space="0" w:color="auto"/>
              <w:left w:val="single" w:sz="4" w:space="0" w:color="auto"/>
              <w:bottom w:val="single" w:sz="4" w:space="0" w:color="auto"/>
              <w:right w:val="single" w:sz="4" w:space="0" w:color="auto"/>
            </w:tcBorders>
            <w:vAlign w:val="center"/>
          </w:tcPr>
          <w:p w14:paraId="01C859F5" w14:textId="66BDA8E3" w:rsidR="009B6579" w:rsidRDefault="00721F2C" w:rsidP="00894826">
            <w:r>
              <w:t>Wilson Tan Jun Yuan</w:t>
            </w:r>
          </w:p>
        </w:tc>
      </w:tr>
      <w:tr w:rsidR="009B6579" w14:paraId="45A83218" w14:textId="77777777">
        <w:tc>
          <w:tcPr>
            <w:tcW w:w="2972" w:type="dxa"/>
            <w:tcBorders>
              <w:top w:val="single" w:sz="4" w:space="0" w:color="auto"/>
              <w:left w:val="single" w:sz="4" w:space="0" w:color="auto"/>
              <w:bottom w:val="single" w:sz="4" w:space="0" w:color="auto"/>
              <w:right w:val="single" w:sz="4" w:space="0" w:color="auto"/>
            </w:tcBorders>
            <w:vAlign w:val="center"/>
          </w:tcPr>
          <w:p w14:paraId="09501DAC" w14:textId="5A458A54" w:rsidR="009B6579" w:rsidRDefault="009B6579" w:rsidP="00894826">
            <w:r>
              <w:t>TP0</w:t>
            </w:r>
            <w:r w:rsidR="00721F2C">
              <w:t>72214</w:t>
            </w:r>
          </w:p>
        </w:tc>
        <w:tc>
          <w:tcPr>
            <w:tcW w:w="6044" w:type="dxa"/>
            <w:tcBorders>
              <w:top w:val="single" w:sz="4" w:space="0" w:color="auto"/>
              <w:left w:val="single" w:sz="4" w:space="0" w:color="auto"/>
              <w:bottom w:val="single" w:sz="4" w:space="0" w:color="auto"/>
              <w:right w:val="single" w:sz="4" w:space="0" w:color="auto"/>
            </w:tcBorders>
            <w:vAlign w:val="center"/>
          </w:tcPr>
          <w:p w14:paraId="618EFDB7" w14:textId="68B4CC8B" w:rsidR="009B6579" w:rsidRDefault="00721F2C" w:rsidP="00894826">
            <w:proofErr w:type="spellStart"/>
            <w:r>
              <w:t>Tancel</w:t>
            </w:r>
            <w:proofErr w:type="spellEnd"/>
            <w:r>
              <w:t xml:space="preserve"> Raj</w:t>
            </w:r>
          </w:p>
        </w:tc>
      </w:tr>
    </w:tbl>
    <w:p w14:paraId="609689AD" w14:textId="77777777" w:rsidR="009B6579" w:rsidRDefault="009B6579" w:rsidP="00894826"/>
    <w:p w14:paraId="0A2C8C37" w14:textId="77777777" w:rsidR="009B6579" w:rsidRPr="004B625D" w:rsidRDefault="009B6579" w:rsidP="00894826">
      <w:pPr>
        <w:rPr>
          <w:rFonts w:eastAsiaTheme="minorEastAsia"/>
        </w:rPr>
      </w:pPr>
      <w:r>
        <w:br w:type="page"/>
      </w:r>
    </w:p>
    <w:sdt>
      <w:sdtPr>
        <w:rPr>
          <w:rFonts w:ascii="Times New Roman" w:eastAsia="Times New Roman" w:hAnsi="Times New Roman" w:cs="AppleSystemUIFont"/>
          <w:b w:val="0"/>
          <w:color w:val="auto"/>
          <w:sz w:val="26"/>
          <w:szCs w:val="26"/>
          <w:lang w:val="en-GB" w:eastAsia="zh-CN"/>
        </w:rPr>
        <w:id w:val="-775398765"/>
        <w:docPartObj>
          <w:docPartGallery w:val="Table of Contents"/>
          <w:docPartUnique/>
        </w:docPartObj>
      </w:sdtPr>
      <w:sdtEndPr>
        <w:rPr>
          <w:bCs/>
          <w:noProof/>
        </w:rPr>
      </w:sdtEndPr>
      <w:sdtContent>
        <w:p w14:paraId="00C4B143" w14:textId="7CAF372E" w:rsidR="00F3083D" w:rsidRDefault="00F3083D">
          <w:pPr>
            <w:pStyle w:val="TOCHeading"/>
          </w:pPr>
          <w:r>
            <w:t>Table of Contents</w:t>
          </w:r>
        </w:p>
        <w:p w14:paraId="55D76128" w14:textId="3A262232" w:rsidR="00F3083D" w:rsidRDefault="00F3083D">
          <w:pPr>
            <w:pStyle w:val="TOC1"/>
            <w:tabs>
              <w:tab w:val="right" w:leader="dot" w:pos="9016"/>
            </w:tabs>
            <w:rPr>
              <w:rFonts w:asciiTheme="minorHAnsi" w:eastAsiaTheme="minorEastAsia" w:hAnsiTheme="minorHAnsi" w:cstheme="minorBidi"/>
              <w:noProof/>
              <w:kern w:val="2"/>
              <w:sz w:val="22"/>
              <w:szCs w:val="22"/>
              <w:lang w:val="en-MY"/>
              <w14:ligatures w14:val="standardContextual"/>
            </w:rPr>
          </w:pPr>
          <w:r>
            <w:fldChar w:fldCharType="begin"/>
          </w:r>
          <w:r>
            <w:instrText xml:space="preserve"> TOC \o "1-3" \h \z \u </w:instrText>
          </w:r>
          <w:r>
            <w:fldChar w:fldCharType="separate"/>
          </w:r>
          <w:hyperlink w:anchor="_Toc168348791" w:history="1">
            <w:r w:rsidRPr="005B502F">
              <w:rPr>
                <w:rStyle w:val="Hyperlink"/>
                <w:noProof/>
              </w:rPr>
              <w:t>Introduction</w:t>
            </w:r>
            <w:r>
              <w:rPr>
                <w:noProof/>
                <w:webHidden/>
              </w:rPr>
              <w:tab/>
            </w:r>
            <w:r>
              <w:rPr>
                <w:noProof/>
                <w:webHidden/>
              </w:rPr>
              <w:fldChar w:fldCharType="begin"/>
            </w:r>
            <w:r>
              <w:rPr>
                <w:noProof/>
                <w:webHidden/>
              </w:rPr>
              <w:instrText xml:space="preserve"> PAGEREF _Toc168348791 \h </w:instrText>
            </w:r>
            <w:r>
              <w:rPr>
                <w:noProof/>
                <w:webHidden/>
              </w:rPr>
            </w:r>
            <w:r>
              <w:rPr>
                <w:noProof/>
                <w:webHidden/>
              </w:rPr>
              <w:fldChar w:fldCharType="separate"/>
            </w:r>
            <w:r w:rsidR="000E0DD8">
              <w:rPr>
                <w:noProof/>
                <w:webHidden/>
              </w:rPr>
              <w:t>4</w:t>
            </w:r>
            <w:r>
              <w:rPr>
                <w:noProof/>
                <w:webHidden/>
              </w:rPr>
              <w:fldChar w:fldCharType="end"/>
            </w:r>
          </w:hyperlink>
        </w:p>
        <w:p w14:paraId="42B7136C" w14:textId="41F4EF59" w:rsidR="00F3083D" w:rsidRDefault="00000000">
          <w:pPr>
            <w:pStyle w:val="TOC1"/>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792" w:history="1">
            <w:r w:rsidR="00F3083D" w:rsidRPr="005B502F">
              <w:rPr>
                <w:rStyle w:val="Hyperlink"/>
                <w:noProof/>
              </w:rPr>
              <w:t>Design</w:t>
            </w:r>
            <w:r w:rsidR="00F3083D">
              <w:rPr>
                <w:noProof/>
                <w:webHidden/>
              </w:rPr>
              <w:tab/>
            </w:r>
            <w:r w:rsidR="00F3083D">
              <w:rPr>
                <w:noProof/>
                <w:webHidden/>
              </w:rPr>
              <w:fldChar w:fldCharType="begin"/>
            </w:r>
            <w:r w:rsidR="00F3083D">
              <w:rPr>
                <w:noProof/>
                <w:webHidden/>
              </w:rPr>
              <w:instrText xml:space="preserve"> PAGEREF _Toc168348792 \h </w:instrText>
            </w:r>
            <w:r w:rsidR="00F3083D">
              <w:rPr>
                <w:noProof/>
                <w:webHidden/>
              </w:rPr>
            </w:r>
            <w:r w:rsidR="00F3083D">
              <w:rPr>
                <w:noProof/>
                <w:webHidden/>
              </w:rPr>
              <w:fldChar w:fldCharType="separate"/>
            </w:r>
            <w:r w:rsidR="000E0DD8">
              <w:rPr>
                <w:noProof/>
                <w:webHidden/>
              </w:rPr>
              <w:t>5</w:t>
            </w:r>
            <w:r w:rsidR="00F3083D">
              <w:rPr>
                <w:noProof/>
                <w:webHidden/>
              </w:rPr>
              <w:fldChar w:fldCharType="end"/>
            </w:r>
          </w:hyperlink>
        </w:p>
        <w:p w14:paraId="0470F28D" w14:textId="43295B4C" w:rsidR="00F3083D" w:rsidRDefault="00000000">
          <w:pPr>
            <w:pStyle w:val="TOC2"/>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793" w:history="1">
            <w:r w:rsidR="00F3083D" w:rsidRPr="005B502F">
              <w:rPr>
                <w:rStyle w:val="Hyperlink"/>
                <w:noProof/>
              </w:rPr>
              <w:t>Entity Relationship Diagram</w:t>
            </w:r>
            <w:r w:rsidR="00F3083D">
              <w:rPr>
                <w:noProof/>
                <w:webHidden/>
              </w:rPr>
              <w:tab/>
            </w:r>
            <w:r w:rsidR="00F3083D">
              <w:rPr>
                <w:noProof/>
                <w:webHidden/>
              </w:rPr>
              <w:fldChar w:fldCharType="begin"/>
            </w:r>
            <w:r w:rsidR="00F3083D">
              <w:rPr>
                <w:noProof/>
                <w:webHidden/>
              </w:rPr>
              <w:instrText xml:space="preserve"> PAGEREF _Toc168348793 \h </w:instrText>
            </w:r>
            <w:r w:rsidR="00F3083D">
              <w:rPr>
                <w:noProof/>
                <w:webHidden/>
              </w:rPr>
            </w:r>
            <w:r w:rsidR="00F3083D">
              <w:rPr>
                <w:noProof/>
                <w:webHidden/>
              </w:rPr>
              <w:fldChar w:fldCharType="separate"/>
            </w:r>
            <w:r w:rsidR="000E0DD8">
              <w:rPr>
                <w:noProof/>
                <w:webHidden/>
              </w:rPr>
              <w:t>5</w:t>
            </w:r>
            <w:r w:rsidR="00F3083D">
              <w:rPr>
                <w:noProof/>
                <w:webHidden/>
              </w:rPr>
              <w:fldChar w:fldCharType="end"/>
            </w:r>
          </w:hyperlink>
        </w:p>
        <w:p w14:paraId="7C15B64E" w14:textId="354E21B1" w:rsidR="00F3083D" w:rsidRDefault="00000000">
          <w:pPr>
            <w:pStyle w:val="TOC2"/>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794" w:history="1">
            <w:r w:rsidR="00F3083D" w:rsidRPr="005B502F">
              <w:rPr>
                <w:rStyle w:val="Hyperlink"/>
                <w:noProof/>
              </w:rPr>
              <w:t>Website Navigational Structure</w:t>
            </w:r>
            <w:r w:rsidR="00F3083D">
              <w:rPr>
                <w:noProof/>
                <w:webHidden/>
              </w:rPr>
              <w:tab/>
            </w:r>
            <w:r w:rsidR="00F3083D">
              <w:rPr>
                <w:noProof/>
                <w:webHidden/>
              </w:rPr>
              <w:fldChar w:fldCharType="begin"/>
            </w:r>
            <w:r w:rsidR="00F3083D">
              <w:rPr>
                <w:noProof/>
                <w:webHidden/>
              </w:rPr>
              <w:instrText xml:space="preserve"> PAGEREF _Toc168348794 \h </w:instrText>
            </w:r>
            <w:r w:rsidR="00F3083D">
              <w:rPr>
                <w:noProof/>
                <w:webHidden/>
              </w:rPr>
            </w:r>
            <w:r w:rsidR="00F3083D">
              <w:rPr>
                <w:noProof/>
                <w:webHidden/>
              </w:rPr>
              <w:fldChar w:fldCharType="separate"/>
            </w:r>
            <w:r w:rsidR="000E0DD8">
              <w:rPr>
                <w:noProof/>
                <w:webHidden/>
              </w:rPr>
              <w:t>5</w:t>
            </w:r>
            <w:r w:rsidR="00F3083D">
              <w:rPr>
                <w:noProof/>
                <w:webHidden/>
              </w:rPr>
              <w:fldChar w:fldCharType="end"/>
            </w:r>
          </w:hyperlink>
        </w:p>
        <w:p w14:paraId="67FFB92E" w14:textId="75B45E02" w:rsidR="00F3083D" w:rsidRDefault="00000000">
          <w:pPr>
            <w:pStyle w:val="TOC2"/>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795" w:history="1">
            <w:r w:rsidR="00F3083D" w:rsidRPr="005B502F">
              <w:rPr>
                <w:rStyle w:val="Hyperlink"/>
                <w:noProof/>
              </w:rPr>
              <w:t>Data Dictionary</w:t>
            </w:r>
            <w:r w:rsidR="00F3083D">
              <w:rPr>
                <w:noProof/>
                <w:webHidden/>
              </w:rPr>
              <w:tab/>
            </w:r>
            <w:r w:rsidR="00F3083D">
              <w:rPr>
                <w:noProof/>
                <w:webHidden/>
              </w:rPr>
              <w:fldChar w:fldCharType="begin"/>
            </w:r>
            <w:r w:rsidR="00F3083D">
              <w:rPr>
                <w:noProof/>
                <w:webHidden/>
              </w:rPr>
              <w:instrText xml:space="preserve"> PAGEREF _Toc168348795 \h </w:instrText>
            </w:r>
            <w:r w:rsidR="00F3083D">
              <w:rPr>
                <w:noProof/>
                <w:webHidden/>
              </w:rPr>
            </w:r>
            <w:r w:rsidR="00F3083D">
              <w:rPr>
                <w:noProof/>
                <w:webHidden/>
              </w:rPr>
              <w:fldChar w:fldCharType="separate"/>
            </w:r>
            <w:r w:rsidR="000E0DD8">
              <w:rPr>
                <w:noProof/>
                <w:webHidden/>
              </w:rPr>
              <w:t>6</w:t>
            </w:r>
            <w:r w:rsidR="00F3083D">
              <w:rPr>
                <w:noProof/>
                <w:webHidden/>
              </w:rPr>
              <w:fldChar w:fldCharType="end"/>
            </w:r>
          </w:hyperlink>
        </w:p>
        <w:p w14:paraId="58701AD0" w14:textId="1F08DDEF" w:rsidR="00F3083D" w:rsidRDefault="00000000">
          <w:pPr>
            <w:pStyle w:val="TOC1"/>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796" w:history="1">
            <w:r w:rsidR="00F3083D" w:rsidRPr="005B502F">
              <w:rPr>
                <w:rStyle w:val="Hyperlink"/>
                <w:noProof/>
              </w:rPr>
              <w:t>Wire Frame</w:t>
            </w:r>
            <w:r w:rsidR="00F3083D">
              <w:rPr>
                <w:noProof/>
                <w:webHidden/>
              </w:rPr>
              <w:tab/>
            </w:r>
            <w:r w:rsidR="00F3083D">
              <w:rPr>
                <w:noProof/>
                <w:webHidden/>
              </w:rPr>
              <w:fldChar w:fldCharType="begin"/>
            </w:r>
            <w:r w:rsidR="00F3083D">
              <w:rPr>
                <w:noProof/>
                <w:webHidden/>
              </w:rPr>
              <w:instrText xml:space="preserve"> PAGEREF _Toc168348796 \h </w:instrText>
            </w:r>
            <w:r w:rsidR="00F3083D">
              <w:rPr>
                <w:noProof/>
                <w:webHidden/>
              </w:rPr>
            </w:r>
            <w:r w:rsidR="00F3083D">
              <w:rPr>
                <w:noProof/>
                <w:webHidden/>
              </w:rPr>
              <w:fldChar w:fldCharType="separate"/>
            </w:r>
            <w:r w:rsidR="000E0DD8">
              <w:rPr>
                <w:noProof/>
                <w:webHidden/>
              </w:rPr>
              <w:t>7</w:t>
            </w:r>
            <w:r w:rsidR="00F3083D">
              <w:rPr>
                <w:noProof/>
                <w:webHidden/>
              </w:rPr>
              <w:fldChar w:fldCharType="end"/>
            </w:r>
          </w:hyperlink>
        </w:p>
        <w:p w14:paraId="5FC17620" w14:textId="7D20E11D" w:rsidR="00F3083D" w:rsidRDefault="00000000">
          <w:pPr>
            <w:pStyle w:val="TOC2"/>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797" w:history="1">
            <w:r w:rsidR="00F3083D" w:rsidRPr="005B502F">
              <w:rPr>
                <w:rStyle w:val="Hyperlink"/>
                <w:noProof/>
              </w:rPr>
              <w:t>Before Login</w:t>
            </w:r>
            <w:r w:rsidR="00F3083D">
              <w:rPr>
                <w:noProof/>
                <w:webHidden/>
              </w:rPr>
              <w:tab/>
            </w:r>
            <w:r w:rsidR="00F3083D">
              <w:rPr>
                <w:noProof/>
                <w:webHidden/>
              </w:rPr>
              <w:fldChar w:fldCharType="begin"/>
            </w:r>
            <w:r w:rsidR="00F3083D">
              <w:rPr>
                <w:noProof/>
                <w:webHidden/>
              </w:rPr>
              <w:instrText xml:space="preserve"> PAGEREF _Toc168348797 \h </w:instrText>
            </w:r>
            <w:r w:rsidR="00F3083D">
              <w:rPr>
                <w:noProof/>
                <w:webHidden/>
              </w:rPr>
            </w:r>
            <w:r w:rsidR="00F3083D">
              <w:rPr>
                <w:noProof/>
                <w:webHidden/>
              </w:rPr>
              <w:fldChar w:fldCharType="separate"/>
            </w:r>
            <w:r w:rsidR="000E0DD8">
              <w:rPr>
                <w:noProof/>
                <w:webHidden/>
              </w:rPr>
              <w:t>7</w:t>
            </w:r>
            <w:r w:rsidR="00F3083D">
              <w:rPr>
                <w:noProof/>
                <w:webHidden/>
              </w:rPr>
              <w:fldChar w:fldCharType="end"/>
            </w:r>
          </w:hyperlink>
        </w:p>
        <w:p w14:paraId="1BDD9E4A" w14:textId="661DB4B8"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798" w:history="1">
            <w:r w:rsidR="00F3083D" w:rsidRPr="005B502F">
              <w:rPr>
                <w:rStyle w:val="Hyperlink"/>
                <w:noProof/>
              </w:rPr>
              <w:t>Home Page</w:t>
            </w:r>
            <w:r w:rsidR="00F3083D">
              <w:rPr>
                <w:noProof/>
                <w:webHidden/>
              </w:rPr>
              <w:tab/>
            </w:r>
            <w:r w:rsidR="00F3083D">
              <w:rPr>
                <w:noProof/>
                <w:webHidden/>
              </w:rPr>
              <w:fldChar w:fldCharType="begin"/>
            </w:r>
            <w:r w:rsidR="00F3083D">
              <w:rPr>
                <w:noProof/>
                <w:webHidden/>
              </w:rPr>
              <w:instrText xml:space="preserve"> PAGEREF _Toc168348798 \h </w:instrText>
            </w:r>
            <w:r w:rsidR="00F3083D">
              <w:rPr>
                <w:noProof/>
                <w:webHidden/>
              </w:rPr>
            </w:r>
            <w:r w:rsidR="00F3083D">
              <w:rPr>
                <w:noProof/>
                <w:webHidden/>
              </w:rPr>
              <w:fldChar w:fldCharType="separate"/>
            </w:r>
            <w:r w:rsidR="000E0DD8">
              <w:rPr>
                <w:noProof/>
                <w:webHidden/>
              </w:rPr>
              <w:t>7</w:t>
            </w:r>
            <w:r w:rsidR="00F3083D">
              <w:rPr>
                <w:noProof/>
                <w:webHidden/>
              </w:rPr>
              <w:fldChar w:fldCharType="end"/>
            </w:r>
          </w:hyperlink>
        </w:p>
        <w:p w14:paraId="200E4F9B" w14:textId="6486E808"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799" w:history="1">
            <w:r w:rsidR="00F3083D" w:rsidRPr="005B502F">
              <w:rPr>
                <w:rStyle w:val="Hyperlink"/>
                <w:noProof/>
              </w:rPr>
              <w:t>Event Page</w:t>
            </w:r>
            <w:r w:rsidR="00F3083D">
              <w:rPr>
                <w:noProof/>
                <w:webHidden/>
              </w:rPr>
              <w:tab/>
            </w:r>
            <w:r w:rsidR="00F3083D">
              <w:rPr>
                <w:noProof/>
                <w:webHidden/>
              </w:rPr>
              <w:fldChar w:fldCharType="begin"/>
            </w:r>
            <w:r w:rsidR="00F3083D">
              <w:rPr>
                <w:noProof/>
                <w:webHidden/>
              </w:rPr>
              <w:instrText xml:space="preserve"> PAGEREF _Toc168348799 \h </w:instrText>
            </w:r>
            <w:r w:rsidR="00F3083D">
              <w:rPr>
                <w:noProof/>
                <w:webHidden/>
              </w:rPr>
            </w:r>
            <w:r w:rsidR="00F3083D">
              <w:rPr>
                <w:noProof/>
                <w:webHidden/>
              </w:rPr>
              <w:fldChar w:fldCharType="separate"/>
            </w:r>
            <w:r w:rsidR="000E0DD8">
              <w:rPr>
                <w:noProof/>
                <w:webHidden/>
              </w:rPr>
              <w:t>8</w:t>
            </w:r>
            <w:r w:rsidR="00F3083D">
              <w:rPr>
                <w:noProof/>
                <w:webHidden/>
              </w:rPr>
              <w:fldChar w:fldCharType="end"/>
            </w:r>
          </w:hyperlink>
        </w:p>
        <w:p w14:paraId="6010B52A" w14:textId="26D51751"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0" w:history="1">
            <w:r w:rsidR="00F3083D" w:rsidRPr="005B502F">
              <w:rPr>
                <w:rStyle w:val="Hyperlink"/>
                <w:noProof/>
              </w:rPr>
              <w:t>Login Page</w:t>
            </w:r>
            <w:r w:rsidR="00F3083D">
              <w:rPr>
                <w:noProof/>
                <w:webHidden/>
              </w:rPr>
              <w:tab/>
            </w:r>
            <w:r w:rsidR="00F3083D">
              <w:rPr>
                <w:noProof/>
                <w:webHidden/>
              </w:rPr>
              <w:fldChar w:fldCharType="begin"/>
            </w:r>
            <w:r w:rsidR="00F3083D">
              <w:rPr>
                <w:noProof/>
                <w:webHidden/>
              </w:rPr>
              <w:instrText xml:space="preserve"> PAGEREF _Toc168348800 \h </w:instrText>
            </w:r>
            <w:r w:rsidR="00F3083D">
              <w:rPr>
                <w:noProof/>
                <w:webHidden/>
              </w:rPr>
            </w:r>
            <w:r w:rsidR="00F3083D">
              <w:rPr>
                <w:noProof/>
                <w:webHidden/>
              </w:rPr>
              <w:fldChar w:fldCharType="separate"/>
            </w:r>
            <w:r w:rsidR="000E0DD8">
              <w:rPr>
                <w:noProof/>
                <w:webHidden/>
              </w:rPr>
              <w:t>9</w:t>
            </w:r>
            <w:r w:rsidR="00F3083D">
              <w:rPr>
                <w:noProof/>
                <w:webHidden/>
              </w:rPr>
              <w:fldChar w:fldCharType="end"/>
            </w:r>
          </w:hyperlink>
        </w:p>
        <w:p w14:paraId="7C02ED83" w14:textId="1CE129F8"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1" w:history="1">
            <w:r w:rsidR="00F3083D" w:rsidRPr="005B502F">
              <w:rPr>
                <w:rStyle w:val="Hyperlink"/>
                <w:noProof/>
              </w:rPr>
              <w:t>Register Page</w:t>
            </w:r>
            <w:r w:rsidR="00F3083D">
              <w:rPr>
                <w:noProof/>
                <w:webHidden/>
              </w:rPr>
              <w:tab/>
            </w:r>
            <w:r w:rsidR="00F3083D">
              <w:rPr>
                <w:noProof/>
                <w:webHidden/>
              </w:rPr>
              <w:fldChar w:fldCharType="begin"/>
            </w:r>
            <w:r w:rsidR="00F3083D">
              <w:rPr>
                <w:noProof/>
                <w:webHidden/>
              </w:rPr>
              <w:instrText xml:space="preserve"> PAGEREF _Toc168348801 \h </w:instrText>
            </w:r>
            <w:r w:rsidR="00F3083D">
              <w:rPr>
                <w:noProof/>
                <w:webHidden/>
              </w:rPr>
            </w:r>
            <w:r w:rsidR="00F3083D">
              <w:rPr>
                <w:noProof/>
                <w:webHidden/>
              </w:rPr>
              <w:fldChar w:fldCharType="separate"/>
            </w:r>
            <w:r w:rsidR="000E0DD8">
              <w:rPr>
                <w:noProof/>
                <w:webHidden/>
              </w:rPr>
              <w:t>10</w:t>
            </w:r>
            <w:r w:rsidR="00F3083D">
              <w:rPr>
                <w:noProof/>
                <w:webHidden/>
              </w:rPr>
              <w:fldChar w:fldCharType="end"/>
            </w:r>
          </w:hyperlink>
        </w:p>
        <w:p w14:paraId="175EB1F4" w14:textId="6518CA4F" w:rsidR="00F3083D" w:rsidRDefault="00000000">
          <w:pPr>
            <w:pStyle w:val="TOC2"/>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2" w:history="1">
            <w:r w:rsidR="00F3083D" w:rsidRPr="005B502F">
              <w:rPr>
                <w:rStyle w:val="Hyperlink"/>
                <w:noProof/>
              </w:rPr>
              <w:t>After Login</w:t>
            </w:r>
            <w:r w:rsidR="00F3083D">
              <w:rPr>
                <w:noProof/>
                <w:webHidden/>
              </w:rPr>
              <w:tab/>
            </w:r>
            <w:r w:rsidR="00F3083D">
              <w:rPr>
                <w:noProof/>
                <w:webHidden/>
              </w:rPr>
              <w:fldChar w:fldCharType="begin"/>
            </w:r>
            <w:r w:rsidR="00F3083D">
              <w:rPr>
                <w:noProof/>
                <w:webHidden/>
              </w:rPr>
              <w:instrText xml:space="preserve"> PAGEREF _Toc168348802 \h </w:instrText>
            </w:r>
            <w:r w:rsidR="00F3083D">
              <w:rPr>
                <w:noProof/>
                <w:webHidden/>
              </w:rPr>
            </w:r>
            <w:r w:rsidR="00F3083D">
              <w:rPr>
                <w:noProof/>
                <w:webHidden/>
              </w:rPr>
              <w:fldChar w:fldCharType="separate"/>
            </w:r>
            <w:r w:rsidR="000E0DD8">
              <w:rPr>
                <w:noProof/>
                <w:webHidden/>
              </w:rPr>
              <w:t>11</w:t>
            </w:r>
            <w:r w:rsidR="00F3083D">
              <w:rPr>
                <w:noProof/>
                <w:webHidden/>
              </w:rPr>
              <w:fldChar w:fldCharType="end"/>
            </w:r>
          </w:hyperlink>
        </w:p>
        <w:p w14:paraId="26DD9EC1" w14:textId="03336E64"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3" w:history="1">
            <w:r w:rsidR="00F3083D" w:rsidRPr="005B502F">
              <w:rPr>
                <w:rStyle w:val="Hyperlink"/>
                <w:noProof/>
              </w:rPr>
              <w:t>User Home Page</w:t>
            </w:r>
            <w:r w:rsidR="00F3083D">
              <w:rPr>
                <w:noProof/>
                <w:webHidden/>
              </w:rPr>
              <w:tab/>
            </w:r>
            <w:r w:rsidR="00F3083D">
              <w:rPr>
                <w:noProof/>
                <w:webHidden/>
              </w:rPr>
              <w:fldChar w:fldCharType="begin"/>
            </w:r>
            <w:r w:rsidR="00F3083D">
              <w:rPr>
                <w:noProof/>
                <w:webHidden/>
              </w:rPr>
              <w:instrText xml:space="preserve"> PAGEREF _Toc168348803 \h </w:instrText>
            </w:r>
            <w:r w:rsidR="00F3083D">
              <w:rPr>
                <w:noProof/>
                <w:webHidden/>
              </w:rPr>
            </w:r>
            <w:r w:rsidR="00F3083D">
              <w:rPr>
                <w:noProof/>
                <w:webHidden/>
              </w:rPr>
              <w:fldChar w:fldCharType="separate"/>
            </w:r>
            <w:r w:rsidR="000E0DD8">
              <w:rPr>
                <w:noProof/>
                <w:webHidden/>
              </w:rPr>
              <w:t>11</w:t>
            </w:r>
            <w:r w:rsidR="00F3083D">
              <w:rPr>
                <w:noProof/>
                <w:webHidden/>
              </w:rPr>
              <w:fldChar w:fldCharType="end"/>
            </w:r>
          </w:hyperlink>
        </w:p>
        <w:p w14:paraId="1F202609" w14:textId="1F07EA48"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4" w:history="1">
            <w:r w:rsidR="00F3083D" w:rsidRPr="005B502F">
              <w:rPr>
                <w:rStyle w:val="Hyperlink"/>
                <w:noProof/>
              </w:rPr>
              <w:t>User Event Page</w:t>
            </w:r>
            <w:r w:rsidR="00F3083D">
              <w:rPr>
                <w:noProof/>
                <w:webHidden/>
              </w:rPr>
              <w:tab/>
            </w:r>
            <w:r w:rsidR="00F3083D">
              <w:rPr>
                <w:noProof/>
                <w:webHidden/>
              </w:rPr>
              <w:fldChar w:fldCharType="begin"/>
            </w:r>
            <w:r w:rsidR="00F3083D">
              <w:rPr>
                <w:noProof/>
                <w:webHidden/>
              </w:rPr>
              <w:instrText xml:space="preserve"> PAGEREF _Toc168348804 \h </w:instrText>
            </w:r>
            <w:r w:rsidR="00F3083D">
              <w:rPr>
                <w:noProof/>
                <w:webHidden/>
              </w:rPr>
            </w:r>
            <w:r w:rsidR="00F3083D">
              <w:rPr>
                <w:noProof/>
                <w:webHidden/>
              </w:rPr>
              <w:fldChar w:fldCharType="separate"/>
            </w:r>
            <w:r w:rsidR="000E0DD8">
              <w:rPr>
                <w:noProof/>
                <w:webHidden/>
              </w:rPr>
              <w:t>12</w:t>
            </w:r>
            <w:r w:rsidR="00F3083D">
              <w:rPr>
                <w:noProof/>
                <w:webHidden/>
              </w:rPr>
              <w:fldChar w:fldCharType="end"/>
            </w:r>
          </w:hyperlink>
        </w:p>
        <w:p w14:paraId="2F5FEB88" w14:textId="3E6FEAC5"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5" w:history="1">
            <w:r w:rsidR="00F3083D" w:rsidRPr="005B502F">
              <w:rPr>
                <w:rStyle w:val="Hyperlink"/>
                <w:noProof/>
              </w:rPr>
              <w:t>Donate Page</w:t>
            </w:r>
            <w:r w:rsidR="00F3083D">
              <w:rPr>
                <w:noProof/>
                <w:webHidden/>
              </w:rPr>
              <w:tab/>
            </w:r>
            <w:r w:rsidR="00F3083D">
              <w:rPr>
                <w:noProof/>
                <w:webHidden/>
              </w:rPr>
              <w:fldChar w:fldCharType="begin"/>
            </w:r>
            <w:r w:rsidR="00F3083D">
              <w:rPr>
                <w:noProof/>
                <w:webHidden/>
              </w:rPr>
              <w:instrText xml:space="preserve"> PAGEREF _Toc168348805 \h </w:instrText>
            </w:r>
            <w:r w:rsidR="00F3083D">
              <w:rPr>
                <w:noProof/>
                <w:webHidden/>
              </w:rPr>
            </w:r>
            <w:r w:rsidR="00F3083D">
              <w:rPr>
                <w:noProof/>
                <w:webHidden/>
              </w:rPr>
              <w:fldChar w:fldCharType="separate"/>
            </w:r>
            <w:r w:rsidR="000E0DD8">
              <w:rPr>
                <w:noProof/>
                <w:webHidden/>
              </w:rPr>
              <w:t>13</w:t>
            </w:r>
            <w:r w:rsidR="00F3083D">
              <w:rPr>
                <w:noProof/>
                <w:webHidden/>
              </w:rPr>
              <w:fldChar w:fldCharType="end"/>
            </w:r>
          </w:hyperlink>
        </w:p>
        <w:p w14:paraId="0DDB8618" w14:textId="7C4D6634"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6" w:history="1">
            <w:r w:rsidR="00F3083D" w:rsidRPr="005B502F">
              <w:rPr>
                <w:rStyle w:val="Hyperlink"/>
                <w:noProof/>
              </w:rPr>
              <w:t>Feedback Page</w:t>
            </w:r>
            <w:r w:rsidR="00F3083D">
              <w:rPr>
                <w:noProof/>
                <w:webHidden/>
              </w:rPr>
              <w:tab/>
            </w:r>
            <w:r w:rsidR="00F3083D">
              <w:rPr>
                <w:noProof/>
                <w:webHidden/>
              </w:rPr>
              <w:fldChar w:fldCharType="begin"/>
            </w:r>
            <w:r w:rsidR="00F3083D">
              <w:rPr>
                <w:noProof/>
                <w:webHidden/>
              </w:rPr>
              <w:instrText xml:space="preserve"> PAGEREF _Toc168348806 \h </w:instrText>
            </w:r>
            <w:r w:rsidR="00F3083D">
              <w:rPr>
                <w:noProof/>
                <w:webHidden/>
              </w:rPr>
            </w:r>
            <w:r w:rsidR="00F3083D">
              <w:rPr>
                <w:noProof/>
                <w:webHidden/>
              </w:rPr>
              <w:fldChar w:fldCharType="separate"/>
            </w:r>
            <w:r w:rsidR="000E0DD8">
              <w:rPr>
                <w:noProof/>
                <w:webHidden/>
              </w:rPr>
              <w:t>14</w:t>
            </w:r>
            <w:r w:rsidR="00F3083D">
              <w:rPr>
                <w:noProof/>
                <w:webHidden/>
              </w:rPr>
              <w:fldChar w:fldCharType="end"/>
            </w:r>
          </w:hyperlink>
        </w:p>
        <w:p w14:paraId="39B3F759" w14:textId="5EF89DB5"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7" w:history="1">
            <w:r w:rsidR="00F3083D" w:rsidRPr="005B502F">
              <w:rPr>
                <w:rStyle w:val="Hyperlink"/>
                <w:noProof/>
              </w:rPr>
              <w:t>Comment Page</w:t>
            </w:r>
            <w:r w:rsidR="00F3083D">
              <w:rPr>
                <w:noProof/>
                <w:webHidden/>
              </w:rPr>
              <w:tab/>
            </w:r>
            <w:r w:rsidR="00F3083D">
              <w:rPr>
                <w:noProof/>
                <w:webHidden/>
              </w:rPr>
              <w:fldChar w:fldCharType="begin"/>
            </w:r>
            <w:r w:rsidR="00F3083D">
              <w:rPr>
                <w:noProof/>
                <w:webHidden/>
              </w:rPr>
              <w:instrText xml:space="preserve"> PAGEREF _Toc168348807 \h </w:instrText>
            </w:r>
            <w:r w:rsidR="00F3083D">
              <w:rPr>
                <w:noProof/>
                <w:webHidden/>
              </w:rPr>
            </w:r>
            <w:r w:rsidR="00F3083D">
              <w:rPr>
                <w:noProof/>
                <w:webHidden/>
              </w:rPr>
              <w:fldChar w:fldCharType="separate"/>
            </w:r>
            <w:r w:rsidR="000E0DD8">
              <w:rPr>
                <w:noProof/>
                <w:webHidden/>
              </w:rPr>
              <w:t>16</w:t>
            </w:r>
            <w:r w:rsidR="00F3083D">
              <w:rPr>
                <w:noProof/>
                <w:webHidden/>
              </w:rPr>
              <w:fldChar w:fldCharType="end"/>
            </w:r>
          </w:hyperlink>
        </w:p>
        <w:p w14:paraId="4824E6C0" w14:textId="2B224BB5" w:rsidR="00F3083D" w:rsidRDefault="00000000">
          <w:pPr>
            <w:pStyle w:val="TOC2"/>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8" w:history="1">
            <w:r w:rsidR="00F3083D" w:rsidRPr="005B502F">
              <w:rPr>
                <w:rStyle w:val="Hyperlink"/>
                <w:noProof/>
              </w:rPr>
              <w:t>Admin</w:t>
            </w:r>
            <w:r w:rsidR="00F3083D">
              <w:rPr>
                <w:noProof/>
                <w:webHidden/>
              </w:rPr>
              <w:tab/>
            </w:r>
            <w:r w:rsidR="00F3083D">
              <w:rPr>
                <w:noProof/>
                <w:webHidden/>
              </w:rPr>
              <w:fldChar w:fldCharType="begin"/>
            </w:r>
            <w:r w:rsidR="00F3083D">
              <w:rPr>
                <w:noProof/>
                <w:webHidden/>
              </w:rPr>
              <w:instrText xml:space="preserve"> PAGEREF _Toc168348808 \h </w:instrText>
            </w:r>
            <w:r w:rsidR="00F3083D">
              <w:rPr>
                <w:noProof/>
                <w:webHidden/>
              </w:rPr>
            </w:r>
            <w:r w:rsidR="00F3083D">
              <w:rPr>
                <w:noProof/>
                <w:webHidden/>
              </w:rPr>
              <w:fldChar w:fldCharType="separate"/>
            </w:r>
            <w:r w:rsidR="000E0DD8">
              <w:rPr>
                <w:noProof/>
                <w:webHidden/>
              </w:rPr>
              <w:t>17</w:t>
            </w:r>
            <w:r w:rsidR="00F3083D">
              <w:rPr>
                <w:noProof/>
                <w:webHidden/>
              </w:rPr>
              <w:fldChar w:fldCharType="end"/>
            </w:r>
          </w:hyperlink>
        </w:p>
        <w:p w14:paraId="4AB53049" w14:textId="08B20D04"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09" w:history="1">
            <w:r w:rsidR="00F3083D" w:rsidRPr="005B502F">
              <w:rPr>
                <w:rStyle w:val="Hyperlink"/>
                <w:noProof/>
                <w:lang w:val="en-US"/>
              </w:rPr>
              <w:t>Admin View User Page</w:t>
            </w:r>
            <w:r w:rsidR="00F3083D">
              <w:rPr>
                <w:noProof/>
                <w:webHidden/>
              </w:rPr>
              <w:tab/>
            </w:r>
            <w:r w:rsidR="00F3083D">
              <w:rPr>
                <w:noProof/>
                <w:webHidden/>
              </w:rPr>
              <w:fldChar w:fldCharType="begin"/>
            </w:r>
            <w:r w:rsidR="00F3083D">
              <w:rPr>
                <w:noProof/>
                <w:webHidden/>
              </w:rPr>
              <w:instrText xml:space="preserve"> PAGEREF _Toc168348809 \h </w:instrText>
            </w:r>
            <w:r w:rsidR="00F3083D">
              <w:rPr>
                <w:noProof/>
                <w:webHidden/>
              </w:rPr>
            </w:r>
            <w:r w:rsidR="00F3083D">
              <w:rPr>
                <w:noProof/>
                <w:webHidden/>
              </w:rPr>
              <w:fldChar w:fldCharType="separate"/>
            </w:r>
            <w:r w:rsidR="000E0DD8">
              <w:rPr>
                <w:noProof/>
                <w:webHidden/>
              </w:rPr>
              <w:t>17</w:t>
            </w:r>
            <w:r w:rsidR="00F3083D">
              <w:rPr>
                <w:noProof/>
                <w:webHidden/>
              </w:rPr>
              <w:fldChar w:fldCharType="end"/>
            </w:r>
          </w:hyperlink>
        </w:p>
        <w:p w14:paraId="240A46E0" w14:textId="604B28CF"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0" w:history="1">
            <w:r w:rsidR="00F3083D" w:rsidRPr="005B502F">
              <w:rPr>
                <w:rStyle w:val="Hyperlink"/>
                <w:noProof/>
              </w:rPr>
              <w:t>Admin View Comment Page</w:t>
            </w:r>
            <w:r w:rsidR="00F3083D">
              <w:rPr>
                <w:noProof/>
                <w:webHidden/>
              </w:rPr>
              <w:tab/>
            </w:r>
            <w:r w:rsidR="00F3083D">
              <w:rPr>
                <w:noProof/>
                <w:webHidden/>
              </w:rPr>
              <w:fldChar w:fldCharType="begin"/>
            </w:r>
            <w:r w:rsidR="00F3083D">
              <w:rPr>
                <w:noProof/>
                <w:webHidden/>
              </w:rPr>
              <w:instrText xml:space="preserve"> PAGEREF _Toc168348810 \h </w:instrText>
            </w:r>
            <w:r w:rsidR="00F3083D">
              <w:rPr>
                <w:noProof/>
                <w:webHidden/>
              </w:rPr>
            </w:r>
            <w:r w:rsidR="00F3083D">
              <w:rPr>
                <w:noProof/>
                <w:webHidden/>
              </w:rPr>
              <w:fldChar w:fldCharType="separate"/>
            </w:r>
            <w:r w:rsidR="000E0DD8">
              <w:rPr>
                <w:noProof/>
                <w:webHidden/>
              </w:rPr>
              <w:t>18</w:t>
            </w:r>
            <w:r w:rsidR="00F3083D">
              <w:rPr>
                <w:noProof/>
                <w:webHidden/>
              </w:rPr>
              <w:fldChar w:fldCharType="end"/>
            </w:r>
          </w:hyperlink>
        </w:p>
        <w:p w14:paraId="394DB77F" w14:textId="6C803DDB"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1" w:history="1">
            <w:r w:rsidR="00F3083D" w:rsidRPr="005B502F">
              <w:rPr>
                <w:rStyle w:val="Hyperlink"/>
                <w:noProof/>
              </w:rPr>
              <w:t>Admin View Payment Page</w:t>
            </w:r>
            <w:r w:rsidR="00F3083D">
              <w:rPr>
                <w:noProof/>
                <w:webHidden/>
              </w:rPr>
              <w:tab/>
            </w:r>
            <w:r w:rsidR="00F3083D">
              <w:rPr>
                <w:noProof/>
                <w:webHidden/>
              </w:rPr>
              <w:fldChar w:fldCharType="begin"/>
            </w:r>
            <w:r w:rsidR="00F3083D">
              <w:rPr>
                <w:noProof/>
                <w:webHidden/>
              </w:rPr>
              <w:instrText xml:space="preserve"> PAGEREF _Toc168348811 \h </w:instrText>
            </w:r>
            <w:r w:rsidR="00F3083D">
              <w:rPr>
                <w:noProof/>
                <w:webHidden/>
              </w:rPr>
            </w:r>
            <w:r w:rsidR="00F3083D">
              <w:rPr>
                <w:noProof/>
                <w:webHidden/>
              </w:rPr>
              <w:fldChar w:fldCharType="separate"/>
            </w:r>
            <w:r w:rsidR="000E0DD8">
              <w:rPr>
                <w:noProof/>
                <w:webHidden/>
              </w:rPr>
              <w:t>19</w:t>
            </w:r>
            <w:r w:rsidR="00F3083D">
              <w:rPr>
                <w:noProof/>
                <w:webHidden/>
              </w:rPr>
              <w:fldChar w:fldCharType="end"/>
            </w:r>
          </w:hyperlink>
        </w:p>
        <w:p w14:paraId="75855ED9" w14:textId="24664C70"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2" w:history="1">
            <w:r w:rsidR="00F3083D" w:rsidRPr="005B502F">
              <w:rPr>
                <w:rStyle w:val="Hyperlink"/>
                <w:noProof/>
              </w:rPr>
              <w:t>Admin Edit User Page</w:t>
            </w:r>
            <w:r w:rsidR="00F3083D">
              <w:rPr>
                <w:noProof/>
                <w:webHidden/>
              </w:rPr>
              <w:tab/>
            </w:r>
            <w:r w:rsidR="00F3083D">
              <w:rPr>
                <w:noProof/>
                <w:webHidden/>
              </w:rPr>
              <w:fldChar w:fldCharType="begin"/>
            </w:r>
            <w:r w:rsidR="00F3083D">
              <w:rPr>
                <w:noProof/>
                <w:webHidden/>
              </w:rPr>
              <w:instrText xml:space="preserve"> PAGEREF _Toc168348812 \h </w:instrText>
            </w:r>
            <w:r w:rsidR="00F3083D">
              <w:rPr>
                <w:noProof/>
                <w:webHidden/>
              </w:rPr>
            </w:r>
            <w:r w:rsidR="00F3083D">
              <w:rPr>
                <w:noProof/>
                <w:webHidden/>
              </w:rPr>
              <w:fldChar w:fldCharType="separate"/>
            </w:r>
            <w:r w:rsidR="000E0DD8">
              <w:rPr>
                <w:noProof/>
                <w:webHidden/>
              </w:rPr>
              <w:t>20</w:t>
            </w:r>
            <w:r w:rsidR="00F3083D">
              <w:rPr>
                <w:noProof/>
                <w:webHidden/>
              </w:rPr>
              <w:fldChar w:fldCharType="end"/>
            </w:r>
          </w:hyperlink>
        </w:p>
        <w:p w14:paraId="18949143" w14:textId="28E2F847"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3" w:history="1">
            <w:r w:rsidR="00F3083D" w:rsidRPr="005B502F">
              <w:rPr>
                <w:rStyle w:val="Hyperlink"/>
                <w:noProof/>
              </w:rPr>
              <w:t>Admin Add Contact Page</w:t>
            </w:r>
            <w:r w:rsidR="00F3083D">
              <w:rPr>
                <w:noProof/>
                <w:webHidden/>
              </w:rPr>
              <w:tab/>
            </w:r>
            <w:r w:rsidR="00F3083D">
              <w:rPr>
                <w:noProof/>
                <w:webHidden/>
              </w:rPr>
              <w:fldChar w:fldCharType="begin"/>
            </w:r>
            <w:r w:rsidR="00F3083D">
              <w:rPr>
                <w:noProof/>
                <w:webHidden/>
              </w:rPr>
              <w:instrText xml:space="preserve"> PAGEREF _Toc168348813 \h </w:instrText>
            </w:r>
            <w:r w:rsidR="00F3083D">
              <w:rPr>
                <w:noProof/>
                <w:webHidden/>
              </w:rPr>
            </w:r>
            <w:r w:rsidR="00F3083D">
              <w:rPr>
                <w:noProof/>
                <w:webHidden/>
              </w:rPr>
              <w:fldChar w:fldCharType="separate"/>
            </w:r>
            <w:r w:rsidR="000E0DD8">
              <w:rPr>
                <w:noProof/>
                <w:webHidden/>
              </w:rPr>
              <w:t>21</w:t>
            </w:r>
            <w:r w:rsidR="00F3083D">
              <w:rPr>
                <w:noProof/>
                <w:webHidden/>
              </w:rPr>
              <w:fldChar w:fldCharType="end"/>
            </w:r>
          </w:hyperlink>
        </w:p>
        <w:p w14:paraId="16957682" w14:textId="20467385" w:rsidR="00F3083D" w:rsidRDefault="00000000">
          <w:pPr>
            <w:pStyle w:val="TOC1"/>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4" w:history="1">
            <w:r w:rsidR="00F3083D" w:rsidRPr="005B502F">
              <w:rPr>
                <w:rStyle w:val="Hyperlink"/>
                <w:noProof/>
              </w:rPr>
              <w:t>Implementation</w:t>
            </w:r>
            <w:r w:rsidR="00F3083D">
              <w:rPr>
                <w:noProof/>
                <w:webHidden/>
              </w:rPr>
              <w:tab/>
            </w:r>
            <w:r w:rsidR="00F3083D">
              <w:rPr>
                <w:noProof/>
                <w:webHidden/>
              </w:rPr>
              <w:fldChar w:fldCharType="begin"/>
            </w:r>
            <w:r w:rsidR="00F3083D">
              <w:rPr>
                <w:noProof/>
                <w:webHidden/>
              </w:rPr>
              <w:instrText xml:space="preserve"> PAGEREF _Toc168348814 \h </w:instrText>
            </w:r>
            <w:r w:rsidR="00F3083D">
              <w:rPr>
                <w:noProof/>
                <w:webHidden/>
              </w:rPr>
            </w:r>
            <w:r w:rsidR="00F3083D">
              <w:rPr>
                <w:noProof/>
                <w:webHidden/>
              </w:rPr>
              <w:fldChar w:fldCharType="separate"/>
            </w:r>
            <w:r w:rsidR="000E0DD8">
              <w:rPr>
                <w:noProof/>
                <w:webHidden/>
              </w:rPr>
              <w:t>22</w:t>
            </w:r>
            <w:r w:rsidR="00F3083D">
              <w:rPr>
                <w:noProof/>
                <w:webHidden/>
              </w:rPr>
              <w:fldChar w:fldCharType="end"/>
            </w:r>
          </w:hyperlink>
        </w:p>
        <w:p w14:paraId="7EF0116B" w14:textId="7878BF01" w:rsidR="00F3083D" w:rsidRDefault="00000000">
          <w:pPr>
            <w:pStyle w:val="TOC2"/>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5" w:history="1">
            <w:r w:rsidR="00F3083D" w:rsidRPr="005B502F">
              <w:rPr>
                <w:rStyle w:val="Hyperlink"/>
                <w:noProof/>
              </w:rPr>
              <w:t>Before Login</w:t>
            </w:r>
            <w:r w:rsidR="00F3083D">
              <w:rPr>
                <w:noProof/>
                <w:webHidden/>
              </w:rPr>
              <w:tab/>
            </w:r>
            <w:r w:rsidR="00F3083D">
              <w:rPr>
                <w:noProof/>
                <w:webHidden/>
              </w:rPr>
              <w:fldChar w:fldCharType="begin"/>
            </w:r>
            <w:r w:rsidR="00F3083D">
              <w:rPr>
                <w:noProof/>
                <w:webHidden/>
              </w:rPr>
              <w:instrText xml:space="preserve"> PAGEREF _Toc168348815 \h </w:instrText>
            </w:r>
            <w:r w:rsidR="00F3083D">
              <w:rPr>
                <w:noProof/>
                <w:webHidden/>
              </w:rPr>
            </w:r>
            <w:r w:rsidR="00F3083D">
              <w:rPr>
                <w:noProof/>
                <w:webHidden/>
              </w:rPr>
              <w:fldChar w:fldCharType="separate"/>
            </w:r>
            <w:r w:rsidR="000E0DD8">
              <w:rPr>
                <w:noProof/>
                <w:webHidden/>
              </w:rPr>
              <w:t>22</w:t>
            </w:r>
            <w:r w:rsidR="00F3083D">
              <w:rPr>
                <w:noProof/>
                <w:webHidden/>
              </w:rPr>
              <w:fldChar w:fldCharType="end"/>
            </w:r>
          </w:hyperlink>
        </w:p>
        <w:p w14:paraId="5AD93EEA" w14:textId="1FD9EBF0"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6" w:history="1">
            <w:r w:rsidR="00F3083D" w:rsidRPr="005B502F">
              <w:rPr>
                <w:rStyle w:val="Hyperlink"/>
                <w:noProof/>
              </w:rPr>
              <w:t>Login Page</w:t>
            </w:r>
            <w:r w:rsidR="00F3083D">
              <w:rPr>
                <w:noProof/>
                <w:webHidden/>
              </w:rPr>
              <w:tab/>
            </w:r>
            <w:r w:rsidR="00F3083D">
              <w:rPr>
                <w:noProof/>
                <w:webHidden/>
              </w:rPr>
              <w:fldChar w:fldCharType="begin"/>
            </w:r>
            <w:r w:rsidR="00F3083D">
              <w:rPr>
                <w:noProof/>
                <w:webHidden/>
              </w:rPr>
              <w:instrText xml:space="preserve"> PAGEREF _Toc168348816 \h </w:instrText>
            </w:r>
            <w:r w:rsidR="00F3083D">
              <w:rPr>
                <w:noProof/>
                <w:webHidden/>
              </w:rPr>
            </w:r>
            <w:r w:rsidR="00F3083D">
              <w:rPr>
                <w:noProof/>
                <w:webHidden/>
              </w:rPr>
              <w:fldChar w:fldCharType="separate"/>
            </w:r>
            <w:r w:rsidR="000E0DD8">
              <w:rPr>
                <w:noProof/>
                <w:webHidden/>
              </w:rPr>
              <w:t>22</w:t>
            </w:r>
            <w:r w:rsidR="00F3083D">
              <w:rPr>
                <w:noProof/>
                <w:webHidden/>
              </w:rPr>
              <w:fldChar w:fldCharType="end"/>
            </w:r>
          </w:hyperlink>
        </w:p>
        <w:p w14:paraId="5B4F7963" w14:textId="72DE7FEE" w:rsidR="00F3083D" w:rsidRDefault="00000000">
          <w:pPr>
            <w:pStyle w:val="TOC2"/>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7" w:history="1">
            <w:r w:rsidR="00F3083D" w:rsidRPr="005B502F">
              <w:rPr>
                <w:rStyle w:val="Hyperlink"/>
                <w:noProof/>
              </w:rPr>
              <w:t>Register Page</w:t>
            </w:r>
            <w:r w:rsidR="00F3083D">
              <w:rPr>
                <w:noProof/>
                <w:webHidden/>
              </w:rPr>
              <w:tab/>
            </w:r>
            <w:r w:rsidR="00F3083D">
              <w:rPr>
                <w:noProof/>
                <w:webHidden/>
              </w:rPr>
              <w:fldChar w:fldCharType="begin"/>
            </w:r>
            <w:r w:rsidR="00F3083D">
              <w:rPr>
                <w:noProof/>
                <w:webHidden/>
              </w:rPr>
              <w:instrText xml:space="preserve"> PAGEREF _Toc168348817 \h </w:instrText>
            </w:r>
            <w:r w:rsidR="00F3083D">
              <w:rPr>
                <w:noProof/>
                <w:webHidden/>
              </w:rPr>
            </w:r>
            <w:r w:rsidR="00F3083D">
              <w:rPr>
                <w:noProof/>
                <w:webHidden/>
              </w:rPr>
              <w:fldChar w:fldCharType="separate"/>
            </w:r>
            <w:r w:rsidR="000E0DD8">
              <w:rPr>
                <w:noProof/>
                <w:webHidden/>
              </w:rPr>
              <w:t>24</w:t>
            </w:r>
            <w:r w:rsidR="00F3083D">
              <w:rPr>
                <w:noProof/>
                <w:webHidden/>
              </w:rPr>
              <w:fldChar w:fldCharType="end"/>
            </w:r>
          </w:hyperlink>
        </w:p>
        <w:p w14:paraId="12F0B7C4" w14:textId="68D2B7F5"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8" w:history="1">
            <w:r w:rsidR="00F3083D" w:rsidRPr="005B502F">
              <w:rPr>
                <w:rStyle w:val="Hyperlink"/>
                <w:noProof/>
              </w:rPr>
              <w:t>Log Out\</w:t>
            </w:r>
            <w:r w:rsidR="00F3083D">
              <w:rPr>
                <w:noProof/>
                <w:webHidden/>
              </w:rPr>
              <w:tab/>
            </w:r>
            <w:r w:rsidR="00F3083D">
              <w:rPr>
                <w:noProof/>
                <w:webHidden/>
              </w:rPr>
              <w:fldChar w:fldCharType="begin"/>
            </w:r>
            <w:r w:rsidR="00F3083D">
              <w:rPr>
                <w:noProof/>
                <w:webHidden/>
              </w:rPr>
              <w:instrText xml:space="preserve"> PAGEREF _Toc168348818 \h </w:instrText>
            </w:r>
            <w:r w:rsidR="00F3083D">
              <w:rPr>
                <w:noProof/>
                <w:webHidden/>
              </w:rPr>
            </w:r>
            <w:r w:rsidR="00F3083D">
              <w:rPr>
                <w:noProof/>
                <w:webHidden/>
              </w:rPr>
              <w:fldChar w:fldCharType="separate"/>
            </w:r>
            <w:r w:rsidR="000E0DD8">
              <w:rPr>
                <w:noProof/>
                <w:webHidden/>
              </w:rPr>
              <w:t>26</w:t>
            </w:r>
            <w:r w:rsidR="00F3083D">
              <w:rPr>
                <w:noProof/>
                <w:webHidden/>
              </w:rPr>
              <w:fldChar w:fldCharType="end"/>
            </w:r>
          </w:hyperlink>
        </w:p>
        <w:p w14:paraId="37C683CA" w14:textId="404EC14E"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19" w:history="1">
            <w:r w:rsidR="00F3083D" w:rsidRPr="005B502F">
              <w:rPr>
                <w:rStyle w:val="Hyperlink"/>
                <w:noProof/>
              </w:rPr>
              <w:t>Home Page</w:t>
            </w:r>
            <w:r w:rsidR="00F3083D">
              <w:rPr>
                <w:noProof/>
                <w:webHidden/>
              </w:rPr>
              <w:tab/>
            </w:r>
            <w:r w:rsidR="00F3083D">
              <w:rPr>
                <w:noProof/>
                <w:webHidden/>
              </w:rPr>
              <w:fldChar w:fldCharType="begin"/>
            </w:r>
            <w:r w:rsidR="00F3083D">
              <w:rPr>
                <w:noProof/>
                <w:webHidden/>
              </w:rPr>
              <w:instrText xml:space="preserve"> PAGEREF _Toc168348819 \h </w:instrText>
            </w:r>
            <w:r w:rsidR="00F3083D">
              <w:rPr>
                <w:noProof/>
                <w:webHidden/>
              </w:rPr>
            </w:r>
            <w:r w:rsidR="00F3083D">
              <w:rPr>
                <w:noProof/>
                <w:webHidden/>
              </w:rPr>
              <w:fldChar w:fldCharType="separate"/>
            </w:r>
            <w:r w:rsidR="000E0DD8">
              <w:rPr>
                <w:noProof/>
                <w:webHidden/>
              </w:rPr>
              <w:t>26</w:t>
            </w:r>
            <w:r w:rsidR="00F3083D">
              <w:rPr>
                <w:noProof/>
                <w:webHidden/>
              </w:rPr>
              <w:fldChar w:fldCharType="end"/>
            </w:r>
          </w:hyperlink>
        </w:p>
        <w:p w14:paraId="55BAAEF4" w14:textId="35E69C63"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0" w:history="1">
            <w:r w:rsidR="00F3083D" w:rsidRPr="005B502F">
              <w:rPr>
                <w:rStyle w:val="Hyperlink"/>
                <w:noProof/>
              </w:rPr>
              <w:t>Event Page</w:t>
            </w:r>
            <w:r w:rsidR="00F3083D">
              <w:rPr>
                <w:noProof/>
                <w:webHidden/>
              </w:rPr>
              <w:tab/>
            </w:r>
            <w:r w:rsidR="00F3083D">
              <w:rPr>
                <w:noProof/>
                <w:webHidden/>
              </w:rPr>
              <w:fldChar w:fldCharType="begin"/>
            </w:r>
            <w:r w:rsidR="00F3083D">
              <w:rPr>
                <w:noProof/>
                <w:webHidden/>
              </w:rPr>
              <w:instrText xml:space="preserve"> PAGEREF _Toc168348820 \h </w:instrText>
            </w:r>
            <w:r w:rsidR="00F3083D">
              <w:rPr>
                <w:noProof/>
                <w:webHidden/>
              </w:rPr>
            </w:r>
            <w:r w:rsidR="00F3083D">
              <w:rPr>
                <w:noProof/>
                <w:webHidden/>
              </w:rPr>
              <w:fldChar w:fldCharType="separate"/>
            </w:r>
            <w:r w:rsidR="000E0DD8">
              <w:rPr>
                <w:noProof/>
                <w:webHidden/>
              </w:rPr>
              <w:t>28</w:t>
            </w:r>
            <w:r w:rsidR="00F3083D">
              <w:rPr>
                <w:noProof/>
                <w:webHidden/>
              </w:rPr>
              <w:fldChar w:fldCharType="end"/>
            </w:r>
          </w:hyperlink>
        </w:p>
        <w:p w14:paraId="75D6A6EC" w14:textId="05BBD32B"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1" w:history="1">
            <w:r w:rsidR="00F3083D" w:rsidRPr="005B502F">
              <w:rPr>
                <w:rStyle w:val="Hyperlink"/>
                <w:noProof/>
              </w:rPr>
              <w:t>Web Header</w:t>
            </w:r>
            <w:r w:rsidR="00F3083D">
              <w:rPr>
                <w:noProof/>
                <w:webHidden/>
              </w:rPr>
              <w:tab/>
            </w:r>
            <w:r w:rsidR="00F3083D">
              <w:rPr>
                <w:noProof/>
                <w:webHidden/>
              </w:rPr>
              <w:fldChar w:fldCharType="begin"/>
            </w:r>
            <w:r w:rsidR="00F3083D">
              <w:rPr>
                <w:noProof/>
                <w:webHidden/>
              </w:rPr>
              <w:instrText xml:space="preserve"> PAGEREF _Toc168348821 \h </w:instrText>
            </w:r>
            <w:r w:rsidR="00F3083D">
              <w:rPr>
                <w:noProof/>
                <w:webHidden/>
              </w:rPr>
            </w:r>
            <w:r w:rsidR="00F3083D">
              <w:rPr>
                <w:noProof/>
                <w:webHidden/>
              </w:rPr>
              <w:fldChar w:fldCharType="separate"/>
            </w:r>
            <w:r w:rsidR="000E0DD8">
              <w:rPr>
                <w:noProof/>
                <w:webHidden/>
              </w:rPr>
              <w:t>30</w:t>
            </w:r>
            <w:r w:rsidR="00F3083D">
              <w:rPr>
                <w:noProof/>
                <w:webHidden/>
              </w:rPr>
              <w:fldChar w:fldCharType="end"/>
            </w:r>
          </w:hyperlink>
        </w:p>
        <w:p w14:paraId="46CE953C" w14:textId="629A178B"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2" w:history="1">
            <w:r w:rsidR="00F3083D" w:rsidRPr="005B502F">
              <w:rPr>
                <w:rStyle w:val="Hyperlink"/>
                <w:noProof/>
              </w:rPr>
              <w:t>Delete page</w:t>
            </w:r>
            <w:r w:rsidR="00F3083D">
              <w:rPr>
                <w:noProof/>
                <w:webHidden/>
              </w:rPr>
              <w:tab/>
            </w:r>
            <w:r w:rsidR="00F3083D">
              <w:rPr>
                <w:noProof/>
                <w:webHidden/>
              </w:rPr>
              <w:fldChar w:fldCharType="begin"/>
            </w:r>
            <w:r w:rsidR="00F3083D">
              <w:rPr>
                <w:noProof/>
                <w:webHidden/>
              </w:rPr>
              <w:instrText xml:space="preserve"> PAGEREF _Toc168348822 \h </w:instrText>
            </w:r>
            <w:r w:rsidR="00F3083D">
              <w:rPr>
                <w:noProof/>
                <w:webHidden/>
              </w:rPr>
            </w:r>
            <w:r w:rsidR="00F3083D">
              <w:rPr>
                <w:noProof/>
                <w:webHidden/>
              </w:rPr>
              <w:fldChar w:fldCharType="separate"/>
            </w:r>
            <w:r w:rsidR="000E0DD8">
              <w:rPr>
                <w:noProof/>
                <w:webHidden/>
              </w:rPr>
              <w:t>31</w:t>
            </w:r>
            <w:r w:rsidR="00F3083D">
              <w:rPr>
                <w:noProof/>
                <w:webHidden/>
              </w:rPr>
              <w:fldChar w:fldCharType="end"/>
            </w:r>
          </w:hyperlink>
        </w:p>
        <w:p w14:paraId="7E3FEF0B" w14:textId="4F432157"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3" w:history="1">
            <w:r w:rsidR="00F3083D" w:rsidRPr="005B502F">
              <w:rPr>
                <w:rStyle w:val="Hyperlink"/>
                <w:noProof/>
              </w:rPr>
              <w:t>User Home Page (After user Login)</w:t>
            </w:r>
            <w:r w:rsidR="00F3083D">
              <w:rPr>
                <w:noProof/>
                <w:webHidden/>
              </w:rPr>
              <w:tab/>
            </w:r>
            <w:r w:rsidR="00F3083D">
              <w:rPr>
                <w:noProof/>
                <w:webHidden/>
              </w:rPr>
              <w:fldChar w:fldCharType="begin"/>
            </w:r>
            <w:r w:rsidR="00F3083D">
              <w:rPr>
                <w:noProof/>
                <w:webHidden/>
              </w:rPr>
              <w:instrText xml:space="preserve"> PAGEREF _Toc168348823 \h </w:instrText>
            </w:r>
            <w:r w:rsidR="00F3083D">
              <w:rPr>
                <w:noProof/>
                <w:webHidden/>
              </w:rPr>
            </w:r>
            <w:r w:rsidR="00F3083D">
              <w:rPr>
                <w:noProof/>
                <w:webHidden/>
              </w:rPr>
              <w:fldChar w:fldCharType="separate"/>
            </w:r>
            <w:r w:rsidR="000E0DD8">
              <w:rPr>
                <w:noProof/>
                <w:webHidden/>
              </w:rPr>
              <w:t>32</w:t>
            </w:r>
            <w:r w:rsidR="00F3083D">
              <w:rPr>
                <w:noProof/>
                <w:webHidden/>
              </w:rPr>
              <w:fldChar w:fldCharType="end"/>
            </w:r>
          </w:hyperlink>
        </w:p>
        <w:p w14:paraId="75C26770" w14:textId="389C20CE"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4" w:history="1">
            <w:r w:rsidR="00F3083D" w:rsidRPr="005B502F">
              <w:rPr>
                <w:rStyle w:val="Hyperlink"/>
                <w:noProof/>
              </w:rPr>
              <w:t>User Event Page (After user Login)</w:t>
            </w:r>
            <w:r w:rsidR="00F3083D">
              <w:rPr>
                <w:noProof/>
                <w:webHidden/>
              </w:rPr>
              <w:tab/>
            </w:r>
            <w:r w:rsidR="00F3083D">
              <w:rPr>
                <w:noProof/>
                <w:webHidden/>
              </w:rPr>
              <w:fldChar w:fldCharType="begin"/>
            </w:r>
            <w:r w:rsidR="00F3083D">
              <w:rPr>
                <w:noProof/>
                <w:webHidden/>
              </w:rPr>
              <w:instrText xml:space="preserve"> PAGEREF _Toc168348824 \h </w:instrText>
            </w:r>
            <w:r w:rsidR="00F3083D">
              <w:rPr>
                <w:noProof/>
                <w:webHidden/>
              </w:rPr>
            </w:r>
            <w:r w:rsidR="00F3083D">
              <w:rPr>
                <w:noProof/>
                <w:webHidden/>
              </w:rPr>
              <w:fldChar w:fldCharType="separate"/>
            </w:r>
            <w:r w:rsidR="000E0DD8">
              <w:rPr>
                <w:noProof/>
                <w:webHidden/>
              </w:rPr>
              <w:t>33</w:t>
            </w:r>
            <w:r w:rsidR="00F3083D">
              <w:rPr>
                <w:noProof/>
                <w:webHidden/>
              </w:rPr>
              <w:fldChar w:fldCharType="end"/>
            </w:r>
          </w:hyperlink>
        </w:p>
        <w:p w14:paraId="3E072A00" w14:textId="0EA769D9"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5" w:history="1">
            <w:r w:rsidR="00F3083D" w:rsidRPr="005B502F">
              <w:rPr>
                <w:rStyle w:val="Hyperlink"/>
                <w:noProof/>
              </w:rPr>
              <w:t>Donation Page</w:t>
            </w:r>
            <w:r w:rsidR="00F3083D">
              <w:rPr>
                <w:noProof/>
                <w:webHidden/>
              </w:rPr>
              <w:tab/>
            </w:r>
            <w:r w:rsidR="00F3083D">
              <w:rPr>
                <w:noProof/>
                <w:webHidden/>
              </w:rPr>
              <w:fldChar w:fldCharType="begin"/>
            </w:r>
            <w:r w:rsidR="00F3083D">
              <w:rPr>
                <w:noProof/>
                <w:webHidden/>
              </w:rPr>
              <w:instrText xml:space="preserve"> PAGEREF _Toc168348825 \h </w:instrText>
            </w:r>
            <w:r w:rsidR="00F3083D">
              <w:rPr>
                <w:noProof/>
                <w:webHidden/>
              </w:rPr>
            </w:r>
            <w:r w:rsidR="00F3083D">
              <w:rPr>
                <w:noProof/>
                <w:webHidden/>
              </w:rPr>
              <w:fldChar w:fldCharType="separate"/>
            </w:r>
            <w:r w:rsidR="000E0DD8">
              <w:rPr>
                <w:noProof/>
                <w:webHidden/>
              </w:rPr>
              <w:t>34</w:t>
            </w:r>
            <w:r w:rsidR="00F3083D">
              <w:rPr>
                <w:noProof/>
                <w:webHidden/>
              </w:rPr>
              <w:fldChar w:fldCharType="end"/>
            </w:r>
          </w:hyperlink>
        </w:p>
        <w:p w14:paraId="33E314A6" w14:textId="2472D2DA"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6" w:history="1">
            <w:r w:rsidR="00F3083D" w:rsidRPr="005B502F">
              <w:rPr>
                <w:rStyle w:val="Hyperlink"/>
                <w:noProof/>
              </w:rPr>
              <w:t>User Profile Page</w:t>
            </w:r>
            <w:r w:rsidR="00F3083D">
              <w:rPr>
                <w:noProof/>
                <w:webHidden/>
              </w:rPr>
              <w:tab/>
            </w:r>
            <w:r w:rsidR="00F3083D">
              <w:rPr>
                <w:noProof/>
                <w:webHidden/>
              </w:rPr>
              <w:fldChar w:fldCharType="begin"/>
            </w:r>
            <w:r w:rsidR="00F3083D">
              <w:rPr>
                <w:noProof/>
                <w:webHidden/>
              </w:rPr>
              <w:instrText xml:space="preserve"> PAGEREF _Toc168348826 \h </w:instrText>
            </w:r>
            <w:r w:rsidR="00F3083D">
              <w:rPr>
                <w:noProof/>
                <w:webHidden/>
              </w:rPr>
            </w:r>
            <w:r w:rsidR="00F3083D">
              <w:rPr>
                <w:noProof/>
                <w:webHidden/>
              </w:rPr>
              <w:fldChar w:fldCharType="separate"/>
            </w:r>
            <w:r w:rsidR="000E0DD8">
              <w:rPr>
                <w:noProof/>
                <w:webHidden/>
              </w:rPr>
              <w:t>35</w:t>
            </w:r>
            <w:r w:rsidR="00F3083D">
              <w:rPr>
                <w:noProof/>
                <w:webHidden/>
              </w:rPr>
              <w:fldChar w:fldCharType="end"/>
            </w:r>
          </w:hyperlink>
        </w:p>
        <w:p w14:paraId="299BE532" w14:textId="4B6FB5FF"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7" w:history="1">
            <w:r w:rsidR="00F3083D" w:rsidRPr="005B502F">
              <w:rPr>
                <w:rStyle w:val="Hyperlink"/>
                <w:noProof/>
              </w:rPr>
              <w:t>Feedback Page</w:t>
            </w:r>
            <w:r w:rsidR="00F3083D">
              <w:rPr>
                <w:noProof/>
                <w:webHidden/>
              </w:rPr>
              <w:tab/>
            </w:r>
            <w:r w:rsidR="00F3083D">
              <w:rPr>
                <w:noProof/>
                <w:webHidden/>
              </w:rPr>
              <w:fldChar w:fldCharType="begin"/>
            </w:r>
            <w:r w:rsidR="00F3083D">
              <w:rPr>
                <w:noProof/>
                <w:webHidden/>
              </w:rPr>
              <w:instrText xml:space="preserve"> PAGEREF _Toc168348827 \h </w:instrText>
            </w:r>
            <w:r w:rsidR="00F3083D">
              <w:rPr>
                <w:noProof/>
                <w:webHidden/>
              </w:rPr>
            </w:r>
            <w:r w:rsidR="00F3083D">
              <w:rPr>
                <w:noProof/>
                <w:webHidden/>
              </w:rPr>
              <w:fldChar w:fldCharType="separate"/>
            </w:r>
            <w:r w:rsidR="000E0DD8">
              <w:rPr>
                <w:noProof/>
                <w:webHidden/>
              </w:rPr>
              <w:t>38</w:t>
            </w:r>
            <w:r w:rsidR="00F3083D">
              <w:rPr>
                <w:noProof/>
                <w:webHidden/>
              </w:rPr>
              <w:fldChar w:fldCharType="end"/>
            </w:r>
          </w:hyperlink>
        </w:p>
        <w:p w14:paraId="5CB46E2D" w14:textId="4F340910"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8" w:history="1">
            <w:r w:rsidR="00F3083D" w:rsidRPr="005B502F">
              <w:rPr>
                <w:rStyle w:val="Hyperlink"/>
                <w:noProof/>
              </w:rPr>
              <w:t>Comments Page</w:t>
            </w:r>
            <w:r w:rsidR="00F3083D">
              <w:rPr>
                <w:noProof/>
                <w:webHidden/>
              </w:rPr>
              <w:tab/>
            </w:r>
            <w:r w:rsidR="00F3083D">
              <w:rPr>
                <w:noProof/>
                <w:webHidden/>
              </w:rPr>
              <w:fldChar w:fldCharType="begin"/>
            </w:r>
            <w:r w:rsidR="00F3083D">
              <w:rPr>
                <w:noProof/>
                <w:webHidden/>
              </w:rPr>
              <w:instrText xml:space="preserve"> PAGEREF _Toc168348828 \h </w:instrText>
            </w:r>
            <w:r w:rsidR="00F3083D">
              <w:rPr>
                <w:noProof/>
                <w:webHidden/>
              </w:rPr>
            </w:r>
            <w:r w:rsidR="00F3083D">
              <w:rPr>
                <w:noProof/>
                <w:webHidden/>
              </w:rPr>
              <w:fldChar w:fldCharType="separate"/>
            </w:r>
            <w:r w:rsidR="000E0DD8">
              <w:rPr>
                <w:noProof/>
                <w:webHidden/>
              </w:rPr>
              <w:t>39</w:t>
            </w:r>
            <w:r w:rsidR="00F3083D">
              <w:rPr>
                <w:noProof/>
                <w:webHidden/>
              </w:rPr>
              <w:fldChar w:fldCharType="end"/>
            </w:r>
          </w:hyperlink>
        </w:p>
        <w:p w14:paraId="10F3AB56" w14:textId="02DA9FBE"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29" w:history="1">
            <w:r w:rsidR="00F3083D" w:rsidRPr="005B502F">
              <w:rPr>
                <w:rStyle w:val="Hyperlink"/>
                <w:noProof/>
              </w:rPr>
              <w:t>Edit Page</w:t>
            </w:r>
            <w:r w:rsidR="00F3083D">
              <w:rPr>
                <w:noProof/>
                <w:webHidden/>
              </w:rPr>
              <w:tab/>
            </w:r>
            <w:r w:rsidR="00F3083D">
              <w:rPr>
                <w:noProof/>
                <w:webHidden/>
              </w:rPr>
              <w:fldChar w:fldCharType="begin"/>
            </w:r>
            <w:r w:rsidR="00F3083D">
              <w:rPr>
                <w:noProof/>
                <w:webHidden/>
              </w:rPr>
              <w:instrText xml:space="preserve"> PAGEREF _Toc168348829 \h </w:instrText>
            </w:r>
            <w:r w:rsidR="00F3083D">
              <w:rPr>
                <w:noProof/>
                <w:webHidden/>
              </w:rPr>
            </w:r>
            <w:r w:rsidR="00F3083D">
              <w:rPr>
                <w:noProof/>
                <w:webHidden/>
              </w:rPr>
              <w:fldChar w:fldCharType="separate"/>
            </w:r>
            <w:r w:rsidR="000E0DD8">
              <w:rPr>
                <w:noProof/>
                <w:webHidden/>
              </w:rPr>
              <w:t>41</w:t>
            </w:r>
            <w:r w:rsidR="00F3083D">
              <w:rPr>
                <w:noProof/>
                <w:webHidden/>
              </w:rPr>
              <w:fldChar w:fldCharType="end"/>
            </w:r>
          </w:hyperlink>
        </w:p>
        <w:p w14:paraId="6F00C6CD" w14:textId="5C3C4C73" w:rsidR="00F3083D" w:rsidRDefault="00000000">
          <w:pPr>
            <w:pStyle w:val="TOC3"/>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30" w:history="1">
            <w:r w:rsidR="00F3083D" w:rsidRPr="005B502F">
              <w:rPr>
                <w:rStyle w:val="Hyperlink"/>
                <w:noProof/>
              </w:rPr>
              <w:t>Update php function</w:t>
            </w:r>
            <w:r w:rsidR="00F3083D">
              <w:rPr>
                <w:noProof/>
                <w:webHidden/>
              </w:rPr>
              <w:tab/>
            </w:r>
            <w:r w:rsidR="00F3083D">
              <w:rPr>
                <w:noProof/>
                <w:webHidden/>
              </w:rPr>
              <w:fldChar w:fldCharType="begin"/>
            </w:r>
            <w:r w:rsidR="00F3083D">
              <w:rPr>
                <w:noProof/>
                <w:webHidden/>
              </w:rPr>
              <w:instrText xml:space="preserve"> PAGEREF _Toc168348830 \h </w:instrText>
            </w:r>
            <w:r w:rsidR="00F3083D">
              <w:rPr>
                <w:noProof/>
                <w:webHidden/>
              </w:rPr>
            </w:r>
            <w:r w:rsidR="00F3083D">
              <w:rPr>
                <w:noProof/>
                <w:webHidden/>
              </w:rPr>
              <w:fldChar w:fldCharType="separate"/>
            </w:r>
            <w:r w:rsidR="000E0DD8">
              <w:rPr>
                <w:noProof/>
                <w:webHidden/>
              </w:rPr>
              <w:t>43</w:t>
            </w:r>
            <w:r w:rsidR="00F3083D">
              <w:rPr>
                <w:noProof/>
                <w:webHidden/>
              </w:rPr>
              <w:fldChar w:fldCharType="end"/>
            </w:r>
          </w:hyperlink>
        </w:p>
        <w:p w14:paraId="0BD78808" w14:textId="0FA6ABF2" w:rsidR="00F3083D" w:rsidRDefault="00000000">
          <w:pPr>
            <w:pStyle w:val="TOC1"/>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31" w:history="1">
            <w:r w:rsidR="00F3083D" w:rsidRPr="005B502F">
              <w:rPr>
                <w:rStyle w:val="Hyperlink"/>
                <w:noProof/>
              </w:rPr>
              <w:t>User Guidance</w:t>
            </w:r>
            <w:r w:rsidR="00F3083D">
              <w:rPr>
                <w:noProof/>
                <w:webHidden/>
              </w:rPr>
              <w:tab/>
            </w:r>
            <w:r w:rsidR="00F3083D">
              <w:rPr>
                <w:noProof/>
                <w:webHidden/>
              </w:rPr>
              <w:fldChar w:fldCharType="begin"/>
            </w:r>
            <w:r w:rsidR="00F3083D">
              <w:rPr>
                <w:noProof/>
                <w:webHidden/>
              </w:rPr>
              <w:instrText xml:space="preserve"> PAGEREF _Toc168348831 \h </w:instrText>
            </w:r>
            <w:r w:rsidR="00F3083D">
              <w:rPr>
                <w:noProof/>
                <w:webHidden/>
              </w:rPr>
            </w:r>
            <w:r w:rsidR="00F3083D">
              <w:rPr>
                <w:noProof/>
                <w:webHidden/>
              </w:rPr>
              <w:fldChar w:fldCharType="separate"/>
            </w:r>
            <w:r w:rsidR="000E0DD8">
              <w:rPr>
                <w:noProof/>
                <w:webHidden/>
              </w:rPr>
              <w:t>44</w:t>
            </w:r>
            <w:r w:rsidR="00F3083D">
              <w:rPr>
                <w:noProof/>
                <w:webHidden/>
              </w:rPr>
              <w:fldChar w:fldCharType="end"/>
            </w:r>
          </w:hyperlink>
        </w:p>
        <w:p w14:paraId="668A6190" w14:textId="2AFB73E4" w:rsidR="00F3083D" w:rsidRDefault="00000000">
          <w:pPr>
            <w:pStyle w:val="TOC1"/>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32" w:history="1">
            <w:r w:rsidR="00F3083D" w:rsidRPr="005B502F">
              <w:rPr>
                <w:rStyle w:val="Hyperlink"/>
                <w:noProof/>
              </w:rPr>
              <w:t>Conclusion</w:t>
            </w:r>
            <w:r w:rsidR="00F3083D">
              <w:rPr>
                <w:noProof/>
                <w:webHidden/>
              </w:rPr>
              <w:tab/>
            </w:r>
            <w:r w:rsidR="00F3083D">
              <w:rPr>
                <w:noProof/>
                <w:webHidden/>
              </w:rPr>
              <w:fldChar w:fldCharType="begin"/>
            </w:r>
            <w:r w:rsidR="00F3083D">
              <w:rPr>
                <w:noProof/>
                <w:webHidden/>
              </w:rPr>
              <w:instrText xml:space="preserve"> PAGEREF _Toc168348832 \h </w:instrText>
            </w:r>
            <w:r w:rsidR="00F3083D">
              <w:rPr>
                <w:noProof/>
                <w:webHidden/>
              </w:rPr>
            </w:r>
            <w:r w:rsidR="00F3083D">
              <w:rPr>
                <w:noProof/>
                <w:webHidden/>
              </w:rPr>
              <w:fldChar w:fldCharType="separate"/>
            </w:r>
            <w:r w:rsidR="000E0DD8">
              <w:rPr>
                <w:noProof/>
                <w:webHidden/>
              </w:rPr>
              <w:t>56</w:t>
            </w:r>
            <w:r w:rsidR="00F3083D">
              <w:rPr>
                <w:noProof/>
                <w:webHidden/>
              </w:rPr>
              <w:fldChar w:fldCharType="end"/>
            </w:r>
          </w:hyperlink>
        </w:p>
        <w:p w14:paraId="65CDB62A" w14:textId="2383AF30" w:rsidR="00F3083D" w:rsidRDefault="00000000">
          <w:pPr>
            <w:pStyle w:val="TOC1"/>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33" w:history="1">
            <w:r w:rsidR="00F3083D" w:rsidRPr="005B502F">
              <w:rPr>
                <w:rStyle w:val="Hyperlink"/>
                <w:noProof/>
              </w:rPr>
              <w:t>References</w:t>
            </w:r>
            <w:r w:rsidR="00F3083D">
              <w:rPr>
                <w:noProof/>
                <w:webHidden/>
              </w:rPr>
              <w:tab/>
            </w:r>
            <w:r w:rsidR="00F3083D">
              <w:rPr>
                <w:noProof/>
                <w:webHidden/>
              </w:rPr>
              <w:fldChar w:fldCharType="begin"/>
            </w:r>
            <w:r w:rsidR="00F3083D">
              <w:rPr>
                <w:noProof/>
                <w:webHidden/>
              </w:rPr>
              <w:instrText xml:space="preserve"> PAGEREF _Toc168348833 \h </w:instrText>
            </w:r>
            <w:r w:rsidR="00F3083D">
              <w:rPr>
                <w:noProof/>
                <w:webHidden/>
              </w:rPr>
            </w:r>
            <w:r w:rsidR="00F3083D">
              <w:rPr>
                <w:noProof/>
                <w:webHidden/>
              </w:rPr>
              <w:fldChar w:fldCharType="separate"/>
            </w:r>
            <w:r w:rsidR="000E0DD8">
              <w:rPr>
                <w:noProof/>
                <w:webHidden/>
              </w:rPr>
              <w:t>57</w:t>
            </w:r>
            <w:r w:rsidR="00F3083D">
              <w:rPr>
                <w:noProof/>
                <w:webHidden/>
              </w:rPr>
              <w:fldChar w:fldCharType="end"/>
            </w:r>
          </w:hyperlink>
        </w:p>
        <w:p w14:paraId="1FD255D5" w14:textId="122F2E4B" w:rsidR="00F3083D" w:rsidRDefault="00000000">
          <w:pPr>
            <w:pStyle w:val="TOC1"/>
            <w:tabs>
              <w:tab w:val="right" w:leader="dot" w:pos="9016"/>
            </w:tabs>
            <w:rPr>
              <w:rFonts w:asciiTheme="minorHAnsi" w:eastAsiaTheme="minorEastAsia" w:hAnsiTheme="minorHAnsi" w:cstheme="minorBidi"/>
              <w:noProof/>
              <w:kern w:val="2"/>
              <w:sz w:val="22"/>
              <w:szCs w:val="22"/>
              <w:lang w:val="en-MY"/>
              <w14:ligatures w14:val="standardContextual"/>
            </w:rPr>
          </w:pPr>
          <w:hyperlink w:anchor="_Toc168348834" w:history="1">
            <w:r w:rsidR="00F3083D" w:rsidRPr="005B502F">
              <w:rPr>
                <w:rStyle w:val="Hyperlink"/>
                <w:noProof/>
              </w:rPr>
              <w:t>Workload Matrix</w:t>
            </w:r>
            <w:r w:rsidR="00F3083D">
              <w:rPr>
                <w:noProof/>
                <w:webHidden/>
              </w:rPr>
              <w:tab/>
            </w:r>
            <w:r w:rsidR="00F3083D">
              <w:rPr>
                <w:noProof/>
                <w:webHidden/>
              </w:rPr>
              <w:fldChar w:fldCharType="begin"/>
            </w:r>
            <w:r w:rsidR="00F3083D">
              <w:rPr>
                <w:noProof/>
                <w:webHidden/>
              </w:rPr>
              <w:instrText xml:space="preserve"> PAGEREF _Toc168348834 \h </w:instrText>
            </w:r>
            <w:r w:rsidR="00F3083D">
              <w:rPr>
                <w:noProof/>
                <w:webHidden/>
              </w:rPr>
            </w:r>
            <w:r w:rsidR="00F3083D">
              <w:rPr>
                <w:noProof/>
                <w:webHidden/>
              </w:rPr>
              <w:fldChar w:fldCharType="separate"/>
            </w:r>
            <w:r w:rsidR="000E0DD8">
              <w:rPr>
                <w:noProof/>
                <w:webHidden/>
              </w:rPr>
              <w:t>58</w:t>
            </w:r>
            <w:r w:rsidR="00F3083D">
              <w:rPr>
                <w:noProof/>
                <w:webHidden/>
              </w:rPr>
              <w:fldChar w:fldCharType="end"/>
            </w:r>
          </w:hyperlink>
        </w:p>
        <w:p w14:paraId="14D107F9" w14:textId="6333876C" w:rsidR="00F3083D" w:rsidRDefault="00F3083D">
          <w:r>
            <w:rPr>
              <w:b/>
              <w:bCs/>
              <w:noProof/>
            </w:rPr>
            <w:fldChar w:fldCharType="end"/>
          </w:r>
        </w:p>
      </w:sdtContent>
    </w:sdt>
    <w:p w14:paraId="1BEAFF69" w14:textId="54955AAE" w:rsidR="00E37D04" w:rsidRDefault="00E37D04" w:rsidP="00F3083D">
      <w:pPr>
        <w:pStyle w:val="TOCHeading"/>
      </w:pPr>
    </w:p>
    <w:p w14:paraId="5ABB364D" w14:textId="77777777" w:rsidR="00F3083D" w:rsidRDefault="00F3083D" w:rsidP="00F3083D">
      <w:pPr>
        <w:rPr>
          <w:rFonts w:eastAsiaTheme="majorEastAsia"/>
          <w:lang w:val="en-US" w:eastAsia="en-US"/>
        </w:rPr>
      </w:pPr>
    </w:p>
    <w:p w14:paraId="53D1097A" w14:textId="77777777" w:rsidR="00F3083D" w:rsidRDefault="00F3083D" w:rsidP="00F3083D">
      <w:pPr>
        <w:rPr>
          <w:rFonts w:eastAsiaTheme="majorEastAsia"/>
          <w:lang w:val="en-US" w:eastAsia="en-US"/>
        </w:rPr>
      </w:pPr>
    </w:p>
    <w:p w14:paraId="35F22FCA" w14:textId="77777777" w:rsidR="00F3083D" w:rsidRDefault="00F3083D" w:rsidP="00F3083D">
      <w:pPr>
        <w:rPr>
          <w:rFonts w:eastAsiaTheme="majorEastAsia"/>
          <w:lang w:val="en-US" w:eastAsia="en-US"/>
        </w:rPr>
      </w:pPr>
    </w:p>
    <w:p w14:paraId="6CE68705" w14:textId="77777777" w:rsidR="00F3083D" w:rsidRDefault="00F3083D" w:rsidP="00F3083D">
      <w:pPr>
        <w:rPr>
          <w:rFonts w:eastAsiaTheme="majorEastAsia"/>
          <w:lang w:val="en-US" w:eastAsia="en-US"/>
        </w:rPr>
      </w:pPr>
    </w:p>
    <w:p w14:paraId="4F95CFB8" w14:textId="77777777" w:rsidR="00F3083D" w:rsidRDefault="00F3083D" w:rsidP="00F3083D">
      <w:pPr>
        <w:rPr>
          <w:rFonts w:eastAsiaTheme="majorEastAsia"/>
          <w:lang w:val="en-US" w:eastAsia="en-US"/>
        </w:rPr>
      </w:pPr>
    </w:p>
    <w:p w14:paraId="090FA4E4" w14:textId="77777777" w:rsidR="00F3083D" w:rsidRDefault="00F3083D" w:rsidP="00F3083D">
      <w:pPr>
        <w:rPr>
          <w:rFonts w:eastAsiaTheme="majorEastAsia"/>
          <w:lang w:val="en-US" w:eastAsia="en-US"/>
        </w:rPr>
      </w:pPr>
    </w:p>
    <w:p w14:paraId="1622917C" w14:textId="77777777" w:rsidR="00F3083D" w:rsidRDefault="00F3083D" w:rsidP="00F3083D">
      <w:pPr>
        <w:rPr>
          <w:rFonts w:eastAsiaTheme="majorEastAsia"/>
          <w:lang w:val="en-US" w:eastAsia="en-US"/>
        </w:rPr>
      </w:pPr>
    </w:p>
    <w:p w14:paraId="46EA71C5" w14:textId="77777777" w:rsidR="00F3083D" w:rsidRDefault="00F3083D" w:rsidP="00F3083D">
      <w:pPr>
        <w:rPr>
          <w:rFonts w:eastAsiaTheme="majorEastAsia"/>
          <w:lang w:val="en-US" w:eastAsia="en-US"/>
        </w:rPr>
      </w:pPr>
    </w:p>
    <w:p w14:paraId="235D51DD" w14:textId="77777777" w:rsidR="00F3083D" w:rsidRDefault="00F3083D" w:rsidP="00F3083D">
      <w:pPr>
        <w:rPr>
          <w:rFonts w:eastAsiaTheme="majorEastAsia"/>
          <w:lang w:val="en-US" w:eastAsia="en-US"/>
        </w:rPr>
      </w:pPr>
    </w:p>
    <w:p w14:paraId="7972D446" w14:textId="77777777" w:rsidR="00F3083D" w:rsidRDefault="00F3083D" w:rsidP="00F3083D">
      <w:pPr>
        <w:rPr>
          <w:rFonts w:eastAsiaTheme="majorEastAsia"/>
          <w:lang w:val="en-US" w:eastAsia="en-US"/>
        </w:rPr>
      </w:pPr>
    </w:p>
    <w:p w14:paraId="6CECE2F8" w14:textId="77777777" w:rsidR="00F3083D" w:rsidRDefault="00F3083D" w:rsidP="00F3083D">
      <w:pPr>
        <w:rPr>
          <w:rFonts w:eastAsiaTheme="majorEastAsia"/>
          <w:lang w:val="en-US" w:eastAsia="en-US"/>
        </w:rPr>
      </w:pPr>
    </w:p>
    <w:p w14:paraId="0F033DCD" w14:textId="77777777" w:rsidR="00F3083D" w:rsidRDefault="00F3083D" w:rsidP="00F3083D">
      <w:pPr>
        <w:rPr>
          <w:rFonts w:eastAsiaTheme="majorEastAsia"/>
          <w:lang w:val="en-US" w:eastAsia="en-US"/>
        </w:rPr>
      </w:pPr>
    </w:p>
    <w:p w14:paraId="7E5AD337" w14:textId="77777777" w:rsidR="00F3083D" w:rsidRDefault="00F3083D" w:rsidP="00F3083D">
      <w:pPr>
        <w:rPr>
          <w:rFonts w:eastAsiaTheme="majorEastAsia"/>
          <w:lang w:val="en-US" w:eastAsia="en-US"/>
        </w:rPr>
      </w:pPr>
    </w:p>
    <w:p w14:paraId="02D8663D" w14:textId="77777777" w:rsidR="00F3083D" w:rsidRDefault="00F3083D" w:rsidP="00F3083D">
      <w:pPr>
        <w:rPr>
          <w:rFonts w:eastAsiaTheme="majorEastAsia"/>
          <w:lang w:val="en-US" w:eastAsia="en-US"/>
        </w:rPr>
      </w:pPr>
    </w:p>
    <w:p w14:paraId="0DE4BB2E" w14:textId="77777777" w:rsidR="00F3083D" w:rsidRDefault="00F3083D" w:rsidP="00F3083D">
      <w:pPr>
        <w:rPr>
          <w:rFonts w:eastAsiaTheme="majorEastAsia"/>
          <w:lang w:val="en-US" w:eastAsia="en-US"/>
        </w:rPr>
      </w:pPr>
    </w:p>
    <w:p w14:paraId="1062FDA1" w14:textId="77777777" w:rsidR="00F3083D" w:rsidRDefault="00F3083D" w:rsidP="00F3083D">
      <w:pPr>
        <w:rPr>
          <w:rFonts w:eastAsiaTheme="majorEastAsia"/>
          <w:lang w:val="en-US" w:eastAsia="en-US"/>
        </w:rPr>
      </w:pPr>
    </w:p>
    <w:p w14:paraId="38B3CCF7" w14:textId="77777777" w:rsidR="00F3083D" w:rsidRDefault="00F3083D" w:rsidP="00F3083D">
      <w:pPr>
        <w:rPr>
          <w:rFonts w:eastAsiaTheme="majorEastAsia"/>
          <w:lang w:val="en-US" w:eastAsia="en-US"/>
        </w:rPr>
      </w:pPr>
    </w:p>
    <w:p w14:paraId="3E855FB5" w14:textId="77777777" w:rsidR="00F3083D" w:rsidRDefault="00F3083D" w:rsidP="00F3083D">
      <w:pPr>
        <w:rPr>
          <w:rFonts w:eastAsiaTheme="majorEastAsia"/>
          <w:lang w:val="en-US" w:eastAsia="en-US"/>
        </w:rPr>
      </w:pPr>
    </w:p>
    <w:p w14:paraId="3B17B526" w14:textId="77777777" w:rsidR="00F3083D" w:rsidRDefault="00F3083D" w:rsidP="00F3083D">
      <w:pPr>
        <w:rPr>
          <w:rFonts w:eastAsiaTheme="majorEastAsia"/>
          <w:lang w:val="en-US" w:eastAsia="en-US"/>
        </w:rPr>
      </w:pPr>
    </w:p>
    <w:p w14:paraId="47CB688E" w14:textId="77777777" w:rsidR="00F3083D" w:rsidRDefault="00F3083D" w:rsidP="00F3083D">
      <w:pPr>
        <w:rPr>
          <w:rFonts w:eastAsiaTheme="majorEastAsia"/>
          <w:lang w:val="en-US" w:eastAsia="en-US"/>
        </w:rPr>
      </w:pPr>
    </w:p>
    <w:p w14:paraId="76BB75F8" w14:textId="77777777" w:rsidR="00F3083D" w:rsidRDefault="00F3083D" w:rsidP="00F3083D">
      <w:pPr>
        <w:rPr>
          <w:rFonts w:eastAsiaTheme="majorEastAsia"/>
          <w:lang w:val="en-US" w:eastAsia="en-US"/>
        </w:rPr>
      </w:pPr>
    </w:p>
    <w:p w14:paraId="32CD582A" w14:textId="77777777" w:rsidR="00F3083D" w:rsidRDefault="00F3083D" w:rsidP="00F3083D">
      <w:pPr>
        <w:rPr>
          <w:rFonts w:eastAsiaTheme="majorEastAsia"/>
          <w:lang w:val="en-US" w:eastAsia="en-US"/>
        </w:rPr>
      </w:pPr>
    </w:p>
    <w:p w14:paraId="29FA116A" w14:textId="77777777" w:rsidR="00F3083D" w:rsidRDefault="00F3083D" w:rsidP="00F3083D">
      <w:pPr>
        <w:rPr>
          <w:rFonts w:eastAsiaTheme="majorEastAsia"/>
          <w:lang w:val="en-US" w:eastAsia="en-US"/>
        </w:rPr>
      </w:pPr>
    </w:p>
    <w:p w14:paraId="65A8F516" w14:textId="77777777" w:rsidR="00F3083D" w:rsidRDefault="00F3083D" w:rsidP="00F3083D">
      <w:pPr>
        <w:rPr>
          <w:rFonts w:eastAsiaTheme="majorEastAsia"/>
          <w:lang w:val="en-US" w:eastAsia="en-US"/>
        </w:rPr>
      </w:pPr>
    </w:p>
    <w:p w14:paraId="17B22A0C" w14:textId="77777777" w:rsidR="00F3083D" w:rsidRDefault="00F3083D" w:rsidP="00F3083D">
      <w:pPr>
        <w:rPr>
          <w:rFonts w:eastAsiaTheme="majorEastAsia"/>
          <w:lang w:val="en-US" w:eastAsia="en-US"/>
        </w:rPr>
      </w:pPr>
    </w:p>
    <w:p w14:paraId="1C374B61" w14:textId="77777777" w:rsidR="00F3083D" w:rsidRPr="00F3083D" w:rsidRDefault="00F3083D" w:rsidP="00F3083D">
      <w:pPr>
        <w:rPr>
          <w:rFonts w:eastAsiaTheme="majorEastAsia"/>
          <w:lang w:val="en-US" w:eastAsia="en-US"/>
        </w:rPr>
      </w:pPr>
    </w:p>
    <w:p w14:paraId="16B7CF00" w14:textId="42499522" w:rsidR="00381ECE" w:rsidRDefault="00D40396" w:rsidP="00D40396">
      <w:pPr>
        <w:pStyle w:val="Heading1"/>
      </w:pPr>
      <w:bookmarkStart w:id="0" w:name="_Toc168345081"/>
      <w:bookmarkStart w:id="1" w:name="_Toc168348791"/>
      <w:r>
        <w:lastRenderedPageBreak/>
        <w:t>Introduction</w:t>
      </w:r>
      <w:bookmarkEnd w:id="0"/>
      <w:bookmarkEnd w:id="1"/>
    </w:p>
    <w:p w14:paraId="31665850" w14:textId="71A42B41" w:rsidR="3239053A" w:rsidRDefault="3239053A" w:rsidP="00894826">
      <w:r w:rsidRPr="232936FB">
        <w:t>Charity Ease foundation is a charity foundation that is aimed towards helping those in their golden years live worry free and in comfort. We do this by collecting and donating funds to various old folks' homes with the intention of lifting their financial burdens and providing them with enough funds to better their facilities and spare no luxury from those who are nearing their end of life.</w:t>
      </w:r>
    </w:p>
    <w:p w14:paraId="529E4CB9" w14:textId="498C70D8" w:rsidR="232936FB" w:rsidRDefault="232936FB" w:rsidP="00894826"/>
    <w:p w14:paraId="5A0B910D" w14:textId="348F213D" w:rsidR="3239053A" w:rsidRDefault="3239053A" w:rsidP="00894826">
      <w:r w:rsidRPr="232936FB">
        <w:t>Our website allows users to view our main page which displays all information about our charity. There is register option which creates profile for users to unlock more options like feedback and the function to donate. Without logging into a registered account, the user is unable to leave comments and donate. Users can create their account in registration page by providing their name, username, phone number, email, gender, address and password.</w:t>
      </w:r>
    </w:p>
    <w:p w14:paraId="5973C442" w14:textId="65E3F57D" w:rsidR="1E1EC4C1" w:rsidRDefault="1E1EC4C1" w:rsidP="00894826"/>
    <w:p w14:paraId="55E3EA66" w14:textId="20E17189" w:rsidR="2F36B492" w:rsidRDefault="2F36B492" w:rsidP="00894826">
      <w:r w:rsidRPr="232936FB">
        <w:t>Registered customers can deposit funds into our website which will then be channelled to various old folks' homes. Customers will be able to change and edit their account profiles whenever they wish. Customers will also be able to provide feedback which will then be reviewed and used to improve our services.</w:t>
      </w:r>
    </w:p>
    <w:p w14:paraId="78FFD16B" w14:textId="6C246D50" w:rsidR="232936FB" w:rsidRDefault="232936FB" w:rsidP="232936FB"/>
    <w:p w14:paraId="6E5B8FF2" w14:textId="77777777" w:rsidR="008038BC" w:rsidRDefault="008038BC" w:rsidP="00894826">
      <w:r>
        <w:br w:type="page"/>
      </w:r>
    </w:p>
    <w:p w14:paraId="1ADB0FB6" w14:textId="5DF26368" w:rsidR="00D40396" w:rsidRDefault="00B66D4D" w:rsidP="00B66D4D">
      <w:pPr>
        <w:pStyle w:val="Heading1"/>
      </w:pPr>
      <w:bookmarkStart w:id="2" w:name="_Toc168345082"/>
      <w:bookmarkStart w:id="3" w:name="_Toc168348792"/>
      <w:r>
        <w:lastRenderedPageBreak/>
        <w:t>Design</w:t>
      </w:r>
      <w:bookmarkEnd w:id="2"/>
      <w:bookmarkEnd w:id="3"/>
    </w:p>
    <w:p w14:paraId="73DD8FB8" w14:textId="5E1D5765" w:rsidR="00CA1A08" w:rsidRDefault="000D51F8" w:rsidP="00D73523">
      <w:pPr>
        <w:pStyle w:val="Heading2"/>
      </w:pPr>
      <w:bookmarkStart w:id="4" w:name="_Toc168345083"/>
      <w:bookmarkStart w:id="5" w:name="_Toc168348793"/>
      <w:r>
        <w:t>Entity Relationship Diagram</w:t>
      </w:r>
      <w:bookmarkEnd w:id="4"/>
      <w:bookmarkEnd w:id="5"/>
    </w:p>
    <w:p w14:paraId="53EA3E9E" w14:textId="269D4FCB" w:rsidR="00857D2B" w:rsidRDefault="00893EB6" w:rsidP="00857D2B">
      <w:r w:rsidRPr="00893EB6">
        <w:rPr>
          <w:rFonts w:eastAsiaTheme="minorEastAsia"/>
          <w:noProof/>
        </w:rPr>
        <w:drawing>
          <wp:inline distT="0" distB="0" distL="0" distR="0" wp14:anchorId="0483449D" wp14:editId="4BCA05D8">
            <wp:extent cx="5376863" cy="2832593"/>
            <wp:effectExtent l="0" t="0" r="0" b="6350"/>
            <wp:docPr id="27310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6048" name="Picture 1" descr="A screenshot of a computer&#10;&#10;Description automatically generated"/>
                    <pic:cNvPicPr/>
                  </pic:nvPicPr>
                  <pic:blipFill>
                    <a:blip r:embed="rId12"/>
                    <a:stretch>
                      <a:fillRect/>
                    </a:stretch>
                  </pic:blipFill>
                  <pic:spPr>
                    <a:xfrm>
                      <a:off x="0" y="0"/>
                      <a:ext cx="5381822" cy="2835205"/>
                    </a:xfrm>
                    <a:prstGeom prst="rect">
                      <a:avLst/>
                    </a:prstGeom>
                  </pic:spPr>
                </pic:pic>
              </a:graphicData>
            </a:graphic>
          </wp:inline>
        </w:drawing>
      </w:r>
    </w:p>
    <w:p w14:paraId="69766284" w14:textId="7A6B750E" w:rsidR="00D404F0" w:rsidRPr="00857D2B" w:rsidRDefault="00857D2B" w:rsidP="00857D2B">
      <w:pPr>
        <w:pStyle w:val="Heading2"/>
        <w:rPr>
          <w:rFonts w:eastAsiaTheme="minorEastAsia"/>
        </w:rPr>
      </w:pPr>
      <w:bookmarkStart w:id="6" w:name="_Toc168345084"/>
      <w:bookmarkStart w:id="7" w:name="_Toc168348794"/>
      <w:r>
        <w:rPr>
          <w:noProof/>
          <w14:ligatures w14:val="standardContextual"/>
        </w:rPr>
        <w:drawing>
          <wp:anchor distT="0" distB="0" distL="114300" distR="114300" simplePos="0" relativeHeight="251659330" behindDoc="0" locked="0" layoutInCell="1" allowOverlap="1" wp14:anchorId="33B2E692" wp14:editId="42AAF733">
            <wp:simplePos x="0" y="0"/>
            <wp:positionH relativeFrom="margin">
              <wp:posOffset>-635</wp:posOffset>
            </wp:positionH>
            <wp:positionV relativeFrom="paragraph">
              <wp:posOffset>335280</wp:posOffset>
            </wp:positionV>
            <wp:extent cx="4593590" cy="4824095"/>
            <wp:effectExtent l="0" t="0" r="0" b="0"/>
            <wp:wrapTopAndBottom/>
            <wp:docPr id="1380309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9720" name="Picture 13803097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3590" cy="4824095"/>
                    </a:xfrm>
                    <a:prstGeom prst="rect">
                      <a:avLst/>
                    </a:prstGeom>
                  </pic:spPr>
                </pic:pic>
              </a:graphicData>
            </a:graphic>
            <wp14:sizeRelH relativeFrom="page">
              <wp14:pctWidth>0</wp14:pctWidth>
            </wp14:sizeRelH>
            <wp14:sizeRelV relativeFrom="page">
              <wp14:pctHeight>0</wp14:pctHeight>
            </wp14:sizeRelV>
          </wp:anchor>
        </w:drawing>
      </w:r>
      <w:r w:rsidR="00353691">
        <w:t>Website Navigation</w:t>
      </w:r>
      <w:r w:rsidR="00D94940">
        <w:t>al Structure</w:t>
      </w:r>
      <w:bookmarkEnd w:id="6"/>
      <w:bookmarkEnd w:id="7"/>
    </w:p>
    <w:p w14:paraId="131B76C9" w14:textId="77777777" w:rsidR="00E572FB" w:rsidRDefault="00E572FB" w:rsidP="00894826">
      <w:pPr>
        <w:rPr>
          <w:rFonts w:eastAsiaTheme="majorEastAsia"/>
        </w:rPr>
      </w:pPr>
    </w:p>
    <w:tbl>
      <w:tblPr>
        <w:tblpPr w:leftFromText="180" w:rightFromText="180" w:vertAnchor="text" w:horzAnchor="margin" w:tblpY="504"/>
        <w:tblW w:w="8580" w:type="dxa"/>
        <w:tblLook w:val="04A0" w:firstRow="1" w:lastRow="0" w:firstColumn="1" w:lastColumn="0" w:noHBand="0" w:noVBand="1"/>
      </w:tblPr>
      <w:tblGrid>
        <w:gridCol w:w="1882"/>
        <w:gridCol w:w="1060"/>
        <w:gridCol w:w="1260"/>
        <w:gridCol w:w="1323"/>
        <w:gridCol w:w="3055"/>
      </w:tblGrid>
      <w:tr w:rsidR="00A94AC2" w:rsidRPr="0075132B" w14:paraId="697B9118" w14:textId="77777777" w:rsidTr="00A94AC2">
        <w:trPr>
          <w:trHeight w:val="323"/>
        </w:trPr>
        <w:tc>
          <w:tcPr>
            <w:tcW w:w="1882" w:type="dxa"/>
            <w:tcBorders>
              <w:top w:val="single" w:sz="8" w:space="0" w:color="auto"/>
              <w:left w:val="single" w:sz="8" w:space="0" w:color="auto"/>
              <w:bottom w:val="single" w:sz="8" w:space="0" w:color="auto"/>
              <w:right w:val="single" w:sz="8" w:space="0" w:color="auto"/>
            </w:tcBorders>
            <w:shd w:val="clear" w:color="auto" w:fill="F2F2F2" w:themeFill="background1" w:themeFillShade="F2"/>
            <w:noWrap/>
            <w:vAlign w:val="center"/>
            <w:hideMark/>
          </w:tcPr>
          <w:p w14:paraId="024F8621" w14:textId="77777777" w:rsidR="00E572FB" w:rsidRPr="0075132B" w:rsidRDefault="00E572FB" w:rsidP="00E572FB">
            <w:pPr>
              <w:rPr>
                <w:b/>
                <w:bCs/>
                <w:sz w:val="24"/>
                <w:szCs w:val="24"/>
                <w:lang w:val="en-MY"/>
              </w:rPr>
            </w:pPr>
            <w:r w:rsidRPr="0075132B">
              <w:rPr>
                <w:b/>
                <w:bCs/>
                <w:sz w:val="24"/>
                <w:szCs w:val="24"/>
                <w:lang w:val="en-US"/>
              </w:rPr>
              <w:lastRenderedPageBreak/>
              <w:t>Field Name</w:t>
            </w:r>
          </w:p>
        </w:tc>
        <w:tc>
          <w:tcPr>
            <w:tcW w:w="1060" w:type="dxa"/>
            <w:tcBorders>
              <w:top w:val="single" w:sz="8" w:space="0" w:color="auto"/>
              <w:left w:val="nil"/>
              <w:bottom w:val="single" w:sz="8" w:space="0" w:color="auto"/>
              <w:right w:val="single" w:sz="8" w:space="0" w:color="auto"/>
            </w:tcBorders>
            <w:shd w:val="clear" w:color="auto" w:fill="F2F2F2" w:themeFill="background1" w:themeFillShade="F2"/>
            <w:noWrap/>
            <w:vAlign w:val="center"/>
            <w:hideMark/>
          </w:tcPr>
          <w:p w14:paraId="3FD94F91" w14:textId="77777777" w:rsidR="00E572FB" w:rsidRPr="0075132B" w:rsidRDefault="00E572FB" w:rsidP="00E572FB">
            <w:pPr>
              <w:rPr>
                <w:b/>
                <w:bCs/>
                <w:sz w:val="24"/>
                <w:szCs w:val="24"/>
                <w:lang w:val="en-MY"/>
              </w:rPr>
            </w:pPr>
            <w:r w:rsidRPr="0075132B">
              <w:rPr>
                <w:b/>
                <w:bCs/>
                <w:sz w:val="24"/>
                <w:szCs w:val="24"/>
              </w:rPr>
              <w:t>Data Type</w:t>
            </w:r>
          </w:p>
        </w:tc>
        <w:tc>
          <w:tcPr>
            <w:tcW w:w="1260" w:type="dxa"/>
            <w:tcBorders>
              <w:top w:val="single" w:sz="8" w:space="0" w:color="auto"/>
              <w:left w:val="nil"/>
              <w:bottom w:val="single" w:sz="8" w:space="0" w:color="auto"/>
              <w:right w:val="single" w:sz="8" w:space="0" w:color="auto"/>
            </w:tcBorders>
            <w:shd w:val="clear" w:color="auto" w:fill="F2F2F2" w:themeFill="background1" w:themeFillShade="F2"/>
            <w:noWrap/>
            <w:vAlign w:val="center"/>
            <w:hideMark/>
          </w:tcPr>
          <w:p w14:paraId="0ECE54A2" w14:textId="77777777" w:rsidR="00E572FB" w:rsidRPr="0075132B" w:rsidRDefault="00E572FB" w:rsidP="00E572FB">
            <w:pPr>
              <w:rPr>
                <w:b/>
                <w:bCs/>
                <w:sz w:val="24"/>
                <w:szCs w:val="24"/>
                <w:lang w:val="en-MY"/>
              </w:rPr>
            </w:pPr>
            <w:r w:rsidRPr="0075132B">
              <w:rPr>
                <w:b/>
                <w:bCs/>
                <w:sz w:val="24"/>
                <w:szCs w:val="24"/>
              </w:rPr>
              <w:t>Field Length</w:t>
            </w:r>
          </w:p>
        </w:tc>
        <w:tc>
          <w:tcPr>
            <w:tcW w:w="1220" w:type="dxa"/>
            <w:tcBorders>
              <w:top w:val="single" w:sz="8" w:space="0" w:color="auto"/>
              <w:left w:val="nil"/>
              <w:bottom w:val="single" w:sz="8" w:space="0" w:color="auto"/>
              <w:right w:val="single" w:sz="8" w:space="0" w:color="auto"/>
            </w:tcBorders>
            <w:shd w:val="clear" w:color="auto" w:fill="F2F2F2" w:themeFill="background1" w:themeFillShade="F2"/>
            <w:noWrap/>
            <w:vAlign w:val="center"/>
            <w:hideMark/>
          </w:tcPr>
          <w:p w14:paraId="1C918500" w14:textId="77777777" w:rsidR="00E572FB" w:rsidRPr="0075132B" w:rsidRDefault="00E572FB" w:rsidP="00E572FB">
            <w:pPr>
              <w:rPr>
                <w:b/>
                <w:bCs/>
                <w:sz w:val="24"/>
                <w:szCs w:val="24"/>
                <w:lang w:val="en-MY"/>
              </w:rPr>
            </w:pPr>
            <w:r w:rsidRPr="0075132B">
              <w:rPr>
                <w:b/>
                <w:bCs/>
                <w:sz w:val="24"/>
                <w:szCs w:val="24"/>
              </w:rPr>
              <w:t>Constraint</w:t>
            </w:r>
          </w:p>
        </w:tc>
        <w:tc>
          <w:tcPr>
            <w:tcW w:w="3158" w:type="dxa"/>
            <w:tcBorders>
              <w:top w:val="single" w:sz="8" w:space="0" w:color="auto"/>
              <w:left w:val="nil"/>
              <w:bottom w:val="single" w:sz="8" w:space="0" w:color="auto"/>
              <w:right w:val="single" w:sz="8" w:space="0" w:color="auto"/>
            </w:tcBorders>
            <w:shd w:val="clear" w:color="auto" w:fill="F2F2F2" w:themeFill="background1" w:themeFillShade="F2"/>
            <w:vAlign w:val="center"/>
            <w:hideMark/>
          </w:tcPr>
          <w:p w14:paraId="15A802AE" w14:textId="77777777" w:rsidR="00E572FB" w:rsidRPr="0075132B" w:rsidRDefault="00E572FB" w:rsidP="00E572FB">
            <w:pPr>
              <w:rPr>
                <w:b/>
                <w:bCs/>
                <w:sz w:val="24"/>
                <w:szCs w:val="24"/>
                <w:lang w:val="en-MY"/>
              </w:rPr>
            </w:pPr>
            <w:r w:rsidRPr="0075132B">
              <w:rPr>
                <w:b/>
                <w:bCs/>
                <w:sz w:val="24"/>
                <w:szCs w:val="24"/>
              </w:rPr>
              <w:t>Description</w:t>
            </w:r>
          </w:p>
        </w:tc>
      </w:tr>
      <w:tr w:rsidR="00A94AC2" w:rsidRPr="0075132B" w14:paraId="37A1FB43" w14:textId="77777777" w:rsidTr="00A94AC2">
        <w:trPr>
          <w:trHeight w:val="323"/>
        </w:trPr>
        <w:tc>
          <w:tcPr>
            <w:tcW w:w="1882" w:type="dxa"/>
            <w:tcBorders>
              <w:top w:val="nil"/>
              <w:left w:val="single" w:sz="4" w:space="0" w:color="auto"/>
              <w:bottom w:val="single" w:sz="12" w:space="0" w:color="auto"/>
              <w:right w:val="single" w:sz="8" w:space="0" w:color="auto"/>
            </w:tcBorders>
            <w:shd w:val="clear" w:color="auto" w:fill="auto"/>
            <w:noWrap/>
            <w:vAlign w:val="center"/>
            <w:hideMark/>
          </w:tcPr>
          <w:p w14:paraId="447A3549" w14:textId="77777777" w:rsidR="00E572FB" w:rsidRPr="0075132B" w:rsidRDefault="00E572FB" w:rsidP="00E572FB">
            <w:pPr>
              <w:rPr>
                <w:sz w:val="24"/>
                <w:szCs w:val="24"/>
                <w:lang w:val="en-MY"/>
              </w:rPr>
            </w:pPr>
            <w:r w:rsidRPr="0075132B">
              <w:rPr>
                <w:sz w:val="24"/>
                <w:szCs w:val="24"/>
                <w:lang w:val="en-US"/>
              </w:rPr>
              <w:t> </w:t>
            </w:r>
          </w:p>
        </w:tc>
        <w:tc>
          <w:tcPr>
            <w:tcW w:w="1060" w:type="dxa"/>
            <w:tcBorders>
              <w:top w:val="nil"/>
              <w:left w:val="nil"/>
              <w:bottom w:val="single" w:sz="12" w:space="0" w:color="auto"/>
              <w:right w:val="single" w:sz="8" w:space="0" w:color="auto"/>
            </w:tcBorders>
            <w:shd w:val="clear" w:color="auto" w:fill="auto"/>
            <w:noWrap/>
            <w:vAlign w:val="center"/>
            <w:hideMark/>
          </w:tcPr>
          <w:p w14:paraId="1F5B1D1E" w14:textId="77777777" w:rsidR="00E572FB" w:rsidRPr="0075132B" w:rsidRDefault="00E572FB" w:rsidP="00E572FB">
            <w:pPr>
              <w:rPr>
                <w:sz w:val="24"/>
                <w:szCs w:val="24"/>
                <w:lang w:val="en-MY"/>
              </w:rPr>
            </w:pPr>
            <w:r w:rsidRPr="0075132B">
              <w:rPr>
                <w:sz w:val="24"/>
                <w:szCs w:val="24"/>
              </w:rPr>
              <w:t> </w:t>
            </w:r>
          </w:p>
        </w:tc>
        <w:tc>
          <w:tcPr>
            <w:tcW w:w="1260" w:type="dxa"/>
            <w:tcBorders>
              <w:top w:val="nil"/>
              <w:left w:val="nil"/>
              <w:bottom w:val="single" w:sz="12" w:space="0" w:color="auto"/>
              <w:right w:val="single" w:sz="8" w:space="0" w:color="auto"/>
            </w:tcBorders>
            <w:shd w:val="clear" w:color="auto" w:fill="auto"/>
            <w:noWrap/>
            <w:vAlign w:val="center"/>
            <w:hideMark/>
          </w:tcPr>
          <w:p w14:paraId="0578DB73" w14:textId="77777777" w:rsidR="00E572FB" w:rsidRPr="0075132B" w:rsidRDefault="00E572FB" w:rsidP="00E572FB">
            <w:pPr>
              <w:rPr>
                <w:sz w:val="24"/>
                <w:szCs w:val="24"/>
                <w:lang w:val="en-MY"/>
              </w:rPr>
            </w:pPr>
            <w:r w:rsidRPr="0075132B">
              <w:rPr>
                <w:sz w:val="24"/>
                <w:szCs w:val="24"/>
              </w:rPr>
              <w:t> </w:t>
            </w:r>
          </w:p>
        </w:tc>
        <w:tc>
          <w:tcPr>
            <w:tcW w:w="1220" w:type="dxa"/>
            <w:tcBorders>
              <w:top w:val="nil"/>
              <w:left w:val="nil"/>
              <w:bottom w:val="single" w:sz="12" w:space="0" w:color="auto"/>
              <w:right w:val="single" w:sz="8" w:space="0" w:color="auto"/>
            </w:tcBorders>
            <w:shd w:val="clear" w:color="auto" w:fill="auto"/>
            <w:noWrap/>
            <w:vAlign w:val="center"/>
            <w:hideMark/>
          </w:tcPr>
          <w:p w14:paraId="08876C33" w14:textId="77777777" w:rsidR="00E572FB" w:rsidRPr="0075132B" w:rsidRDefault="00E572FB" w:rsidP="00E572FB">
            <w:pPr>
              <w:rPr>
                <w:sz w:val="24"/>
                <w:szCs w:val="24"/>
                <w:lang w:val="en-MY"/>
              </w:rPr>
            </w:pPr>
            <w:r w:rsidRPr="0075132B">
              <w:rPr>
                <w:sz w:val="24"/>
                <w:szCs w:val="24"/>
              </w:rPr>
              <w:t> </w:t>
            </w:r>
          </w:p>
        </w:tc>
        <w:tc>
          <w:tcPr>
            <w:tcW w:w="3158" w:type="dxa"/>
            <w:tcBorders>
              <w:top w:val="nil"/>
              <w:left w:val="nil"/>
              <w:bottom w:val="single" w:sz="12" w:space="0" w:color="auto"/>
              <w:right w:val="single" w:sz="8" w:space="0" w:color="auto"/>
            </w:tcBorders>
            <w:shd w:val="clear" w:color="auto" w:fill="auto"/>
            <w:vAlign w:val="center"/>
            <w:hideMark/>
          </w:tcPr>
          <w:p w14:paraId="4E4E9474" w14:textId="77777777" w:rsidR="00E572FB" w:rsidRPr="0075132B" w:rsidRDefault="00E572FB" w:rsidP="00E572FB">
            <w:pPr>
              <w:rPr>
                <w:sz w:val="24"/>
                <w:szCs w:val="24"/>
                <w:lang w:val="en-MY"/>
              </w:rPr>
            </w:pPr>
            <w:r w:rsidRPr="0075132B">
              <w:rPr>
                <w:sz w:val="24"/>
                <w:szCs w:val="24"/>
              </w:rPr>
              <w:t> </w:t>
            </w:r>
          </w:p>
        </w:tc>
      </w:tr>
      <w:tr w:rsidR="00A94AC2" w:rsidRPr="0075132B" w14:paraId="71ECAE06" w14:textId="77777777" w:rsidTr="00A94AC2">
        <w:trPr>
          <w:trHeight w:val="323"/>
        </w:trPr>
        <w:tc>
          <w:tcPr>
            <w:tcW w:w="1882" w:type="dxa"/>
            <w:tcBorders>
              <w:top w:val="single" w:sz="12" w:space="0" w:color="auto"/>
              <w:left w:val="single" w:sz="12" w:space="0" w:color="auto"/>
              <w:bottom w:val="single" w:sz="8" w:space="0" w:color="auto"/>
              <w:right w:val="single" w:sz="8" w:space="0" w:color="auto"/>
            </w:tcBorders>
            <w:shd w:val="clear" w:color="auto" w:fill="auto"/>
            <w:noWrap/>
            <w:vAlign w:val="center"/>
            <w:hideMark/>
          </w:tcPr>
          <w:p w14:paraId="5C30FA00" w14:textId="77777777" w:rsidR="00E572FB" w:rsidRPr="0075132B" w:rsidRDefault="00E572FB" w:rsidP="00E572FB">
            <w:pPr>
              <w:rPr>
                <w:sz w:val="24"/>
                <w:szCs w:val="24"/>
                <w:lang w:val="en-MY"/>
              </w:rPr>
            </w:pPr>
            <w:proofErr w:type="spellStart"/>
            <w:r w:rsidRPr="0075132B">
              <w:rPr>
                <w:sz w:val="24"/>
                <w:szCs w:val="24"/>
              </w:rPr>
              <w:t>user_id</w:t>
            </w:r>
            <w:proofErr w:type="spellEnd"/>
          </w:p>
        </w:tc>
        <w:tc>
          <w:tcPr>
            <w:tcW w:w="1060" w:type="dxa"/>
            <w:tcBorders>
              <w:top w:val="single" w:sz="12" w:space="0" w:color="auto"/>
              <w:left w:val="nil"/>
              <w:bottom w:val="single" w:sz="8" w:space="0" w:color="auto"/>
              <w:right w:val="single" w:sz="8" w:space="0" w:color="auto"/>
            </w:tcBorders>
            <w:shd w:val="clear" w:color="auto" w:fill="auto"/>
            <w:noWrap/>
            <w:vAlign w:val="center"/>
            <w:hideMark/>
          </w:tcPr>
          <w:p w14:paraId="5DF3C8D6" w14:textId="77777777" w:rsidR="00E572FB" w:rsidRPr="0075132B" w:rsidRDefault="00E572FB" w:rsidP="00E572FB">
            <w:pPr>
              <w:rPr>
                <w:sz w:val="24"/>
                <w:szCs w:val="24"/>
                <w:lang w:val="en-MY"/>
              </w:rPr>
            </w:pPr>
            <w:r w:rsidRPr="0075132B">
              <w:rPr>
                <w:sz w:val="24"/>
                <w:szCs w:val="24"/>
              </w:rPr>
              <w:t>Int</w:t>
            </w:r>
          </w:p>
        </w:tc>
        <w:tc>
          <w:tcPr>
            <w:tcW w:w="1260" w:type="dxa"/>
            <w:tcBorders>
              <w:top w:val="single" w:sz="12" w:space="0" w:color="auto"/>
              <w:left w:val="nil"/>
              <w:bottom w:val="single" w:sz="8" w:space="0" w:color="auto"/>
              <w:right w:val="single" w:sz="8" w:space="0" w:color="auto"/>
            </w:tcBorders>
            <w:shd w:val="clear" w:color="auto" w:fill="auto"/>
            <w:noWrap/>
            <w:vAlign w:val="center"/>
            <w:hideMark/>
          </w:tcPr>
          <w:p w14:paraId="6C6C96BA" w14:textId="77777777" w:rsidR="00E572FB" w:rsidRPr="0075132B" w:rsidRDefault="00E572FB" w:rsidP="00E572FB">
            <w:pPr>
              <w:rPr>
                <w:sz w:val="24"/>
                <w:szCs w:val="24"/>
                <w:lang w:val="en-MY"/>
              </w:rPr>
            </w:pPr>
            <w:r w:rsidRPr="0075132B">
              <w:rPr>
                <w:sz w:val="24"/>
                <w:szCs w:val="24"/>
              </w:rPr>
              <w:t> </w:t>
            </w:r>
          </w:p>
        </w:tc>
        <w:tc>
          <w:tcPr>
            <w:tcW w:w="1220" w:type="dxa"/>
            <w:tcBorders>
              <w:top w:val="nil"/>
              <w:left w:val="nil"/>
              <w:bottom w:val="single" w:sz="8" w:space="0" w:color="auto"/>
              <w:right w:val="single" w:sz="8" w:space="0" w:color="auto"/>
            </w:tcBorders>
            <w:shd w:val="clear" w:color="auto" w:fill="auto"/>
            <w:noWrap/>
            <w:vAlign w:val="center"/>
            <w:hideMark/>
          </w:tcPr>
          <w:p w14:paraId="1CDF475F" w14:textId="77777777" w:rsidR="00E572FB" w:rsidRPr="0075132B" w:rsidRDefault="00E572FB" w:rsidP="00E572FB">
            <w:pPr>
              <w:rPr>
                <w:sz w:val="24"/>
                <w:szCs w:val="24"/>
                <w:lang w:val="en-MY"/>
              </w:rPr>
            </w:pPr>
            <w:r w:rsidRPr="0075132B">
              <w:rPr>
                <w:sz w:val="24"/>
                <w:szCs w:val="24"/>
              </w:rPr>
              <w:t>Public Key</w:t>
            </w:r>
          </w:p>
        </w:tc>
        <w:tc>
          <w:tcPr>
            <w:tcW w:w="3158" w:type="dxa"/>
            <w:tcBorders>
              <w:top w:val="nil"/>
              <w:left w:val="nil"/>
              <w:bottom w:val="single" w:sz="8" w:space="0" w:color="auto"/>
              <w:right w:val="single" w:sz="12" w:space="0" w:color="auto"/>
            </w:tcBorders>
            <w:shd w:val="clear" w:color="auto" w:fill="auto"/>
            <w:vAlign w:val="center"/>
            <w:hideMark/>
          </w:tcPr>
          <w:p w14:paraId="3CC1CD45" w14:textId="77777777" w:rsidR="00E572FB" w:rsidRPr="0075132B" w:rsidRDefault="00E572FB" w:rsidP="00E572FB">
            <w:pPr>
              <w:rPr>
                <w:sz w:val="24"/>
                <w:szCs w:val="24"/>
                <w:lang w:val="en-MY"/>
              </w:rPr>
            </w:pPr>
            <w:r w:rsidRPr="0075132B">
              <w:rPr>
                <w:sz w:val="24"/>
                <w:szCs w:val="24"/>
              </w:rPr>
              <w:t>Id number of user</w:t>
            </w:r>
          </w:p>
        </w:tc>
      </w:tr>
      <w:tr w:rsidR="00E572FB" w:rsidRPr="0075132B" w14:paraId="339A3FC4" w14:textId="77777777" w:rsidTr="00A94AC2">
        <w:trPr>
          <w:trHeight w:val="638"/>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1FDD13D8" w14:textId="77777777" w:rsidR="00E572FB" w:rsidRPr="0075132B" w:rsidRDefault="00E572FB" w:rsidP="00E572FB">
            <w:pPr>
              <w:rPr>
                <w:sz w:val="24"/>
                <w:szCs w:val="24"/>
                <w:lang w:val="en-MY"/>
              </w:rPr>
            </w:pPr>
            <w:proofErr w:type="spellStart"/>
            <w:r w:rsidRPr="0075132B">
              <w:rPr>
                <w:sz w:val="24"/>
                <w:szCs w:val="24"/>
              </w:rPr>
              <w:t>account_name</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7F4EFC17" w14:textId="77777777" w:rsidR="00E572FB" w:rsidRPr="0075132B" w:rsidRDefault="00E572FB" w:rsidP="00E572FB">
            <w:pPr>
              <w:rPr>
                <w:sz w:val="24"/>
                <w:szCs w:val="24"/>
                <w:lang w:val="en-MY"/>
              </w:rPr>
            </w:pPr>
            <w:r w:rsidRPr="0075132B">
              <w:rPr>
                <w:sz w:val="24"/>
                <w:szCs w:val="24"/>
              </w:rPr>
              <w:t>Varchar</w:t>
            </w:r>
          </w:p>
        </w:tc>
        <w:tc>
          <w:tcPr>
            <w:tcW w:w="1260" w:type="dxa"/>
            <w:tcBorders>
              <w:top w:val="nil"/>
              <w:left w:val="nil"/>
              <w:bottom w:val="single" w:sz="8" w:space="0" w:color="auto"/>
              <w:right w:val="single" w:sz="8" w:space="0" w:color="auto"/>
            </w:tcBorders>
            <w:shd w:val="clear" w:color="auto" w:fill="auto"/>
            <w:noWrap/>
            <w:vAlign w:val="center"/>
            <w:hideMark/>
          </w:tcPr>
          <w:p w14:paraId="1429E828" w14:textId="77777777" w:rsidR="00E572FB" w:rsidRPr="0075132B" w:rsidRDefault="00E572FB" w:rsidP="00E572FB">
            <w:pPr>
              <w:rPr>
                <w:sz w:val="24"/>
                <w:szCs w:val="24"/>
                <w:lang w:val="en-MY"/>
              </w:rPr>
            </w:pPr>
            <w:r w:rsidRPr="0075132B">
              <w:rPr>
                <w:sz w:val="24"/>
                <w:szCs w:val="24"/>
              </w:rPr>
              <w:t>255</w:t>
            </w:r>
          </w:p>
        </w:tc>
        <w:tc>
          <w:tcPr>
            <w:tcW w:w="1220" w:type="dxa"/>
            <w:tcBorders>
              <w:top w:val="nil"/>
              <w:left w:val="nil"/>
              <w:bottom w:val="single" w:sz="8" w:space="0" w:color="auto"/>
              <w:right w:val="single" w:sz="8" w:space="0" w:color="auto"/>
            </w:tcBorders>
            <w:shd w:val="clear" w:color="auto" w:fill="auto"/>
            <w:noWrap/>
            <w:vAlign w:val="center"/>
            <w:hideMark/>
          </w:tcPr>
          <w:p w14:paraId="26BC0C4B"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173050D9" w14:textId="77777777" w:rsidR="00E572FB" w:rsidRPr="0075132B" w:rsidRDefault="00E572FB" w:rsidP="00E572FB">
            <w:pPr>
              <w:rPr>
                <w:sz w:val="24"/>
                <w:szCs w:val="24"/>
                <w:lang w:val="en-MY"/>
              </w:rPr>
            </w:pPr>
            <w:r w:rsidRPr="0075132B">
              <w:rPr>
                <w:sz w:val="24"/>
                <w:szCs w:val="24"/>
              </w:rPr>
              <w:t>The identification that the user would prefer in the website</w:t>
            </w:r>
          </w:p>
        </w:tc>
      </w:tr>
      <w:tr w:rsidR="00E572FB" w:rsidRPr="0075132B" w14:paraId="4671B65A" w14:textId="77777777" w:rsidTr="00A94AC2">
        <w:trPr>
          <w:trHeight w:val="323"/>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3F8D1F1D" w14:textId="77777777" w:rsidR="00E572FB" w:rsidRPr="0075132B" w:rsidRDefault="00E572FB" w:rsidP="00E572FB">
            <w:pPr>
              <w:rPr>
                <w:sz w:val="24"/>
                <w:szCs w:val="24"/>
                <w:lang w:val="en-MY"/>
              </w:rPr>
            </w:pPr>
            <w:proofErr w:type="spellStart"/>
            <w:r w:rsidRPr="0075132B">
              <w:rPr>
                <w:sz w:val="24"/>
                <w:szCs w:val="24"/>
              </w:rPr>
              <w:t>user_name</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23EF7E5E" w14:textId="77777777" w:rsidR="00E572FB" w:rsidRPr="0075132B" w:rsidRDefault="00E572FB" w:rsidP="00E572FB">
            <w:pPr>
              <w:rPr>
                <w:sz w:val="24"/>
                <w:szCs w:val="24"/>
                <w:lang w:val="en-MY"/>
              </w:rPr>
            </w:pPr>
            <w:r w:rsidRPr="0075132B">
              <w:rPr>
                <w:sz w:val="24"/>
                <w:szCs w:val="24"/>
              </w:rPr>
              <w:t>Varchar</w:t>
            </w:r>
          </w:p>
        </w:tc>
        <w:tc>
          <w:tcPr>
            <w:tcW w:w="1260" w:type="dxa"/>
            <w:tcBorders>
              <w:top w:val="nil"/>
              <w:left w:val="nil"/>
              <w:bottom w:val="single" w:sz="8" w:space="0" w:color="auto"/>
              <w:right w:val="single" w:sz="8" w:space="0" w:color="auto"/>
            </w:tcBorders>
            <w:shd w:val="clear" w:color="auto" w:fill="auto"/>
            <w:noWrap/>
            <w:vAlign w:val="center"/>
            <w:hideMark/>
          </w:tcPr>
          <w:p w14:paraId="35CFA607" w14:textId="77777777" w:rsidR="00E572FB" w:rsidRPr="0075132B" w:rsidRDefault="00E572FB" w:rsidP="00E572FB">
            <w:pPr>
              <w:rPr>
                <w:sz w:val="24"/>
                <w:szCs w:val="24"/>
                <w:lang w:val="en-MY"/>
              </w:rPr>
            </w:pPr>
            <w:r w:rsidRPr="0075132B">
              <w:rPr>
                <w:sz w:val="24"/>
                <w:szCs w:val="24"/>
              </w:rPr>
              <w:t>255</w:t>
            </w:r>
          </w:p>
        </w:tc>
        <w:tc>
          <w:tcPr>
            <w:tcW w:w="1220" w:type="dxa"/>
            <w:tcBorders>
              <w:top w:val="nil"/>
              <w:left w:val="nil"/>
              <w:bottom w:val="single" w:sz="8" w:space="0" w:color="auto"/>
              <w:right w:val="single" w:sz="8" w:space="0" w:color="auto"/>
            </w:tcBorders>
            <w:shd w:val="clear" w:color="auto" w:fill="auto"/>
            <w:noWrap/>
            <w:vAlign w:val="center"/>
            <w:hideMark/>
          </w:tcPr>
          <w:p w14:paraId="7A213820"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67731ECE" w14:textId="77777777" w:rsidR="00E572FB" w:rsidRPr="0075132B" w:rsidRDefault="00E572FB" w:rsidP="00E572FB">
            <w:pPr>
              <w:rPr>
                <w:sz w:val="24"/>
                <w:szCs w:val="24"/>
                <w:lang w:val="en-MY"/>
              </w:rPr>
            </w:pPr>
            <w:r w:rsidRPr="0075132B">
              <w:rPr>
                <w:sz w:val="24"/>
                <w:szCs w:val="24"/>
              </w:rPr>
              <w:t>Name of user</w:t>
            </w:r>
          </w:p>
        </w:tc>
      </w:tr>
      <w:tr w:rsidR="00E572FB" w:rsidRPr="0075132B" w14:paraId="175927E6" w14:textId="77777777" w:rsidTr="00A94AC2">
        <w:trPr>
          <w:trHeight w:val="323"/>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136D7BA8" w14:textId="77777777" w:rsidR="00E572FB" w:rsidRPr="0075132B" w:rsidRDefault="00E572FB" w:rsidP="00E572FB">
            <w:pPr>
              <w:rPr>
                <w:sz w:val="24"/>
                <w:szCs w:val="24"/>
                <w:lang w:val="en-MY"/>
              </w:rPr>
            </w:pPr>
            <w:proofErr w:type="spellStart"/>
            <w:r w:rsidRPr="0075132B">
              <w:rPr>
                <w:sz w:val="24"/>
                <w:szCs w:val="24"/>
              </w:rPr>
              <w:t>user_phone</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6A2D9127" w14:textId="77777777" w:rsidR="00E572FB" w:rsidRPr="0075132B" w:rsidRDefault="00E572FB" w:rsidP="00E572FB">
            <w:pPr>
              <w:rPr>
                <w:sz w:val="24"/>
                <w:szCs w:val="24"/>
                <w:lang w:val="en-MY"/>
              </w:rPr>
            </w:pPr>
            <w:r w:rsidRPr="0075132B">
              <w:rPr>
                <w:sz w:val="24"/>
                <w:szCs w:val="24"/>
              </w:rPr>
              <w:t>Varchar</w:t>
            </w:r>
          </w:p>
        </w:tc>
        <w:tc>
          <w:tcPr>
            <w:tcW w:w="1260" w:type="dxa"/>
            <w:tcBorders>
              <w:top w:val="nil"/>
              <w:left w:val="nil"/>
              <w:bottom w:val="single" w:sz="8" w:space="0" w:color="auto"/>
              <w:right w:val="single" w:sz="8" w:space="0" w:color="auto"/>
            </w:tcBorders>
            <w:shd w:val="clear" w:color="auto" w:fill="auto"/>
            <w:noWrap/>
            <w:vAlign w:val="center"/>
            <w:hideMark/>
          </w:tcPr>
          <w:p w14:paraId="71267D0D" w14:textId="77777777" w:rsidR="00E572FB" w:rsidRPr="0075132B" w:rsidRDefault="00E572FB" w:rsidP="00E572FB">
            <w:pPr>
              <w:rPr>
                <w:sz w:val="24"/>
                <w:szCs w:val="24"/>
                <w:lang w:val="en-MY"/>
              </w:rPr>
            </w:pPr>
            <w:r w:rsidRPr="0075132B">
              <w:rPr>
                <w:sz w:val="24"/>
                <w:szCs w:val="24"/>
              </w:rPr>
              <w:t>50</w:t>
            </w:r>
          </w:p>
        </w:tc>
        <w:tc>
          <w:tcPr>
            <w:tcW w:w="1220" w:type="dxa"/>
            <w:tcBorders>
              <w:top w:val="nil"/>
              <w:left w:val="nil"/>
              <w:bottom w:val="single" w:sz="8" w:space="0" w:color="auto"/>
              <w:right w:val="single" w:sz="8" w:space="0" w:color="auto"/>
            </w:tcBorders>
            <w:shd w:val="clear" w:color="auto" w:fill="auto"/>
            <w:noWrap/>
            <w:vAlign w:val="center"/>
            <w:hideMark/>
          </w:tcPr>
          <w:p w14:paraId="6C984D89"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29E37DAD" w14:textId="77777777" w:rsidR="00E572FB" w:rsidRPr="0075132B" w:rsidRDefault="00E572FB" w:rsidP="00E572FB">
            <w:pPr>
              <w:rPr>
                <w:sz w:val="24"/>
                <w:szCs w:val="24"/>
                <w:lang w:val="en-MY"/>
              </w:rPr>
            </w:pPr>
            <w:r w:rsidRPr="0075132B">
              <w:rPr>
                <w:sz w:val="24"/>
                <w:szCs w:val="24"/>
              </w:rPr>
              <w:t xml:space="preserve">Phone number of </w:t>
            </w:r>
            <w:proofErr w:type="gramStart"/>
            <w:r w:rsidRPr="0075132B">
              <w:rPr>
                <w:sz w:val="24"/>
                <w:szCs w:val="24"/>
              </w:rPr>
              <w:t>user</w:t>
            </w:r>
            <w:proofErr w:type="gramEnd"/>
          </w:p>
        </w:tc>
      </w:tr>
      <w:tr w:rsidR="00E572FB" w:rsidRPr="0075132B" w14:paraId="7049A05E" w14:textId="77777777" w:rsidTr="00A94AC2">
        <w:trPr>
          <w:trHeight w:val="323"/>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525C520F" w14:textId="77777777" w:rsidR="00E572FB" w:rsidRPr="0075132B" w:rsidRDefault="00E572FB" w:rsidP="00E572FB">
            <w:pPr>
              <w:rPr>
                <w:sz w:val="24"/>
                <w:szCs w:val="24"/>
                <w:lang w:val="en-MY"/>
              </w:rPr>
            </w:pPr>
            <w:proofErr w:type="spellStart"/>
            <w:r w:rsidRPr="0075132B">
              <w:rPr>
                <w:sz w:val="24"/>
                <w:szCs w:val="24"/>
              </w:rPr>
              <w:t>user_email</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3AC4E96F" w14:textId="77777777" w:rsidR="00E572FB" w:rsidRPr="0075132B" w:rsidRDefault="00E572FB" w:rsidP="00E572FB">
            <w:pPr>
              <w:rPr>
                <w:sz w:val="24"/>
                <w:szCs w:val="24"/>
                <w:lang w:val="en-MY"/>
              </w:rPr>
            </w:pPr>
            <w:r w:rsidRPr="0075132B">
              <w:rPr>
                <w:sz w:val="24"/>
                <w:szCs w:val="24"/>
              </w:rPr>
              <w:t>Varchar</w:t>
            </w:r>
          </w:p>
        </w:tc>
        <w:tc>
          <w:tcPr>
            <w:tcW w:w="1260" w:type="dxa"/>
            <w:tcBorders>
              <w:top w:val="nil"/>
              <w:left w:val="nil"/>
              <w:bottom w:val="single" w:sz="8" w:space="0" w:color="auto"/>
              <w:right w:val="single" w:sz="8" w:space="0" w:color="auto"/>
            </w:tcBorders>
            <w:shd w:val="clear" w:color="auto" w:fill="auto"/>
            <w:noWrap/>
            <w:vAlign w:val="center"/>
            <w:hideMark/>
          </w:tcPr>
          <w:p w14:paraId="2F3C14F4" w14:textId="77777777" w:rsidR="00E572FB" w:rsidRPr="0075132B" w:rsidRDefault="00E572FB" w:rsidP="00E572FB">
            <w:pPr>
              <w:rPr>
                <w:sz w:val="24"/>
                <w:szCs w:val="24"/>
                <w:lang w:val="en-MY"/>
              </w:rPr>
            </w:pPr>
            <w:r w:rsidRPr="0075132B">
              <w:rPr>
                <w:sz w:val="24"/>
                <w:szCs w:val="24"/>
              </w:rPr>
              <w:t>255</w:t>
            </w:r>
          </w:p>
        </w:tc>
        <w:tc>
          <w:tcPr>
            <w:tcW w:w="1220" w:type="dxa"/>
            <w:tcBorders>
              <w:top w:val="nil"/>
              <w:left w:val="nil"/>
              <w:bottom w:val="single" w:sz="8" w:space="0" w:color="auto"/>
              <w:right w:val="single" w:sz="8" w:space="0" w:color="auto"/>
            </w:tcBorders>
            <w:shd w:val="clear" w:color="auto" w:fill="auto"/>
            <w:noWrap/>
            <w:vAlign w:val="center"/>
            <w:hideMark/>
          </w:tcPr>
          <w:p w14:paraId="2EFC8F03"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2A072CAD" w14:textId="77777777" w:rsidR="00E572FB" w:rsidRPr="0075132B" w:rsidRDefault="00E572FB" w:rsidP="00E572FB">
            <w:pPr>
              <w:rPr>
                <w:sz w:val="24"/>
                <w:szCs w:val="24"/>
                <w:lang w:val="en-MY"/>
              </w:rPr>
            </w:pPr>
            <w:r w:rsidRPr="0075132B">
              <w:rPr>
                <w:sz w:val="24"/>
                <w:szCs w:val="24"/>
              </w:rPr>
              <w:t>Email address of user</w:t>
            </w:r>
          </w:p>
        </w:tc>
      </w:tr>
      <w:tr w:rsidR="00E572FB" w:rsidRPr="0075132B" w14:paraId="43892490" w14:textId="77777777" w:rsidTr="00A94AC2">
        <w:trPr>
          <w:trHeight w:val="323"/>
        </w:trPr>
        <w:tc>
          <w:tcPr>
            <w:tcW w:w="1882" w:type="dxa"/>
            <w:tcBorders>
              <w:top w:val="single" w:sz="12" w:space="0" w:color="auto"/>
              <w:left w:val="single" w:sz="12" w:space="0" w:color="auto"/>
              <w:bottom w:val="single" w:sz="8" w:space="0" w:color="auto"/>
              <w:right w:val="single" w:sz="8" w:space="0" w:color="auto"/>
            </w:tcBorders>
            <w:shd w:val="clear" w:color="auto" w:fill="auto"/>
            <w:noWrap/>
            <w:vAlign w:val="center"/>
            <w:hideMark/>
          </w:tcPr>
          <w:p w14:paraId="539A26D7" w14:textId="77777777" w:rsidR="00E572FB" w:rsidRPr="0075132B" w:rsidRDefault="00E572FB" w:rsidP="00E572FB">
            <w:pPr>
              <w:rPr>
                <w:sz w:val="24"/>
                <w:szCs w:val="24"/>
                <w:lang w:val="en-MY"/>
              </w:rPr>
            </w:pPr>
            <w:proofErr w:type="spellStart"/>
            <w:r w:rsidRPr="0075132B">
              <w:rPr>
                <w:sz w:val="24"/>
                <w:szCs w:val="24"/>
              </w:rPr>
              <w:t>user_password</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5BD0E723" w14:textId="77777777" w:rsidR="00E572FB" w:rsidRPr="0075132B" w:rsidRDefault="00E572FB" w:rsidP="00E572FB">
            <w:pPr>
              <w:rPr>
                <w:sz w:val="24"/>
                <w:szCs w:val="24"/>
                <w:lang w:val="en-MY"/>
              </w:rPr>
            </w:pPr>
            <w:r w:rsidRPr="0075132B">
              <w:rPr>
                <w:sz w:val="24"/>
                <w:szCs w:val="24"/>
              </w:rPr>
              <w:t>Varchar</w:t>
            </w:r>
          </w:p>
        </w:tc>
        <w:tc>
          <w:tcPr>
            <w:tcW w:w="1260" w:type="dxa"/>
            <w:tcBorders>
              <w:top w:val="nil"/>
              <w:left w:val="nil"/>
              <w:bottom w:val="single" w:sz="8" w:space="0" w:color="auto"/>
              <w:right w:val="single" w:sz="8" w:space="0" w:color="auto"/>
            </w:tcBorders>
            <w:shd w:val="clear" w:color="auto" w:fill="auto"/>
            <w:noWrap/>
            <w:vAlign w:val="center"/>
            <w:hideMark/>
          </w:tcPr>
          <w:p w14:paraId="78400C2B" w14:textId="77777777" w:rsidR="00E572FB" w:rsidRPr="0075132B" w:rsidRDefault="00E572FB" w:rsidP="00E572FB">
            <w:pPr>
              <w:rPr>
                <w:sz w:val="24"/>
                <w:szCs w:val="24"/>
                <w:lang w:val="en-MY"/>
              </w:rPr>
            </w:pPr>
            <w:r w:rsidRPr="0075132B">
              <w:rPr>
                <w:sz w:val="24"/>
                <w:szCs w:val="24"/>
              </w:rPr>
              <w:t>50</w:t>
            </w:r>
          </w:p>
        </w:tc>
        <w:tc>
          <w:tcPr>
            <w:tcW w:w="1220" w:type="dxa"/>
            <w:tcBorders>
              <w:top w:val="nil"/>
              <w:left w:val="nil"/>
              <w:bottom w:val="single" w:sz="8" w:space="0" w:color="auto"/>
              <w:right w:val="single" w:sz="8" w:space="0" w:color="auto"/>
            </w:tcBorders>
            <w:shd w:val="clear" w:color="auto" w:fill="auto"/>
            <w:noWrap/>
            <w:vAlign w:val="center"/>
            <w:hideMark/>
          </w:tcPr>
          <w:p w14:paraId="4C1FC163"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794ABEDD" w14:textId="77777777" w:rsidR="00E572FB" w:rsidRPr="0075132B" w:rsidRDefault="00E572FB" w:rsidP="00E572FB">
            <w:pPr>
              <w:rPr>
                <w:sz w:val="24"/>
                <w:szCs w:val="24"/>
                <w:lang w:val="en-MY"/>
              </w:rPr>
            </w:pPr>
            <w:r w:rsidRPr="0075132B">
              <w:rPr>
                <w:sz w:val="24"/>
                <w:szCs w:val="24"/>
              </w:rPr>
              <w:t>Password of user</w:t>
            </w:r>
          </w:p>
        </w:tc>
      </w:tr>
      <w:tr w:rsidR="00E572FB" w:rsidRPr="0075132B" w14:paraId="447B8916" w14:textId="77777777" w:rsidTr="00A94AC2">
        <w:trPr>
          <w:trHeight w:val="323"/>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7F4C80F3" w14:textId="77777777" w:rsidR="00E572FB" w:rsidRPr="0075132B" w:rsidRDefault="00E572FB" w:rsidP="00E572FB">
            <w:pPr>
              <w:rPr>
                <w:sz w:val="24"/>
                <w:szCs w:val="24"/>
                <w:lang w:val="en-MY"/>
              </w:rPr>
            </w:pPr>
            <w:proofErr w:type="spellStart"/>
            <w:r w:rsidRPr="0075132B">
              <w:rPr>
                <w:sz w:val="24"/>
                <w:szCs w:val="24"/>
              </w:rPr>
              <w:t>user_address</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34FBE5E9" w14:textId="77777777" w:rsidR="00E572FB" w:rsidRPr="0075132B" w:rsidRDefault="00E572FB" w:rsidP="00E572FB">
            <w:pPr>
              <w:rPr>
                <w:sz w:val="24"/>
                <w:szCs w:val="24"/>
                <w:lang w:val="en-MY"/>
              </w:rPr>
            </w:pPr>
            <w:r w:rsidRPr="0075132B">
              <w:rPr>
                <w:sz w:val="24"/>
                <w:szCs w:val="24"/>
              </w:rPr>
              <w:t>Text</w:t>
            </w:r>
          </w:p>
        </w:tc>
        <w:tc>
          <w:tcPr>
            <w:tcW w:w="1260" w:type="dxa"/>
            <w:tcBorders>
              <w:top w:val="nil"/>
              <w:left w:val="nil"/>
              <w:bottom w:val="single" w:sz="8" w:space="0" w:color="auto"/>
              <w:right w:val="single" w:sz="8" w:space="0" w:color="auto"/>
            </w:tcBorders>
            <w:shd w:val="clear" w:color="auto" w:fill="auto"/>
            <w:noWrap/>
            <w:vAlign w:val="center"/>
            <w:hideMark/>
          </w:tcPr>
          <w:p w14:paraId="3EAFEA65" w14:textId="77777777" w:rsidR="00E572FB" w:rsidRPr="0075132B" w:rsidRDefault="00E572FB" w:rsidP="00E572FB">
            <w:pPr>
              <w:rPr>
                <w:sz w:val="24"/>
                <w:szCs w:val="24"/>
                <w:lang w:val="en-MY"/>
              </w:rPr>
            </w:pPr>
            <w:r w:rsidRPr="0075132B">
              <w:rPr>
                <w:sz w:val="24"/>
                <w:szCs w:val="24"/>
              </w:rPr>
              <w:t> </w:t>
            </w:r>
          </w:p>
        </w:tc>
        <w:tc>
          <w:tcPr>
            <w:tcW w:w="1220" w:type="dxa"/>
            <w:tcBorders>
              <w:top w:val="nil"/>
              <w:left w:val="nil"/>
              <w:bottom w:val="single" w:sz="8" w:space="0" w:color="auto"/>
              <w:right w:val="single" w:sz="8" w:space="0" w:color="auto"/>
            </w:tcBorders>
            <w:shd w:val="clear" w:color="auto" w:fill="auto"/>
            <w:noWrap/>
            <w:vAlign w:val="center"/>
            <w:hideMark/>
          </w:tcPr>
          <w:p w14:paraId="7DBFFADB"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49079F6A" w14:textId="77777777" w:rsidR="00E572FB" w:rsidRPr="0075132B" w:rsidRDefault="00E572FB" w:rsidP="00E572FB">
            <w:pPr>
              <w:rPr>
                <w:sz w:val="24"/>
                <w:szCs w:val="24"/>
                <w:lang w:val="en-MY"/>
              </w:rPr>
            </w:pPr>
            <w:r w:rsidRPr="0075132B">
              <w:rPr>
                <w:sz w:val="24"/>
                <w:szCs w:val="24"/>
              </w:rPr>
              <w:t>Address of user</w:t>
            </w:r>
          </w:p>
        </w:tc>
      </w:tr>
      <w:tr w:rsidR="00E572FB" w:rsidRPr="0075132B" w14:paraId="49243BE3" w14:textId="77777777" w:rsidTr="00A94AC2">
        <w:trPr>
          <w:trHeight w:val="323"/>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5246FA31" w14:textId="77777777" w:rsidR="00E572FB" w:rsidRPr="0075132B" w:rsidRDefault="00E572FB" w:rsidP="00E572FB">
            <w:pPr>
              <w:rPr>
                <w:sz w:val="24"/>
                <w:szCs w:val="24"/>
                <w:lang w:val="en-MY"/>
              </w:rPr>
            </w:pPr>
            <w:proofErr w:type="spellStart"/>
            <w:r w:rsidRPr="0075132B">
              <w:rPr>
                <w:sz w:val="24"/>
                <w:szCs w:val="24"/>
              </w:rPr>
              <w:t>user_gender</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07F9048B" w14:textId="77777777" w:rsidR="00E572FB" w:rsidRPr="0075132B" w:rsidRDefault="00E572FB" w:rsidP="00E572FB">
            <w:pPr>
              <w:rPr>
                <w:sz w:val="24"/>
                <w:szCs w:val="24"/>
                <w:lang w:val="en-MY"/>
              </w:rPr>
            </w:pPr>
            <w:r w:rsidRPr="0075132B">
              <w:rPr>
                <w:sz w:val="24"/>
                <w:szCs w:val="24"/>
              </w:rPr>
              <w:t>Varchar</w:t>
            </w:r>
          </w:p>
        </w:tc>
        <w:tc>
          <w:tcPr>
            <w:tcW w:w="1260" w:type="dxa"/>
            <w:tcBorders>
              <w:top w:val="nil"/>
              <w:left w:val="nil"/>
              <w:bottom w:val="single" w:sz="8" w:space="0" w:color="auto"/>
              <w:right w:val="single" w:sz="8" w:space="0" w:color="auto"/>
            </w:tcBorders>
            <w:shd w:val="clear" w:color="auto" w:fill="auto"/>
            <w:noWrap/>
            <w:vAlign w:val="center"/>
            <w:hideMark/>
          </w:tcPr>
          <w:p w14:paraId="772FFAB2" w14:textId="77777777" w:rsidR="00E572FB" w:rsidRPr="0075132B" w:rsidRDefault="00E572FB" w:rsidP="00E572FB">
            <w:pPr>
              <w:rPr>
                <w:sz w:val="24"/>
                <w:szCs w:val="24"/>
                <w:lang w:val="en-MY"/>
              </w:rPr>
            </w:pPr>
            <w:r w:rsidRPr="0075132B">
              <w:rPr>
                <w:sz w:val="24"/>
                <w:szCs w:val="24"/>
              </w:rPr>
              <w:t>10</w:t>
            </w:r>
          </w:p>
        </w:tc>
        <w:tc>
          <w:tcPr>
            <w:tcW w:w="1220" w:type="dxa"/>
            <w:tcBorders>
              <w:top w:val="nil"/>
              <w:left w:val="nil"/>
              <w:bottom w:val="single" w:sz="8" w:space="0" w:color="auto"/>
              <w:right w:val="single" w:sz="8" w:space="0" w:color="auto"/>
            </w:tcBorders>
            <w:shd w:val="clear" w:color="auto" w:fill="auto"/>
            <w:noWrap/>
            <w:vAlign w:val="center"/>
            <w:hideMark/>
          </w:tcPr>
          <w:p w14:paraId="06B17355"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60A2304F" w14:textId="77777777" w:rsidR="00E572FB" w:rsidRPr="0075132B" w:rsidRDefault="00E572FB" w:rsidP="00E572FB">
            <w:pPr>
              <w:rPr>
                <w:sz w:val="24"/>
                <w:szCs w:val="24"/>
                <w:lang w:val="en-MY"/>
              </w:rPr>
            </w:pPr>
            <w:r w:rsidRPr="0075132B">
              <w:rPr>
                <w:sz w:val="24"/>
                <w:szCs w:val="24"/>
              </w:rPr>
              <w:t>Gender of user</w:t>
            </w:r>
          </w:p>
        </w:tc>
      </w:tr>
      <w:tr w:rsidR="00E572FB" w:rsidRPr="0075132B" w14:paraId="07124E1A" w14:textId="77777777" w:rsidTr="00A94AC2">
        <w:trPr>
          <w:trHeight w:val="323"/>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0E1A509B" w14:textId="77777777" w:rsidR="00E572FB" w:rsidRPr="0075132B" w:rsidRDefault="00E572FB" w:rsidP="00E572FB">
            <w:pPr>
              <w:rPr>
                <w:sz w:val="24"/>
                <w:szCs w:val="24"/>
                <w:lang w:val="en-MY"/>
              </w:rPr>
            </w:pPr>
            <w:proofErr w:type="spellStart"/>
            <w:r w:rsidRPr="0075132B">
              <w:rPr>
                <w:sz w:val="24"/>
                <w:szCs w:val="24"/>
              </w:rPr>
              <w:t>user_dob</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2292F552" w14:textId="77777777" w:rsidR="00E572FB" w:rsidRPr="0075132B" w:rsidRDefault="00E572FB" w:rsidP="00E572FB">
            <w:pPr>
              <w:rPr>
                <w:sz w:val="24"/>
                <w:szCs w:val="24"/>
                <w:lang w:val="en-MY"/>
              </w:rPr>
            </w:pPr>
            <w:r w:rsidRPr="0075132B">
              <w:rPr>
                <w:sz w:val="24"/>
                <w:szCs w:val="24"/>
              </w:rPr>
              <w:t>Date</w:t>
            </w:r>
          </w:p>
        </w:tc>
        <w:tc>
          <w:tcPr>
            <w:tcW w:w="1260" w:type="dxa"/>
            <w:tcBorders>
              <w:top w:val="nil"/>
              <w:left w:val="nil"/>
              <w:bottom w:val="single" w:sz="8" w:space="0" w:color="auto"/>
              <w:right w:val="single" w:sz="8" w:space="0" w:color="auto"/>
            </w:tcBorders>
            <w:shd w:val="clear" w:color="auto" w:fill="auto"/>
            <w:noWrap/>
            <w:vAlign w:val="center"/>
            <w:hideMark/>
          </w:tcPr>
          <w:p w14:paraId="7ADA084D" w14:textId="77777777" w:rsidR="00E572FB" w:rsidRPr="0075132B" w:rsidRDefault="00E572FB" w:rsidP="00E572FB">
            <w:pPr>
              <w:rPr>
                <w:sz w:val="24"/>
                <w:szCs w:val="24"/>
                <w:lang w:val="en-MY"/>
              </w:rPr>
            </w:pPr>
            <w:r w:rsidRPr="0075132B">
              <w:rPr>
                <w:sz w:val="24"/>
                <w:szCs w:val="24"/>
              </w:rPr>
              <w:t> </w:t>
            </w:r>
          </w:p>
        </w:tc>
        <w:tc>
          <w:tcPr>
            <w:tcW w:w="1220" w:type="dxa"/>
            <w:tcBorders>
              <w:top w:val="nil"/>
              <w:left w:val="nil"/>
              <w:bottom w:val="single" w:sz="8" w:space="0" w:color="auto"/>
              <w:right w:val="single" w:sz="8" w:space="0" w:color="auto"/>
            </w:tcBorders>
            <w:shd w:val="clear" w:color="auto" w:fill="auto"/>
            <w:noWrap/>
            <w:vAlign w:val="center"/>
            <w:hideMark/>
          </w:tcPr>
          <w:p w14:paraId="197D770C"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7D4CD19C" w14:textId="77777777" w:rsidR="00E572FB" w:rsidRPr="0075132B" w:rsidRDefault="00E572FB" w:rsidP="00E572FB">
            <w:pPr>
              <w:rPr>
                <w:sz w:val="24"/>
                <w:szCs w:val="24"/>
                <w:lang w:val="en-MY"/>
              </w:rPr>
            </w:pPr>
            <w:r w:rsidRPr="0075132B">
              <w:rPr>
                <w:sz w:val="24"/>
                <w:szCs w:val="24"/>
              </w:rPr>
              <w:t>Date of birth of user</w:t>
            </w:r>
          </w:p>
        </w:tc>
      </w:tr>
      <w:tr w:rsidR="00E572FB" w:rsidRPr="0075132B" w14:paraId="334D6966" w14:textId="77777777" w:rsidTr="00A94AC2">
        <w:trPr>
          <w:trHeight w:val="638"/>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644AFBCF" w14:textId="77777777" w:rsidR="00E572FB" w:rsidRPr="0075132B" w:rsidRDefault="00E572FB" w:rsidP="00E572FB">
            <w:pPr>
              <w:rPr>
                <w:sz w:val="24"/>
                <w:szCs w:val="24"/>
                <w:lang w:val="en-MY"/>
              </w:rPr>
            </w:pPr>
            <w:proofErr w:type="spellStart"/>
            <w:r w:rsidRPr="0075132B">
              <w:rPr>
                <w:sz w:val="24"/>
                <w:szCs w:val="24"/>
              </w:rPr>
              <w:t>user_type</w:t>
            </w:r>
            <w:proofErr w:type="spellEnd"/>
          </w:p>
        </w:tc>
        <w:tc>
          <w:tcPr>
            <w:tcW w:w="1060" w:type="dxa"/>
            <w:tcBorders>
              <w:top w:val="nil"/>
              <w:left w:val="nil"/>
              <w:bottom w:val="single" w:sz="12" w:space="0" w:color="auto"/>
              <w:right w:val="single" w:sz="8" w:space="0" w:color="auto"/>
            </w:tcBorders>
            <w:shd w:val="clear" w:color="auto" w:fill="auto"/>
            <w:noWrap/>
            <w:vAlign w:val="center"/>
            <w:hideMark/>
          </w:tcPr>
          <w:p w14:paraId="2BAB0F2A" w14:textId="77777777" w:rsidR="00E572FB" w:rsidRPr="0075132B" w:rsidRDefault="00E572FB" w:rsidP="00E572FB">
            <w:pPr>
              <w:rPr>
                <w:sz w:val="24"/>
                <w:szCs w:val="24"/>
                <w:lang w:val="en-MY"/>
              </w:rPr>
            </w:pPr>
            <w:r w:rsidRPr="0075132B">
              <w:rPr>
                <w:sz w:val="24"/>
                <w:szCs w:val="24"/>
              </w:rPr>
              <w:t>varchar</w:t>
            </w:r>
          </w:p>
        </w:tc>
        <w:tc>
          <w:tcPr>
            <w:tcW w:w="1260" w:type="dxa"/>
            <w:tcBorders>
              <w:top w:val="nil"/>
              <w:left w:val="nil"/>
              <w:bottom w:val="single" w:sz="12" w:space="0" w:color="auto"/>
              <w:right w:val="single" w:sz="8" w:space="0" w:color="auto"/>
            </w:tcBorders>
            <w:shd w:val="clear" w:color="auto" w:fill="auto"/>
            <w:noWrap/>
            <w:vAlign w:val="center"/>
            <w:hideMark/>
          </w:tcPr>
          <w:p w14:paraId="5C71855D" w14:textId="77777777" w:rsidR="00E572FB" w:rsidRPr="0075132B" w:rsidRDefault="00E572FB" w:rsidP="00E572FB">
            <w:pPr>
              <w:rPr>
                <w:sz w:val="24"/>
                <w:szCs w:val="24"/>
                <w:lang w:val="en-MY"/>
              </w:rPr>
            </w:pPr>
            <w:r w:rsidRPr="0075132B">
              <w:rPr>
                <w:sz w:val="24"/>
                <w:szCs w:val="24"/>
              </w:rPr>
              <w:t>255</w:t>
            </w:r>
          </w:p>
        </w:tc>
        <w:tc>
          <w:tcPr>
            <w:tcW w:w="1220" w:type="dxa"/>
            <w:tcBorders>
              <w:top w:val="nil"/>
              <w:left w:val="nil"/>
              <w:bottom w:val="single" w:sz="12" w:space="0" w:color="auto"/>
              <w:right w:val="single" w:sz="8" w:space="0" w:color="auto"/>
            </w:tcBorders>
            <w:shd w:val="clear" w:color="auto" w:fill="auto"/>
            <w:noWrap/>
            <w:vAlign w:val="center"/>
            <w:hideMark/>
          </w:tcPr>
          <w:p w14:paraId="0A162917"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12" w:space="0" w:color="auto"/>
              <w:right w:val="single" w:sz="12" w:space="0" w:color="auto"/>
            </w:tcBorders>
            <w:shd w:val="clear" w:color="auto" w:fill="auto"/>
            <w:vAlign w:val="center"/>
            <w:hideMark/>
          </w:tcPr>
          <w:p w14:paraId="0F3304D7" w14:textId="77777777" w:rsidR="00E572FB" w:rsidRPr="0075132B" w:rsidRDefault="00E572FB" w:rsidP="00E572FB">
            <w:pPr>
              <w:rPr>
                <w:sz w:val="24"/>
                <w:szCs w:val="24"/>
                <w:lang w:val="en-MY"/>
              </w:rPr>
            </w:pPr>
            <w:r w:rsidRPr="0075132B">
              <w:rPr>
                <w:sz w:val="24"/>
                <w:szCs w:val="24"/>
              </w:rPr>
              <w:t>Use to identify whether user have logged in or not</w:t>
            </w:r>
          </w:p>
        </w:tc>
      </w:tr>
      <w:tr w:rsidR="00A94AC2" w:rsidRPr="0075132B" w14:paraId="6C11C207" w14:textId="77777777" w:rsidTr="00A94AC2">
        <w:trPr>
          <w:trHeight w:val="323"/>
        </w:trPr>
        <w:tc>
          <w:tcPr>
            <w:tcW w:w="1882" w:type="dxa"/>
            <w:tcBorders>
              <w:top w:val="single" w:sz="12" w:space="0" w:color="auto"/>
              <w:left w:val="single" w:sz="8" w:space="0" w:color="auto"/>
              <w:bottom w:val="single" w:sz="12" w:space="0" w:color="auto"/>
              <w:right w:val="single" w:sz="8" w:space="0" w:color="auto"/>
            </w:tcBorders>
            <w:shd w:val="clear" w:color="auto" w:fill="auto"/>
            <w:noWrap/>
            <w:vAlign w:val="center"/>
            <w:hideMark/>
          </w:tcPr>
          <w:p w14:paraId="3BD137DC" w14:textId="77777777" w:rsidR="00E572FB" w:rsidRPr="0075132B" w:rsidRDefault="00E572FB" w:rsidP="00E572FB">
            <w:pPr>
              <w:rPr>
                <w:sz w:val="24"/>
                <w:szCs w:val="24"/>
                <w:lang w:val="en-MY"/>
              </w:rPr>
            </w:pPr>
            <w:r w:rsidRPr="0075132B">
              <w:rPr>
                <w:sz w:val="24"/>
                <w:szCs w:val="24"/>
              </w:rPr>
              <w:t> </w:t>
            </w:r>
          </w:p>
        </w:tc>
        <w:tc>
          <w:tcPr>
            <w:tcW w:w="1060" w:type="dxa"/>
            <w:tcBorders>
              <w:top w:val="single" w:sz="12" w:space="0" w:color="auto"/>
              <w:left w:val="nil"/>
              <w:bottom w:val="single" w:sz="12" w:space="0" w:color="auto"/>
              <w:right w:val="single" w:sz="8" w:space="0" w:color="auto"/>
            </w:tcBorders>
            <w:shd w:val="clear" w:color="auto" w:fill="auto"/>
            <w:noWrap/>
            <w:vAlign w:val="center"/>
            <w:hideMark/>
          </w:tcPr>
          <w:p w14:paraId="6458C989" w14:textId="77777777" w:rsidR="00E572FB" w:rsidRPr="0075132B" w:rsidRDefault="00E572FB" w:rsidP="00E572FB">
            <w:pPr>
              <w:rPr>
                <w:sz w:val="24"/>
                <w:szCs w:val="24"/>
                <w:lang w:val="en-MY"/>
              </w:rPr>
            </w:pPr>
            <w:r w:rsidRPr="0075132B">
              <w:rPr>
                <w:sz w:val="24"/>
                <w:szCs w:val="24"/>
              </w:rPr>
              <w:t> </w:t>
            </w:r>
          </w:p>
        </w:tc>
        <w:tc>
          <w:tcPr>
            <w:tcW w:w="1260" w:type="dxa"/>
            <w:tcBorders>
              <w:top w:val="single" w:sz="12" w:space="0" w:color="auto"/>
              <w:left w:val="nil"/>
              <w:bottom w:val="single" w:sz="12" w:space="0" w:color="auto"/>
              <w:right w:val="single" w:sz="8" w:space="0" w:color="auto"/>
            </w:tcBorders>
            <w:shd w:val="clear" w:color="auto" w:fill="auto"/>
            <w:noWrap/>
            <w:vAlign w:val="center"/>
            <w:hideMark/>
          </w:tcPr>
          <w:p w14:paraId="3D388C13" w14:textId="77777777" w:rsidR="00E572FB" w:rsidRPr="0075132B" w:rsidRDefault="00E572FB" w:rsidP="00E572FB">
            <w:pPr>
              <w:rPr>
                <w:sz w:val="24"/>
                <w:szCs w:val="24"/>
                <w:lang w:val="en-MY"/>
              </w:rPr>
            </w:pPr>
            <w:r w:rsidRPr="0075132B">
              <w:rPr>
                <w:sz w:val="24"/>
                <w:szCs w:val="24"/>
              </w:rPr>
              <w:t> </w:t>
            </w:r>
          </w:p>
        </w:tc>
        <w:tc>
          <w:tcPr>
            <w:tcW w:w="1220" w:type="dxa"/>
            <w:tcBorders>
              <w:top w:val="single" w:sz="12" w:space="0" w:color="auto"/>
              <w:left w:val="nil"/>
              <w:bottom w:val="single" w:sz="12" w:space="0" w:color="auto"/>
              <w:right w:val="single" w:sz="8" w:space="0" w:color="auto"/>
            </w:tcBorders>
            <w:shd w:val="clear" w:color="auto" w:fill="auto"/>
            <w:noWrap/>
            <w:vAlign w:val="center"/>
            <w:hideMark/>
          </w:tcPr>
          <w:p w14:paraId="3D627FAE" w14:textId="77777777" w:rsidR="00E572FB" w:rsidRPr="0075132B" w:rsidRDefault="00E572FB" w:rsidP="00E572FB">
            <w:pPr>
              <w:rPr>
                <w:sz w:val="24"/>
                <w:szCs w:val="24"/>
                <w:lang w:val="en-MY"/>
              </w:rPr>
            </w:pPr>
            <w:r w:rsidRPr="0075132B">
              <w:rPr>
                <w:sz w:val="24"/>
                <w:szCs w:val="24"/>
              </w:rPr>
              <w:t> </w:t>
            </w:r>
          </w:p>
        </w:tc>
        <w:tc>
          <w:tcPr>
            <w:tcW w:w="3158" w:type="dxa"/>
            <w:tcBorders>
              <w:top w:val="single" w:sz="12" w:space="0" w:color="auto"/>
              <w:left w:val="nil"/>
              <w:bottom w:val="single" w:sz="12" w:space="0" w:color="auto"/>
              <w:right w:val="single" w:sz="2" w:space="0" w:color="auto"/>
            </w:tcBorders>
            <w:shd w:val="clear" w:color="auto" w:fill="auto"/>
            <w:vAlign w:val="center"/>
            <w:hideMark/>
          </w:tcPr>
          <w:p w14:paraId="06C91AB2" w14:textId="77777777" w:rsidR="00E572FB" w:rsidRPr="0075132B" w:rsidRDefault="00E572FB" w:rsidP="00E572FB">
            <w:pPr>
              <w:rPr>
                <w:sz w:val="24"/>
                <w:szCs w:val="24"/>
                <w:lang w:val="en-MY"/>
              </w:rPr>
            </w:pPr>
            <w:r w:rsidRPr="0075132B">
              <w:rPr>
                <w:sz w:val="24"/>
                <w:szCs w:val="24"/>
              </w:rPr>
              <w:t> </w:t>
            </w:r>
          </w:p>
        </w:tc>
      </w:tr>
      <w:tr w:rsidR="00E572FB" w:rsidRPr="0075132B" w14:paraId="6E078ECC" w14:textId="77777777" w:rsidTr="00A94AC2">
        <w:trPr>
          <w:trHeight w:val="323"/>
        </w:trPr>
        <w:tc>
          <w:tcPr>
            <w:tcW w:w="1882" w:type="dxa"/>
            <w:tcBorders>
              <w:top w:val="single" w:sz="12" w:space="0" w:color="auto"/>
              <w:left w:val="single" w:sz="12" w:space="0" w:color="auto"/>
              <w:bottom w:val="single" w:sz="8" w:space="0" w:color="auto"/>
              <w:right w:val="single" w:sz="8" w:space="0" w:color="auto"/>
            </w:tcBorders>
            <w:shd w:val="clear" w:color="auto" w:fill="auto"/>
            <w:noWrap/>
            <w:vAlign w:val="center"/>
            <w:hideMark/>
          </w:tcPr>
          <w:p w14:paraId="004D7C8F" w14:textId="77777777" w:rsidR="00E572FB" w:rsidRPr="0075132B" w:rsidRDefault="00E572FB" w:rsidP="00E572FB">
            <w:pPr>
              <w:rPr>
                <w:sz w:val="24"/>
                <w:szCs w:val="24"/>
                <w:lang w:val="en-MY"/>
              </w:rPr>
            </w:pPr>
            <w:proofErr w:type="spellStart"/>
            <w:r w:rsidRPr="0075132B">
              <w:rPr>
                <w:sz w:val="24"/>
                <w:szCs w:val="24"/>
              </w:rPr>
              <w:t>payment_id</w:t>
            </w:r>
            <w:proofErr w:type="spellEnd"/>
          </w:p>
        </w:tc>
        <w:tc>
          <w:tcPr>
            <w:tcW w:w="1060" w:type="dxa"/>
            <w:tcBorders>
              <w:top w:val="single" w:sz="12" w:space="0" w:color="auto"/>
              <w:left w:val="nil"/>
              <w:bottom w:val="single" w:sz="8" w:space="0" w:color="auto"/>
              <w:right w:val="single" w:sz="8" w:space="0" w:color="auto"/>
            </w:tcBorders>
            <w:shd w:val="clear" w:color="auto" w:fill="auto"/>
            <w:noWrap/>
            <w:vAlign w:val="center"/>
            <w:hideMark/>
          </w:tcPr>
          <w:p w14:paraId="37B030B9" w14:textId="77777777" w:rsidR="00E572FB" w:rsidRPr="0075132B" w:rsidRDefault="00E572FB" w:rsidP="00E572FB">
            <w:pPr>
              <w:rPr>
                <w:sz w:val="24"/>
                <w:szCs w:val="24"/>
                <w:lang w:val="en-MY"/>
              </w:rPr>
            </w:pPr>
            <w:r w:rsidRPr="0075132B">
              <w:rPr>
                <w:sz w:val="24"/>
                <w:szCs w:val="24"/>
              </w:rPr>
              <w:t>Int</w:t>
            </w:r>
          </w:p>
        </w:tc>
        <w:tc>
          <w:tcPr>
            <w:tcW w:w="1260" w:type="dxa"/>
            <w:tcBorders>
              <w:top w:val="single" w:sz="12" w:space="0" w:color="auto"/>
              <w:left w:val="nil"/>
              <w:bottom w:val="single" w:sz="8" w:space="0" w:color="auto"/>
              <w:right w:val="single" w:sz="8" w:space="0" w:color="auto"/>
            </w:tcBorders>
            <w:shd w:val="clear" w:color="auto" w:fill="auto"/>
            <w:noWrap/>
            <w:vAlign w:val="center"/>
            <w:hideMark/>
          </w:tcPr>
          <w:p w14:paraId="7D49FA94" w14:textId="77777777" w:rsidR="00E572FB" w:rsidRPr="0075132B" w:rsidRDefault="00E572FB" w:rsidP="00E572FB">
            <w:pPr>
              <w:rPr>
                <w:sz w:val="24"/>
                <w:szCs w:val="24"/>
                <w:lang w:val="en-MY"/>
              </w:rPr>
            </w:pPr>
            <w:r w:rsidRPr="0075132B">
              <w:rPr>
                <w:sz w:val="24"/>
                <w:szCs w:val="24"/>
              </w:rPr>
              <w:t> </w:t>
            </w:r>
          </w:p>
        </w:tc>
        <w:tc>
          <w:tcPr>
            <w:tcW w:w="1220" w:type="dxa"/>
            <w:tcBorders>
              <w:top w:val="single" w:sz="12" w:space="0" w:color="auto"/>
              <w:left w:val="nil"/>
              <w:bottom w:val="single" w:sz="8" w:space="0" w:color="auto"/>
              <w:right w:val="single" w:sz="8" w:space="0" w:color="auto"/>
            </w:tcBorders>
            <w:shd w:val="clear" w:color="auto" w:fill="auto"/>
            <w:noWrap/>
            <w:vAlign w:val="center"/>
            <w:hideMark/>
          </w:tcPr>
          <w:p w14:paraId="1A1EF209" w14:textId="77777777" w:rsidR="00E572FB" w:rsidRPr="0075132B" w:rsidRDefault="00E572FB" w:rsidP="00E572FB">
            <w:pPr>
              <w:rPr>
                <w:sz w:val="24"/>
                <w:szCs w:val="24"/>
                <w:lang w:val="en-MY"/>
              </w:rPr>
            </w:pPr>
            <w:r w:rsidRPr="0075132B">
              <w:rPr>
                <w:sz w:val="24"/>
                <w:szCs w:val="24"/>
              </w:rPr>
              <w:t>Primary key</w:t>
            </w:r>
          </w:p>
        </w:tc>
        <w:tc>
          <w:tcPr>
            <w:tcW w:w="3158" w:type="dxa"/>
            <w:tcBorders>
              <w:top w:val="single" w:sz="12" w:space="0" w:color="auto"/>
              <w:left w:val="nil"/>
              <w:bottom w:val="single" w:sz="8" w:space="0" w:color="auto"/>
              <w:right w:val="single" w:sz="12" w:space="0" w:color="auto"/>
            </w:tcBorders>
            <w:shd w:val="clear" w:color="auto" w:fill="auto"/>
            <w:vAlign w:val="center"/>
            <w:hideMark/>
          </w:tcPr>
          <w:p w14:paraId="3037F6E5" w14:textId="77777777" w:rsidR="00E572FB" w:rsidRPr="0075132B" w:rsidRDefault="00E572FB" w:rsidP="00E572FB">
            <w:pPr>
              <w:rPr>
                <w:sz w:val="24"/>
                <w:szCs w:val="24"/>
                <w:lang w:val="en-MY"/>
              </w:rPr>
            </w:pPr>
            <w:r w:rsidRPr="0075132B">
              <w:rPr>
                <w:sz w:val="24"/>
                <w:szCs w:val="24"/>
              </w:rPr>
              <w:t>Id of payment made by user</w:t>
            </w:r>
          </w:p>
        </w:tc>
      </w:tr>
      <w:tr w:rsidR="00E572FB" w:rsidRPr="0075132B" w14:paraId="26EC8D4A" w14:textId="77777777" w:rsidTr="00A94AC2">
        <w:trPr>
          <w:trHeight w:val="323"/>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32FE1F9F" w14:textId="77777777" w:rsidR="00E572FB" w:rsidRPr="0075132B" w:rsidRDefault="00E572FB" w:rsidP="00E572FB">
            <w:pPr>
              <w:rPr>
                <w:sz w:val="24"/>
                <w:szCs w:val="24"/>
                <w:lang w:val="en-MY"/>
              </w:rPr>
            </w:pPr>
            <w:proofErr w:type="spellStart"/>
            <w:r w:rsidRPr="0075132B">
              <w:rPr>
                <w:sz w:val="24"/>
                <w:szCs w:val="24"/>
              </w:rPr>
              <w:t>user_id</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5A0FE5CF" w14:textId="77777777" w:rsidR="00E572FB" w:rsidRPr="0075132B" w:rsidRDefault="00E572FB" w:rsidP="00E572FB">
            <w:pPr>
              <w:rPr>
                <w:sz w:val="24"/>
                <w:szCs w:val="24"/>
                <w:lang w:val="en-MY"/>
              </w:rPr>
            </w:pPr>
            <w:r w:rsidRPr="0075132B">
              <w:rPr>
                <w:sz w:val="24"/>
                <w:szCs w:val="24"/>
              </w:rPr>
              <w:t>Int</w:t>
            </w:r>
          </w:p>
        </w:tc>
        <w:tc>
          <w:tcPr>
            <w:tcW w:w="1260" w:type="dxa"/>
            <w:tcBorders>
              <w:top w:val="nil"/>
              <w:left w:val="nil"/>
              <w:bottom w:val="single" w:sz="8" w:space="0" w:color="auto"/>
              <w:right w:val="single" w:sz="8" w:space="0" w:color="auto"/>
            </w:tcBorders>
            <w:shd w:val="clear" w:color="auto" w:fill="auto"/>
            <w:noWrap/>
            <w:vAlign w:val="center"/>
            <w:hideMark/>
          </w:tcPr>
          <w:p w14:paraId="2EF0283E" w14:textId="77777777" w:rsidR="00E572FB" w:rsidRPr="0075132B" w:rsidRDefault="00E572FB" w:rsidP="00E572FB">
            <w:pPr>
              <w:rPr>
                <w:sz w:val="24"/>
                <w:szCs w:val="24"/>
                <w:lang w:val="en-MY"/>
              </w:rPr>
            </w:pPr>
            <w:r w:rsidRPr="0075132B">
              <w:rPr>
                <w:sz w:val="24"/>
                <w:szCs w:val="24"/>
              </w:rPr>
              <w:t> </w:t>
            </w:r>
          </w:p>
        </w:tc>
        <w:tc>
          <w:tcPr>
            <w:tcW w:w="1220" w:type="dxa"/>
            <w:tcBorders>
              <w:top w:val="nil"/>
              <w:left w:val="nil"/>
              <w:bottom w:val="single" w:sz="8" w:space="0" w:color="auto"/>
              <w:right w:val="single" w:sz="8" w:space="0" w:color="auto"/>
            </w:tcBorders>
            <w:shd w:val="clear" w:color="auto" w:fill="auto"/>
            <w:noWrap/>
            <w:vAlign w:val="center"/>
            <w:hideMark/>
          </w:tcPr>
          <w:p w14:paraId="4E449788" w14:textId="77777777" w:rsidR="00E572FB" w:rsidRPr="0075132B" w:rsidRDefault="00E572FB" w:rsidP="00E572FB">
            <w:pPr>
              <w:rPr>
                <w:sz w:val="24"/>
                <w:szCs w:val="24"/>
                <w:lang w:val="en-MY"/>
              </w:rPr>
            </w:pPr>
            <w:r w:rsidRPr="0075132B">
              <w:rPr>
                <w:sz w:val="24"/>
                <w:szCs w:val="24"/>
              </w:rPr>
              <w:t>Foreign Key</w:t>
            </w:r>
          </w:p>
        </w:tc>
        <w:tc>
          <w:tcPr>
            <w:tcW w:w="3158" w:type="dxa"/>
            <w:tcBorders>
              <w:top w:val="nil"/>
              <w:left w:val="nil"/>
              <w:bottom w:val="single" w:sz="8" w:space="0" w:color="auto"/>
              <w:right w:val="single" w:sz="12" w:space="0" w:color="auto"/>
            </w:tcBorders>
            <w:shd w:val="clear" w:color="auto" w:fill="auto"/>
            <w:vAlign w:val="center"/>
            <w:hideMark/>
          </w:tcPr>
          <w:p w14:paraId="38762169" w14:textId="77777777" w:rsidR="00E572FB" w:rsidRPr="0075132B" w:rsidRDefault="00E572FB" w:rsidP="00E572FB">
            <w:pPr>
              <w:rPr>
                <w:sz w:val="24"/>
                <w:szCs w:val="24"/>
                <w:lang w:val="en-MY"/>
              </w:rPr>
            </w:pPr>
            <w:r w:rsidRPr="0075132B">
              <w:rPr>
                <w:sz w:val="24"/>
                <w:szCs w:val="24"/>
              </w:rPr>
              <w:t>Id number of user</w:t>
            </w:r>
          </w:p>
        </w:tc>
      </w:tr>
      <w:tr w:rsidR="00E572FB" w:rsidRPr="0075132B" w14:paraId="531D171E" w14:textId="77777777" w:rsidTr="00A94AC2">
        <w:trPr>
          <w:trHeight w:val="323"/>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5BF5290C" w14:textId="77777777" w:rsidR="00E572FB" w:rsidRPr="0075132B" w:rsidRDefault="00E572FB" w:rsidP="00E572FB">
            <w:pPr>
              <w:rPr>
                <w:sz w:val="24"/>
                <w:szCs w:val="24"/>
                <w:lang w:val="en-MY"/>
              </w:rPr>
            </w:pPr>
            <w:proofErr w:type="spellStart"/>
            <w:r w:rsidRPr="0075132B">
              <w:rPr>
                <w:sz w:val="24"/>
                <w:szCs w:val="24"/>
              </w:rPr>
              <w:t>card_detail</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6734910A" w14:textId="77777777" w:rsidR="00E572FB" w:rsidRPr="0075132B" w:rsidRDefault="00E572FB" w:rsidP="00E572FB">
            <w:pPr>
              <w:rPr>
                <w:sz w:val="24"/>
                <w:szCs w:val="24"/>
                <w:lang w:val="en-MY"/>
              </w:rPr>
            </w:pPr>
            <w:r w:rsidRPr="0075132B">
              <w:rPr>
                <w:sz w:val="24"/>
                <w:szCs w:val="24"/>
              </w:rPr>
              <w:t>Varchar</w:t>
            </w:r>
          </w:p>
        </w:tc>
        <w:tc>
          <w:tcPr>
            <w:tcW w:w="1260" w:type="dxa"/>
            <w:tcBorders>
              <w:top w:val="nil"/>
              <w:left w:val="nil"/>
              <w:bottom w:val="single" w:sz="8" w:space="0" w:color="auto"/>
              <w:right w:val="single" w:sz="8" w:space="0" w:color="auto"/>
            </w:tcBorders>
            <w:shd w:val="clear" w:color="auto" w:fill="auto"/>
            <w:noWrap/>
            <w:vAlign w:val="center"/>
            <w:hideMark/>
          </w:tcPr>
          <w:p w14:paraId="66AD2B1C" w14:textId="77777777" w:rsidR="00E572FB" w:rsidRPr="0075132B" w:rsidRDefault="00E572FB" w:rsidP="00E572FB">
            <w:pPr>
              <w:rPr>
                <w:sz w:val="24"/>
                <w:szCs w:val="24"/>
                <w:lang w:val="en-MY"/>
              </w:rPr>
            </w:pPr>
            <w:r w:rsidRPr="0075132B">
              <w:rPr>
                <w:sz w:val="24"/>
                <w:szCs w:val="24"/>
              </w:rPr>
              <w:t>255</w:t>
            </w:r>
          </w:p>
        </w:tc>
        <w:tc>
          <w:tcPr>
            <w:tcW w:w="1220" w:type="dxa"/>
            <w:tcBorders>
              <w:top w:val="nil"/>
              <w:left w:val="nil"/>
              <w:bottom w:val="single" w:sz="8" w:space="0" w:color="auto"/>
              <w:right w:val="single" w:sz="8" w:space="0" w:color="auto"/>
            </w:tcBorders>
            <w:shd w:val="clear" w:color="auto" w:fill="auto"/>
            <w:noWrap/>
            <w:vAlign w:val="center"/>
            <w:hideMark/>
          </w:tcPr>
          <w:p w14:paraId="1C5BC264"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073D3B6A" w14:textId="77777777" w:rsidR="00E572FB" w:rsidRPr="0075132B" w:rsidRDefault="00E572FB" w:rsidP="00E572FB">
            <w:pPr>
              <w:rPr>
                <w:sz w:val="24"/>
                <w:szCs w:val="24"/>
                <w:lang w:val="en-MY"/>
              </w:rPr>
            </w:pPr>
            <w:r w:rsidRPr="0075132B">
              <w:rPr>
                <w:sz w:val="24"/>
                <w:szCs w:val="24"/>
              </w:rPr>
              <w:t xml:space="preserve">Card </w:t>
            </w:r>
            <w:proofErr w:type="spellStart"/>
            <w:proofErr w:type="gramStart"/>
            <w:r w:rsidRPr="0075132B">
              <w:rPr>
                <w:sz w:val="24"/>
                <w:szCs w:val="24"/>
              </w:rPr>
              <w:t>detail’s</w:t>
            </w:r>
            <w:proofErr w:type="spellEnd"/>
            <w:proofErr w:type="gramEnd"/>
            <w:r w:rsidRPr="0075132B">
              <w:rPr>
                <w:sz w:val="24"/>
                <w:szCs w:val="24"/>
              </w:rPr>
              <w:t xml:space="preserve"> of user</w:t>
            </w:r>
          </w:p>
        </w:tc>
      </w:tr>
      <w:tr w:rsidR="00E572FB" w:rsidRPr="0075132B" w14:paraId="1E3EEA3C" w14:textId="77777777" w:rsidTr="00A94AC2">
        <w:trPr>
          <w:trHeight w:val="638"/>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1E0CA9ED" w14:textId="77777777" w:rsidR="00E572FB" w:rsidRPr="0075132B" w:rsidRDefault="00E572FB" w:rsidP="00E572FB">
            <w:pPr>
              <w:rPr>
                <w:sz w:val="24"/>
                <w:szCs w:val="24"/>
                <w:lang w:val="en-MY"/>
              </w:rPr>
            </w:pPr>
            <w:proofErr w:type="spellStart"/>
            <w:r w:rsidRPr="0075132B">
              <w:rPr>
                <w:sz w:val="24"/>
                <w:szCs w:val="24"/>
              </w:rPr>
              <w:t>cardholder_name</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66DF9C46" w14:textId="77777777" w:rsidR="00E572FB" w:rsidRPr="0075132B" w:rsidRDefault="00E572FB" w:rsidP="00E572FB">
            <w:pPr>
              <w:rPr>
                <w:sz w:val="24"/>
                <w:szCs w:val="24"/>
                <w:lang w:val="en-MY"/>
              </w:rPr>
            </w:pPr>
            <w:r w:rsidRPr="0075132B">
              <w:rPr>
                <w:sz w:val="24"/>
                <w:szCs w:val="24"/>
              </w:rPr>
              <w:t>Varchar</w:t>
            </w:r>
          </w:p>
        </w:tc>
        <w:tc>
          <w:tcPr>
            <w:tcW w:w="1260" w:type="dxa"/>
            <w:tcBorders>
              <w:top w:val="nil"/>
              <w:left w:val="nil"/>
              <w:bottom w:val="single" w:sz="8" w:space="0" w:color="auto"/>
              <w:right w:val="single" w:sz="8" w:space="0" w:color="auto"/>
            </w:tcBorders>
            <w:shd w:val="clear" w:color="auto" w:fill="auto"/>
            <w:noWrap/>
            <w:vAlign w:val="center"/>
            <w:hideMark/>
          </w:tcPr>
          <w:p w14:paraId="2B7B0598" w14:textId="77777777" w:rsidR="00E572FB" w:rsidRPr="0075132B" w:rsidRDefault="00E572FB" w:rsidP="00E572FB">
            <w:pPr>
              <w:rPr>
                <w:sz w:val="24"/>
                <w:szCs w:val="24"/>
                <w:lang w:val="en-MY"/>
              </w:rPr>
            </w:pPr>
            <w:r w:rsidRPr="0075132B">
              <w:rPr>
                <w:sz w:val="24"/>
                <w:szCs w:val="24"/>
              </w:rPr>
              <w:t>255</w:t>
            </w:r>
          </w:p>
        </w:tc>
        <w:tc>
          <w:tcPr>
            <w:tcW w:w="1220" w:type="dxa"/>
            <w:tcBorders>
              <w:top w:val="nil"/>
              <w:left w:val="nil"/>
              <w:bottom w:val="single" w:sz="8" w:space="0" w:color="auto"/>
              <w:right w:val="single" w:sz="8" w:space="0" w:color="auto"/>
            </w:tcBorders>
            <w:shd w:val="clear" w:color="auto" w:fill="auto"/>
            <w:noWrap/>
            <w:vAlign w:val="center"/>
            <w:hideMark/>
          </w:tcPr>
          <w:p w14:paraId="29925BBB"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6ED5E1A8" w14:textId="77777777" w:rsidR="00E572FB" w:rsidRPr="0075132B" w:rsidRDefault="00E572FB" w:rsidP="00E572FB">
            <w:pPr>
              <w:rPr>
                <w:sz w:val="24"/>
                <w:szCs w:val="24"/>
                <w:lang w:val="en-MY"/>
              </w:rPr>
            </w:pPr>
            <w:r w:rsidRPr="0075132B">
              <w:rPr>
                <w:sz w:val="24"/>
                <w:szCs w:val="24"/>
              </w:rPr>
              <w:t>The name of the person who owns the card</w:t>
            </w:r>
          </w:p>
        </w:tc>
      </w:tr>
      <w:tr w:rsidR="00E572FB" w:rsidRPr="0075132B" w14:paraId="7CB9F54E" w14:textId="77777777" w:rsidTr="00A94AC2">
        <w:trPr>
          <w:trHeight w:val="323"/>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6EACD18B" w14:textId="77777777" w:rsidR="00E572FB" w:rsidRPr="0075132B" w:rsidRDefault="00E572FB" w:rsidP="00E572FB">
            <w:pPr>
              <w:rPr>
                <w:sz w:val="24"/>
                <w:szCs w:val="24"/>
                <w:lang w:val="en-MY"/>
              </w:rPr>
            </w:pPr>
            <w:proofErr w:type="spellStart"/>
            <w:r w:rsidRPr="0075132B">
              <w:rPr>
                <w:sz w:val="24"/>
                <w:szCs w:val="24"/>
              </w:rPr>
              <w:t>expiry_date</w:t>
            </w:r>
            <w:proofErr w:type="spellEnd"/>
          </w:p>
        </w:tc>
        <w:tc>
          <w:tcPr>
            <w:tcW w:w="1060" w:type="dxa"/>
            <w:tcBorders>
              <w:top w:val="nil"/>
              <w:left w:val="nil"/>
              <w:bottom w:val="single" w:sz="8" w:space="0" w:color="auto"/>
              <w:right w:val="single" w:sz="8" w:space="0" w:color="auto"/>
            </w:tcBorders>
            <w:shd w:val="clear" w:color="auto" w:fill="auto"/>
            <w:noWrap/>
            <w:vAlign w:val="center"/>
            <w:hideMark/>
          </w:tcPr>
          <w:p w14:paraId="76EFA1DA" w14:textId="77777777" w:rsidR="00E572FB" w:rsidRPr="0075132B" w:rsidRDefault="00E572FB" w:rsidP="00E572FB">
            <w:pPr>
              <w:rPr>
                <w:sz w:val="24"/>
                <w:szCs w:val="24"/>
                <w:lang w:val="en-MY"/>
              </w:rPr>
            </w:pPr>
            <w:r w:rsidRPr="0075132B">
              <w:rPr>
                <w:sz w:val="24"/>
                <w:szCs w:val="24"/>
              </w:rPr>
              <w:t>Date</w:t>
            </w:r>
          </w:p>
        </w:tc>
        <w:tc>
          <w:tcPr>
            <w:tcW w:w="1260" w:type="dxa"/>
            <w:tcBorders>
              <w:top w:val="nil"/>
              <w:left w:val="nil"/>
              <w:bottom w:val="single" w:sz="8" w:space="0" w:color="auto"/>
              <w:right w:val="single" w:sz="8" w:space="0" w:color="auto"/>
            </w:tcBorders>
            <w:shd w:val="clear" w:color="auto" w:fill="auto"/>
            <w:noWrap/>
            <w:vAlign w:val="center"/>
            <w:hideMark/>
          </w:tcPr>
          <w:p w14:paraId="622118D0" w14:textId="77777777" w:rsidR="00E572FB" w:rsidRPr="0075132B" w:rsidRDefault="00E572FB" w:rsidP="00E572FB">
            <w:pPr>
              <w:rPr>
                <w:sz w:val="24"/>
                <w:szCs w:val="24"/>
                <w:lang w:val="en-MY"/>
              </w:rPr>
            </w:pPr>
            <w:r w:rsidRPr="0075132B">
              <w:rPr>
                <w:sz w:val="24"/>
                <w:szCs w:val="24"/>
              </w:rPr>
              <w:t> </w:t>
            </w:r>
          </w:p>
        </w:tc>
        <w:tc>
          <w:tcPr>
            <w:tcW w:w="1220" w:type="dxa"/>
            <w:tcBorders>
              <w:top w:val="nil"/>
              <w:left w:val="nil"/>
              <w:bottom w:val="single" w:sz="8" w:space="0" w:color="auto"/>
              <w:right w:val="single" w:sz="8" w:space="0" w:color="auto"/>
            </w:tcBorders>
            <w:shd w:val="clear" w:color="auto" w:fill="auto"/>
            <w:noWrap/>
            <w:vAlign w:val="center"/>
            <w:hideMark/>
          </w:tcPr>
          <w:p w14:paraId="2AC1BDB4"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65976992" w14:textId="77777777" w:rsidR="00E572FB" w:rsidRPr="0075132B" w:rsidRDefault="00E572FB" w:rsidP="00E572FB">
            <w:pPr>
              <w:rPr>
                <w:sz w:val="24"/>
                <w:szCs w:val="24"/>
                <w:lang w:val="en-MY"/>
              </w:rPr>
            </w:pPr>
            <w:r w:rsidRPr="0075132B">
              <w:rPr>
                <w:sz w:val="24"/>
                <w:szCs w:val="24"/>
              </w:rPr>
              <w:t>Expiry date of the card</w:t>
            </w:r>
          </w:p>
        </w:tc>
      </w:tr>
      <w:tr w:rsidR="00E572FB" w:rsidRPr="0075132B" w14:paraId="7CF46164" w14:textId="77777777" w:rsidTr="00A94AC2">
        <w:trPr>
          <w:trHeight w:val="638"/>
        </w:trPr>
        <w:tc>
          <w:tcPr>
            <w:tcW w:w="1882" w:type="dxa"/>
            <w:tcBorders>
              <w:top w:val="nil"/>
              <w:left w:val="single" w:sz="12" w:space="0" w:color="auto"/>
              <w:bottom w:val="single" w:sz="8" w:space="0" w:color="auto"/>
              <w:right w:val="single" w:sz="8" w:space="0" w:color="auto"/>
            </w:tcBorders>
            <w:shd w:val="clear" w:color="auto" w:fill="auto"/>
            <w:noWrap/>
            <w:vAlign w:val="center"/>
            <w:hideMark/>
          </w:tcPr>
          <w:p w14:paraId="0504A76D" w14:textId="77777777" w:rsidR="00E572FB" w:rsidRPr="0075132B" w:rsidRDefault="00E572FB" w:rsidP="00E572FB">
            <w:pPr>
              <w:rPr>
                <w:sz w:val="24"/>
                <w:szCs w:val="24"/>
                <w:lang w:val="en-MY"/>
              </w:rPr>
            </w:pPr>
            <w:r w:rsidRPr="0075132B">
              <w:rPr>
                <w:sz w:val="24"/>
                <w:szCs w:val="24"/>
              </w:rPr>
              <w:t>CVV</w:t>
            </w:r>
          </w:p>
        </w:tc>
        <w:tc>
          <w:tcPr>
            <w:tcW w:w="1060" w:type="dxa"/>
            <w:tcBorders>
              <w:top w:val="nil"/>
              <w:left w:val="nil"/>
              <w:bottom w:val="single" w:sz="8" w:space="0" w:color="auto"/>
              <w:right w:val="single" w:sz="8" w:space="0" w:color="auto"/>
            </w:tcBorders>
            <w:shd w:val="clear" w:color="auto" w:fill="auto"/>
            <w:noWrap/>
            <w:vAlign w:val="center"/>
            <w:hideMark/>
          </w:tcPr>
          <w:p w14:paraId="1E97BE44" w14:textId="77777777" w:rsidR="00E572FB" w:rsidRPr="0075132B" w:rsidRDefault="00E572FB" w:rsidP="00E572FB">
            <w:pPr>
              <w:rPr>
                <w:sz w:val="24"/>
                <w:szCs w:val="24"/>
                <w:lang w:val="en-MY"/>
              </w:rPr>
            </w:pPr>
            <w:r w:rsidRPr="0075132B">
              <w:rPr>
                <w:sz w:val="24"/>
                <w:szCs w:val="24"/>
              </w:rPr>
              <w:t>Int</w:t>
            </w:r>
          </w:p>
        </w:tc>
        <w:tc>
          <w:tcPr>
            <w:tcW w:w="1260" w:type="dxa"/>
            <w:tcBorders>
              <w:top w:val="nil"/>
              <w:left w:val="nil"/>
              <w:bottom w:val="single" w:sz="8" w:space="0" w:color="auto"/>
              <w:right w:val="single" w:sz="8" w:space="0" w:color="auto"/>
            </w:tcBorders>
            <w:shd w:val="clear" w:color="auto" w:fill="auto"/>
            <w:noWrap/>
            <w:vAlign w:val="center"/>
            <w:hideMark/>
          </w:tcPr>
          <w:p w14:paraId="3E6AFCFC" w14:textId="77777777" w:rsidR="00E572FB" w:rsidRPr="0075132B" w:rsidRDefault="00E572FB" w:rsidP="00E572FB">
            <w:pPr>
              <w:rPr>
                <w:sz w:val="24"/>
                <w:szCs w:val="24"/>
                <w:lang w:val="en-MY"/>
              </w:rPr>
            </w:pPr>
            <w:r w:rsidRPr="0075132B">
              <w:rPr>
                <w:sz w:val="24"/>
                <w:szCs w:val="24"/>
              </w:rPr>
              <w:t> </w:t>
            </w:r>
          </w:p>
        </w:tc>
        <w:tc>
          <w:tcPr>
            <w:tcW w:w="1220" w:type="dxa"/>
            <w:tcBorders>
              <w:top w:val="nil"/>
              <w:left w:val="nil"/>
              <w:bottom w:val="single" w:sz="8" w:space="0" w:color="auto"/>
              <w:right w:val="single" w:sz="8" w:space="0" w:color="auto"/>
            </w:tcBorders>
            <w:shd w:val="clear" w:color="auto" w:fill="auto"/>
            <w:noWrap/>
            <w:vAlign w:val="center"/>
            <w:hideMark/>
          </w:tcPr>
          <w:p w14:paraId="297837EC"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8" w:space="0" w:color="auto"/>
              <w:right w:val="single" w:sz="12" w:space="0" w:color="auto"/>
            </w:tcBorders>
            <w:shd w:val="clear" w:color="auto" w:fill="auto"/>
            <w:vAlign w:val="center"/>
            <w:hideMark/>
          </w:tcPr>
          <w:p w14:paraId="0406338D" w14:textId="77777777" w:rsidR="00E572FB" w:rsidRPr="0075132B" w:rsidRDefault="00E572FB" w:rsidP="00E572FB">
            <w:pPr>
              <w:rPr>
                <w:sz w:val="24"/>
                <w:szCs w:val="24"/>
                <w:lang w:val="en-MY"/>
              </w:rPr>
            </w:pPr>
            <w:r w:rsidRPr="0075132B">
              <w:rPr>
                <w:sz w:val="24"/>
                <w:szCs w:val="24"/>
              </w:rPr>
              <w:t>Card Verification Value of the card</w:t>
            </w:r>
          </w:p>
        </w:tc>
      </w:tr>
      <w:tr w:rsidR="00E572FB" w:rsidRPr="0075132B" w14:paraId="2627FAFC" w14:textId="77777777" w:rsidTr="00A94AC2">
        <w:trPr>
          <w:trHeight w:val="638"/>
        </w:trPr>
        <w:tc>
          <w:tcPr>
            <w:tcW w:w="1882" w:type="dxa"/>
            <w:tcBorders>
              <w:top w:val="nil"/>
              <w:left w:val="single" w:sz="12" w:space="0" w:color="auto"/>
              <w:bottom w:val="single" w:sz="12" w:space="0" w:color="auto"/>
              <w:right w:val="single" w:sz="8" w:space="0" w:color="auto"/>
            </w:tcBorders>
            <w:shd w:val="clear" w:color="auto" w:fill="auto"/>
            <w:noWrap/>
            <w:vAlign w:val="center"/>
            <w:hideMark/>
          </w:tcPr>
          <w:p w14:paraId="464929DF" w14:textId="77777777" w:rsidR="00E572FB" w:rsidRPr="0075132B" w:rsidRDefault="00E572FB" w:rsidP="00E572FB">
            <w:pPr>
              <w:rPr>
                <w:sz w:val="24"/>
                <w:szCs w:val="24"/>
                <w:lang w:val="en-MY"/>
              </w:rPr>
            </w:pPr>
            <w:r w:rsidRPr="0075132B">
              <w:rPr>
                <w:sz w:val="24"/>
                <w:szCs w:val="24"/>
              </w:rPr>
              <w:t>amount</w:t>
            </w:r>
          </w:p>
        </w:tc>
        <w:tc>
          <w:tcPr>
            <w:tcW w:w="1060" w:type="dxa"/>
            <w:tcBorders>
              <w:top w:val="nil"/>
              <w:left w:val="nil"/>
              <w:bottom w:val="single" w:sz="12" w:space="0" w:color="auto"/>
              <w:right w:val="single" w:sz="8" w:space="0" w:color="auto"/>
            </w:tcBorders>
            <w:shd w:val="clear" w:color="auto" w:fill="auto"/>
            <w:noWrap/>
            <w:vAlign w:val="center"/>
            <w:hideMark/>
          </w:tcPr>
          <w:p w14:paraId="7FD82341" w14:textId="77777777" w:rsidR="00E572FB" w:rsidRPr="0075132B" w:rsidRDefault="00E572FB" w:rsidP="00E572FB">
            <w:pPr>
              <w:rPr>
                <w:sz w:val="24"/>
                <w:szCs w:val="24"/>
                <w:lang w:val="en-MY"/>
              </w:rPr>
            </w:pPr>
            <w:r w:rsidRPr="0075132B">
              <w:rPr>
                <w:sz w:val="24"/>
                <w:szCs w:val="24"/>
              </w:rPr>
              <w:t>int</w:t>
            </w:r>
          </w:p>
        </w:tc>
        <w:tc>
          <w:tcPr>
            <w:tcW w:w="1260" w:type="dxa"/>
            <w:tcBorders>
              <w:top w:val="nil"/>
              <w:left w:val="nil"/>
              <w:bottom w:val="single" w:sz="12" w:space="0" w:color="auto"/>
              <w:right w:val="single" w:sz="8" w:space="0" w:color="auto"/>
            </w:tcBorders>
            <w:shd w:val="clear" w:color="auto" w:fill="auto"/>
            <w:noWrap/>
            <w:vAlign w:val="center"/>
            <w:hideMark/>
          </w:tcPr>
          <w:p w14:paraId="21CD6D40" w14:textId="77777777" w:rsidR="00E572FB" w:rsidRPr="0075132B" w:rsidRDefault="00E572FB" w:rsidP="00E572FB">
            <w:pPr>
              <w:rPr>
                <w:sz w:val="24"/>
                <w:szCs w:val="24"/>
                <w:lang w:val="en-MY"/>
              </w:rPr>
            </w:pPr>
            <w:r w:rsidRPr="0075132B">
              <w:rPr>
                <w:sz w:val="24"/>
                <w:szCs w:val="24"/>
              </w:rPr>
              <w:t> </w:t>
            </w:r>
          </w:p>
        </w:tc>
        <w:tc>
          <w:tcPr>
            <w:tcW w:w="1220" w:type="dxa"/>
            <w:tcBorders>
              <w:top w:val="nil"/>
              <w:left w:val="nil"/>
              <w:bottom w:val="single" w:sz="12" w:space="0" w:color="auto"/>
              <w:right w:val="single" w:sz="8" w:space="0" w:color="auto"/>
            </w:tcBorders>
            <w:shd w:val="clear" w:color="auto" w:fill="auto"/>
            <w:noWrap/>
            <w:vAlign w:val="center"/>
            <w:hideMark/>
          </w:tcPr>
          <w:p w14:paraId="60E4F4CF"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12" w:space="0" w:color="auto"/>
              <w:right w:val="single" w:sz="12" w:space="0" w:color="auto"/>
            </w:tcBorders>
            <w:shd w:val="clear" w:color="auto" w:fill="auto"/>
            <w:vAlign w:val="center"/>
            <w:hideMark/>
          </w:tcPr>
          <w:p w14:paraId="4A908AC1" w14:textId="77777777" w:rsidR="00E572FB" w:rsidRPr="0075132B" w:rsidRDefault="00E572FB" w:rsidP="00E572FB">
            <w:pPr>
              <w:rPr>
                <w:sz w:val="24"/>
                <w:szCs w:val="24"/>
                <w:lang w:val="en-MY"/>
              </w:rPr>
            </w:pPr>
            <w:r w:rsidRPr="0075132B">
              <w:rPr>
                <w:sz w:val="24"/>
                <w:szCs w:val="24"/>
              </w:rPr>
              <w:t>The amount that the user would like to donate</w:t>
            </w:r>
          </w:p>
        </w:tc>
      </w:tr>
      <w:tr w:rsidR="00A94AC2" w:rsidRPr="0075132B" w14:paraId="3F166A16" w14:textId="77777777" w:rsidTr="00A94AC2">
        <w:trPr>
          <w:trHeight w:val="323"/>
        </w:trPr>
        <w:tc>
          <w:tcPr>
            <w:tcW w:w="1882" w:type="dxa"/>
            <w:tcBorders>
              <w:top w:val="single" w:sz="12" w:space="0" w:color="auto"/>
              <w:left w:val="single" w:sz="4" w:space="0" w:color="auto"/>
              <w:bottom w:val="single" w:sz="8" w:space="0" w:color="auto"/>
              <w:right w:val="single" w:sz="8" w:space="0" w:color="auto"/>
            </w:tcBorders>
            <w:shd w:val="clear" w:color="auto" w:fill="auto"/>
            <w:noWrap/>
            <w:vAlign w:val="center"/>
            <w:hideMark/>
          </w:tcPr>
          <w:p w14:paraId="66D46C76" w14:textId="77777777" w:rsidR="00E572FB" w:rsidRPr="0075132B" w:rsidRDefault="00E572FB" w:rsidP="00E572FB">
            <w:pPr>
              <w:rPr>
                <w:sz w:val="24"/>
                <w:szCs w:val="24"/>
                <w:lang w:val="en-MY"/>
              </w:rPr>
            </w:pPr>
            <w:r w:rsidRPr="0075132B">
              <w:rPr>
                <w:sz w:val="24"/>
                <w:szCs w:val="24"/>
              </w:rPr>
              <w:t> </w:t>
            </w:r>
          </w:p>
        </w:tc>
        <w:tc>
          <w:tcPr>
            <w:tcW w:w="1060" w:type="dxa"/>
            <w:tcBorders>
              <w:top w:val="single" w:sz="12" w:space="0" w:color="auto"/>
              <w:left w:val="nil"/>
              <w:bottom w:val="single" w:sz="8" w:space="0" w:color="auto"/>
              <w:right w:val="single" w:sz="8" w:space="0" w:color="auto"/>
            </w:tcBorders>
            <w:shd w:val="clear" w:color="auto" w:fill="auto"/>
            <w:noWrap/>
            <w:vAlign w:val="center"/>
            <w:hideMark/>
          </w:tcPr>
          <w:p w14:paraId="7E51DFAD" w14:textId="77777777" w:rsidR="00E572FB" w:rsidRPr="0075132B" w:rsidRDefault="00E572FB" w:rsidP="00E572FB">
            <w:pPr>
              <w:rPr>
                <w:sz w:val="24"/>
                <w:szCs w:val="24"/>
                <w:lang w:val="en-MY"/>
              </w:rPr>
            </w:pPr>
            <w:r w:rsidRPr="0075132B">
              <w:rPr>
                <w:sz w:val="24"/>
                <w:szCs w:val="24"/>
              </w:rPr>
              <w:t> </w:t>
            </w:r>
          </w:p>
        </w:tc>
        <w:tc>
          <w:tcPr>
            <w:tcW w:w="1260" w:type="dxa"/>
            <w:tcBorders>
              <w:top w:val="single" w:sz="12" w:space="0" w:color="auto"/>
              <w:left w:val="nil"/>
              <w:bottom w:val="single" w:sz="8" w:space="0" w:color="auto"/>
              <w:right w:val="single" w:sz="8" w:space="0" w:color="auto"/>
            </w:tcBorders>
            <w:shd w:val="clear" w:color="auto" w:fill="auto"/>
            <w:noWrap/>
            <w:vAlign w:val="center"/>
            <w:hideMark/>
          </w:tcPr>
          <w:p w14:paraId="25FEF6DF" w14:textId="77777777" w:rsidR="00E572FB" w:rsidRPr="0075132B" w:rsidRDefault="00E572FB" w:rsidP="00E572FB">
            <w:pPr>
              <w:rPr>
                <w:sz w:val="24"/>
                <w:szCs w:val="24"/>
                <w:lang w:val="en-MY"/>
              </w:rPr>
            </w:pPr>
            <w:r w:rsidRPr="0075132B">
              <w:rPr>
                <w:sz w:val="24"/>
                <w:szCs w:val="24"/>
              </w:rPr>
              <w:t> </w:t>
            </w:r>
          </w:p>
        </w:tc>
        <w:tc>
          <w:tcPr>
            <w:tcW w:w="1220" w:type="dxa"/>
            <w:tcBorders>
              <w:top w:val="single" w:sz="12" w:space="0" w:color="auto"/>
              <w:left w:val="nil"/>
              <w:bottom w:val="single" w:sz="8" w:space="0" w:color="auto"/>
              <w:right w:val="single" w:sz="8" w:space="0" w:color="auto"/>
            </w:tcBorders>
            <w:shd w:val="clear" w:color="auto" w:fill="auto"/>
            <w:noWrap/>
            <w:vAlign w:val="center"/>
            <w:hideMark/>
          </w:tcPr>
          <w:p w14:paraId="415188C7" w14:textId="77777777" w:rsidR="00E572FB" w:rsidRPr="0075132B" w:rsidRDefault="00E572FB" w:rsidP="00E572FB">
            <w:pPr>
              <w:rPr>
                <w:sz w:val="24"/>
                <w:szCs w:val="24"/>
                <w:lang w:val="en-MY"/>
              </w:rPr>
            </w:pPr>
            <w:r w:rsidRPr="0075132B">
              <w:rPr>
                <w:sz w:val="24"/>
                <w:szCs w:val="24"/>
              </w:rPr>
              <w:t> </w:t>
            </w:r>
          </w:p>
        </w:tc>
        <w:tc>
          <w:tcPr>
            <w:tcW w:w="3158" w:type="dxa"/>
            <w:tcBorders>
              <w:top w:val="single" w:sz="12" w:space="0" w:color="auto"/>
              <w:left w:val="nil"/>
              <w:bottom w:val="single" w:sz="8" w:space="0" w:color="auto"/>
              <w:right w:val="single" w:sz="4" w:space="0" w:color="auto"/>
            </w:tcBorders>
            <w:shd w:val="clear" w:color="auto" w:fill="auto"/>
            <w:vAlign w:val="center"/>
            <w:hideMark/>
          </w:tcPr>
          <w:p w14:paraId="6FF903DF" w14:textId="77777777" w:rsidR="00E572FB" w:rsidRPr="0075132B" w:rsidRDefault="00E572FB" w:rsidP="00E572FB">
            <w:pPr>
              <w:rPr>
                <w:sz w:val="24"/>
                <w:szCs w:val="24"/>
                <w:lang w:val="en-MY"/>
              </w:rPr>
            </w:pPr>
            <w:r w:rsidRPr="0075132B">
              <w:rPr>
                <w:sz w:val="24"/>
                <w:szCs w:val="24"/>
              </w:rPr>
              <w:t> </w:t>
            </w:r>
          </w:p>
        </w:tc>
      </w:tr>
      <w:tr w:rsidR="00E572FB" w:rsidRPr="0075132B" w14:paraId="15247916" w14:textId="77777777" w:rsidTr="00A94AC2">
        <w:trPr>
          <w:trHeight w:val="638"/>
        </w:trPr>
        <w:tc>
          <w:tcPr>
            <w:tcW w:w="1882" w:type="dxa"/>
            <w:tcBorders>
              <w:top w:val="single" w:sz="12" w:space="0" w:color="auto"/>
              <w:left w:val="single" w:sz="12" w:space="0" w:color="auto"/>
              <w:bottom w:val="single" w:sz="8" w:space="0" w:color="auto"/>
              <w:right w:val="single" w:sz="8" w:space="0" w:color="auto"/>
            </w:tcBorders>
            <w:shd w:val="clear" w:color="auto" w:fill="auto"/>
            <w:noWrap/>
            <w:vAlign w:val="center"/>
            <w:hideMark/>
          </w:tcPr>
          <w:p w14:paraId="59F0B35E" w14:textId="77777777" w:rsidR="00E572FB" w:rsidRPr="0075132B" w:rsidRDefault="00E572FB" w:rsidP="00E572FB">
            <w:pPr>
              <w:rPr>
                <w:sz w:val="24"/>
                <w:szCs w:val="24"/>
                <w:lang w:val="en-MY"/>
              </w:rPr>
            </w:pPr>
            <w:proofErr w:type="spellStart"/>
            <w:r w:rsidRPr="0075132B">
              <w:rPr>
                <w:sz w:val="24"/>
                <w:szCs w:val="24"/>
              </w:rPr>
              <w:t>feedback_id</w:t>
            </w:r>
            <w:proofErr w:type="spellEnd"/>
          </w:p>
        </w:tc>
        <w:tc>
          <w:tcPr>
            <w:tcW w:w="1060" w:type="dxa"/>
            <w:tcBorders>
              <w:top w:val="single" w:sz="12" w:space="0" w:color="auto"/>
              <w:left w:val="nil"/>
              <w:bottom w:val="single" w:sz="8" w:space="0" w:color="auto"/>
              <w:right w:val="single" w:sz="8" w:space="0" w:color="auto"/>
            </w:tcBorders>
            <w:shd w:val="clear" w:color="auto" w:fill="auto"/>
            <w:noWrap/>
            <w:vAlign w:val="center"/>
            <w:hideMark/>
          </w:tcPr>
          <w:p w14:paraId="021E1423" w14:textId="77777777" w:rsidR="00E572FB" w:rsidRPr="0075132B" w:rsidRDefault="00E572FB" w:rsidP="00E572FB">
            <w:pPr>
              <w:rPr>
                <w:sz w:val="24"/>
                <w:szCs w:val="24"/>
                <w:lang w:val="en-MY"/>
              </w:rPr>
            </w:pPr>
            <w:r w:rsidRPr="0075132B">
              <w:rPr>
                <w:sz w:val="24"/>
                <w:szCs w:val="24"/>
              </w:rPr>
              <w:t>int</w:t>
            </w:r>
          </w:p>
        </w:tc>
        <w:tc>
          <w:tcPr>
            <w:tcW w:w="1260" w:type="dxa"/>
            <w:tcBorders>
              <w:top w:val="single" w:sz="12" w:space="0" w:color="auto"/>
              <w:left w:val="nil"/>
              <w:bottom w:val="single" w:sz="8" w:space="0" w:color="auto"/>
              <w:right w:val="single" w:sz="8" w:space="0" w:color="auto"/>
            </w:tcBorders>
            <w:shd w:val="clear" w:color="auto" w:fill="auto"/>
            <w:noWrap/>
            <w:vAlign w:val="center"/>
            <w:hideMark/>
          </w:tcPr>
          <w:p w14:paraId="56F74746" w14:textId="77777777" w:rsidR="00E572FB" w:rsidRPr="0075132B" w:rsidRDefault="00E572FB" w:rsidP="00E572FB">
            <w:pPr>
              <w:rPr>
                <w:sz w:val="24"/>
                <w:szCs w:val="24"/>
                <w:lang w:val="en-MY"/>
              </w:rPr>
            </w:pPr>
            <w:r w:rsidRPr="0075132B">
              <w:rPr>
                <w:sz w:val="24"/>
                <w:szCs w:val="24"/>
              </w:rPr>
              <w:t> </w:t>
            </w:r>
          </w:p>
        </w:tc>
        <w:tc>
          <w:tcPr>
            <w:tcW w:w="1220" w:type="dxa"/>
            <w:tcBorders>
              <w:top w:val="single" w:sz="12" w:space="0" w:color="auto"/>
              <w:left w:val="nil"/>
              <w:bottom w:val="single" w:sz="8" w:space="0" w:color="auto"/>
              <w:right w:val="single" w:sz="8" w:space="0" w:color="auto"/>
            </w:tcBorders>
            <w:shd w:val="clear" w:color="auto" w:fill="auto"/>
            <w:noWrap/>
            <w:vAlign w:val="center"/>
            <w:hideMark/>
          </w:tcPr>
          <w:p w14:paraId="677629FD" w14:textId="77777777" w:rsidR="00E572FB" w:rsidRPr="0075132B" w:rsidRDefault="00E572FB" w:rsidP="00E572FB">
            <w:pPr>
              <w:rPr>
                <w:sz w:val="24"/>
                <w:szCs w:val="24"/>
                <w:lang w:val="en-MY"/>
              </w:rPr>
            </w:pPr>
            <w:r w:rsidRPr="0075132B">
              <w:rPr>
                <w:sz w:val="24"/>
                <w:szCs w:val="24"/>
              </w:rPr>
              <w:t>Primary key</w:t>
            </w:r>
          </w:p>
        </w:tc>
        <w:tc>
          <w:tcPr>
            <w:tcW w:w="3158" w:type="dxa"/>
            <w:tcBorders>
              <w:top w:val="single" w:sz="12" w:space="0" w:color="auto"/>
              <w:left w:val="nil"/>
              <w:bottom w:val="single" w:sz="8" w:space="0" w:color="auto"/>
              <w:right w:val="single" w:sz="12" w:space="0" w:color="auto"/>
            </w:tcBorders>
            <w:shd w:val="clear" w:color="auto" w:fill="auto"/>
            <w:vAlign w:val="center"/>
            <w:hideMark/>
          </w:tcPr>
          <w:p w14:paraId="3B35AC6C" w14:textId="77777777" w:rsidR="00E572FB" w:rsidRPr="0075132B" w:rsidRDefault="00E572FB" w:rsidP="00E572FB">
            <w:pPr>
              <w:rPr>
                <w:sz w:val="24"/>
                <w:szCs w:val="24"/>
                <w:lang w:val="en-MY"/>
              </w:rPr>
            </w:pPr>
            <w:r w:rsidRPr="0075132B">
              <w:rPr>
                <w:sz w:val="24"/>
                <w:szCs w:val="24"/>
              </w:rPr>
              <w:t>Id number of the comment made</w:t>
            </w:r>
          </w:p>
        </w:tc>
      </w:tr>
      <w:tr w:rsidR="00E572FB" w:rsidRPr="0075132B" w14:paraId="426A5E63" w14:textId="77777777" w:rsidTr="00A94AC2">
        <w:trPr>
          <w:trHeight w:val="638"/>
        </w:trPr>
        <w:tc>
          <w:tcPr>
            <w:tcW w:w="1882" w:type="dxa"/>
            <w:tcBorders>
              <w:top w:val="nil"/>
              <w:left w:val="single" w:sz="12" w:space="0" w:color="auto"/>
              <w:bottom w:val="single" w:sz="12" w:space="0" w:color="auto"/>
              <w:right w:val="single" w:sz="8" w:space="0" w:color="auto"/>
            </w:tcBorders>
            <w:shd w:val="clear" w:color="auto" w:fill="auto"/>
            <w:noWrap/>
            <w:vAlign w:val="center"/>
            <w:hideMark/>
          </w:tcPr>
          <w:p w14:paraId="33461044" w14:textId="77777777" w:rsidR="00E572FB" w:rsidRPr="0075132B" w:rsidRDefault="00E572FB" w:rsidP="00E572FB">
            <w:pPr>
              <w:rPr>
                <w:sz w:val="24"/>
                <w:szCs w:val="24"/>
                <w:lang w:val="en-MY"/>
              </w:rPr>
            </w:pPr>
            <w:r w:rsidRPr="0075132B">
              <w:rPr>
                <w:sz w:val="24"/>
                <w:szCs w:val="24"/>
              </w:rPr>
              <w:t>feedback</w:t>
            </w:r>
          </w:p>
        </w:tc>
        <w:tc>
          <w:tcPr>
            <w:tcW w:w="1060" w:type="dxa"/>
            <w:tcBorders>
              <w:top w:val="nil"/>
              <w:left w:val="nil"/>
              <w:bottom w:val="single" w:sz="12" w:space="0" w:color="auto"/>
              <w:right w:val="single" w:sz="8" w:space="0" w:color="auto"/>
            </w:tcBorders>
            <w:shd w:val="clear" w:color="auto" w:fill="auto"/>
            <w:noWrap/>
            <w:vAlign w:val="center"/>
            <w:hideMark/>
          </w:tcPr>
          <w:p w14:paraId="21EAE14A" w14:textId="77777777" w:rsidR="00E572FB" w:rsidRPr="0075132B" w:rsidRDefault="00E572FB" w:rsidP="00E572FB">
            <w:pPr>
              <w:rPr>
                <w:sz w:val="24"/>
                <w:szCs w:val="24"/>
                <w:lang w:val="en-MY"/>
              </w:rPr>
            </w:pPr>
            <w:r w:rsidRPr="0075132B">
              <w:rPr>
                <w:sz w:val="24"/>
                <w:szCs w:val="24"/>
              </w:rPr>
              <w:t>text</w:t>
            </w:r>
          </w:p>
        </w:tc>
        <w:tc>
          <w:tcPr>
            <w:tcW w:w="1260" w:type="dxa"/>
            <w:tcBorders>
              <w:top w:val="nil"/>
              <w:left w:val="nil"/>
              <w:bottom w:val="single" w:sz="12" w:space="0" w:color="auto"/>
              <w:right w:val="single" w:sz="8" w:space="0" w:color="auto"/>
            </w:tcBorders>
            <w:shd w:val="clear" w:color="auto" w:fill="auto"/>
            <w:noWrap/>
            <w:vAlign w:val="center"/>
            <w:hideMark/>
          </w:tcPr>
          <w:p w14:paraId="4AD18C87" w14:textId="77777777" w:rsidR="00E572FB" w:rsidRPr="0075132B" w:rsidRDefault="00E572FB" w:rsidP="00E572FB">
            <w:pPr>
              <w:rPr>
                <w:sz w:val="24"/>
                <w:szCs w:val="24"/>
                <w:lang w:val="en-MY"/>
              </w:rPr>
            </w:pPr>
            <w:r w:rsidRPr="0075132B">
              <w:rPr>
                <w:sz w:val="24"/>
                <w:szCs w:val="24"/>
              </w:rPr>
              <w:t> </w:t>
            </w:r>
          </w:p>
        </w:tc>
        <w:tc>
          <w:tcPr>
            <w:tcW w:w="1220" w:type="dxa"/>
            <w:tcBorders>
              <w:top w:val="nil"/>
              <w:left w:val="nil"/>
              <w:bottom w:val="single" w:sz="12" w:space="0" w:color="auto"/>
              <w:right w:val="single" w:sz="8" w:space="0" w:color="auto"/>
            </w:tcBorders>
            <w:shd w:val="clear" w:color="auto" w:fill="auto"/>
            <w:noWrap/>
            <w:vAlign w:val="center"/>
            <w:hideMark/>
          </w:tcPr>
          <w:p w14:paraId="6408FD2B" w14:textId="77777777" w:rsidR="00E572FB" w:rsidRPr="0075132B" w:rsidRDefault="00E572FB" w:rsidP="00E572FB">
            <w:pPr>
              <w:rPr>
                <w:sz w:val="24"/>
                <w:szCs w:val="24"/>
                <w:lang w:val="en-MY"/>
              </w:rPr>
            </w:pPr>
            <w:r w:rsidRPr="0075132B">
              <w:rPr>
                <w:sz w:val="24"/>
                <w:szCs w:val="24"/>
              </w:rPr>
              <w:t>Not Null</w:t>
            </w:r>
          </w:p>
        </w:tc>
        <w:tc>
          <w:tcPr>
            <w:tcW w:w="3158" w:type="dxa"/>
            <w:tcBorders>
              <w:top w:val="nil"/>
              <w:left w:val="nil"/>
              <w:bottom w:val="single" w:sz="12" w:space="0" w:color="auto"/>
              <w:right w:val="single" w:sz="12" w:space="0" w:color="auto"/>
            </w:tcBorders>
            <w:shd w:val="clear" w:color="auto" w:fill="auto"/>
            <w:vAlign w:val="center"/>
            <w:hideMark/>
          </w:tcPr>
          <w:p w14:paraId="47E54A90" w14:textId="77777777" w:rsidR="00E572FB" w:rsidRPr="0075132B" w:rsidRDefault="00E572FB" w:rsidP="00E572FB">
            <w:pPr>
              <w:rPr>
                <w:sz w:val="24"/>
                <w:szCs w:val="24"/>
                <w:lang w:val="en-MY"/>
              </w:rPr>
            </w:pPr>
            <w:r w:rsidRPr="0075132B">
              <w:rPr>
                <w:sz w:val="24"/>
                <w:szCs w:val="24"/>
              </w:rPr>
              <w:t>Contains the feedback that is given by the user.</w:t>
            </w:r>
          </w:p>
        </w:tc>
      </w:tr>
    </w:tbl>
    <w:p w14:paraId="3FCFD1DD" w14:textId="68DFF97F" w:rsidR="005F4CEF" w:rsidRDefault="009035D5" w:rsidP="00857D2B">
      <w:pPr>
        <w:pStyle w:val="Heading2"/>
      </w:pPr>
      <w:bookmarkStart w:id="8" w:name="_Toc168345085"/>
      <w:bookmarkStart w:id="9" w:name="_Toc168348795"/>
      <w:r>
        <w:t>D</w:t>
      </w:r>
      <w:r w:rsidR="00E572FB">
        <w:t>ata</w:t>
      </w:r>
      <w:r>
        <w:t xml:space="preserve"> Dictionary</w:t>
      </w:r>
      <w:bookmarkEnd w:id="8"/>
      <w:bookmarkEnd w:id="9"/>
      <w:r>
        <w:t xml:space="preserve"> </w:t>
      </w:r>
      <w:r w:rsidR="005F4CEF">
        <w:br w:type="page"/>
      </w:r>
    </w:p>
    <w:p w14:paraId="4DA6D8B2" w14:textId="4BD567E6" w:rsidR="005F4CEF" w:rsidRPr="00A94AC2" w:rsidRDefault="005F4CEF" w:rsidP="00A94AC2">
      <w:pPr>
        <w:pStyle w:val="Heading1"/>
      </w:pPr>
      <w:bookmarkStart w:id="10" w:name="_Toc168345086"/>
      <w:bookmarkStart w:id="11" w:name="_Toc168348796"/>
      <w:r>
        <w:lastRenderedPageBreak/>
        <w:t>Wire Frame</w:t>
      </w:r>
      <w:bookmarkEnd w:id="10"/>
      <w:bookmarkEnd w:id="11"/>
    </w:p>
    <w:p w14:paraId="7D4E8689" w14:textId="77777777" w:rsidR="00870DD0" w:rsidRDefault="00870DD0" w:rsidP="00A94AC2">
      <w:pPr>
        <w:pStyle w:val="Heading2"/>
      </w:pPr>
      <w:bookmarkStart w:id="12" w:name="_Toc168345087"/>
      <w:bookmarkStart w:id="13" w:name="_Toc168348797"/>
      <w:r>
        <w:t>Before Login</w:t>
      </w:r>
      <w:bookmarkEnd w:id="12"/>
      <w:bookmarkEnd w:id="13"/>
    </w:p>
    <w:p w14:paraId="488C409D" w14:textId="77777777" w:rsidR="00870DD0" w:rsidRDefault="00870DD0" w:rsidP="00870DD0"/>
    <w:p w14:paraId="479790D7" w14:textId="77777777" w:rsidR="00870DD0" w:rsidRDefault="00870DD0" w:rsidP="00870DD0">
      <w:r>
        <w:t>In this section, the following shows a rough sketch of what the UI UX of the website, showing the location of all the buttons would have access to before the user have created an account in our website</w:t>
      </w:r>
    </w:p>
    <w:p w14:paraId="1C9C5EBA" w14:textId="77777777" w:rsidR="00870DD0" w:rsidRDefault="00870DD0" w:rsidP="00870DD0"/>
    <w:p w14:paraId="08A75496" w14:textId="53923575" w:rsidR="00870DD0" w:rsidRDefault="00870DD0" w:rsidP="00A94AC2">
      <w:pPr>
        <w:pStyle w:val="Heading3"/>
      </w:pPr>
      <w:bookmarkStart w:id="14" w:name="_Toc168345088"/>
      <w:bookmarkStart w:id="15" w:name="_Toc168348798"/>
      <w:r>
        <w:t>Home Page</w:t>
      </w:r>
      <w:bookmarkEnd w:id="14"/>
      <w:bookmarkEnd w:id="15"/>
    </w:p>
    <w:p w14:paraId="1664BC9C" w14:textId="77777777" w:rsidR="00870DD0" w:rsidRDefault="00870DD0" w:rsidP="00870DD0">
      <w:r>
        <w:rPr>
          <w:noProof/>
        </w:rPr>
        <w:drawing>
          <wp:inline distT="0" distB="0" distL="0" distR="0" wp14:anchorId="693C4656" wp14:editId="6AFB3847">
            <wp:extent cx="5731510" cy="5600700"/>
            <wp:effectExtent l="0" t="0" r="2540" b="0"/>
            <wp:docPr id="22398110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81101"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600700"/>
                    </a:xfrm>
                    <a:prstGeom prst="rect">
                      <a:avLst/>
                    </a:prstGeom>
                  </pic:spPr>
                </pic:pic>
              </a:graphicData>
            </a:graphic>
          </wp:inline>
        </w:drawing>
      </w:r>
    </w:p>
    <w:p w14:paraId="31A47667" w14:textId="5EA9E765" w:rsidR="00870DD0" w:rsidRDefault="633D66AC" w:rsidP="00870DD0">
      <w:r>
        <w:t xml:space="preserve">In our home page, it will display buttons that redirect you to </w:t>
      </w:r>
      <w:r w:rsidR="4E032507">
        <w:t xml:space="preserve">other function pages, such as </w:t>
      </w:r>
      <w:r>
        <w:t>event, login and donate page.</w:t>
      </w:r>
    </w:p>
    <w:p w14:paraId="0D5F1D12" w14:textId="77777777" w:rsidR="00870DD0" w:rsidRDefault="00870DD0" w:rsidP="00870DD0"/>
    <w:p w14:paraId="14EAF23D" w14:textId="77777777" w:rsidR="00870DD0" w:rsidRDefault="00870DD0" w:rsidP="00870DD0"/>
    <w:p w14:paraId="06464B3A" w14:textId="77777777" w:rsidR="00D626E8" w:rsidRDefault="00D626E8">
      <w:pPr>
        <w:autoSpaceDE/>
        <w:autoSpaceDN/>
        <w:adjustRightInd/>
        <w:spacing w:after="160" w:line="259" w:lineRule="auto"/>
      </w:pPr>
      <w:r>
        <w:br w:type="page"/>
      </w:r>
    </w:p>
    <w:p w14:paraId="37B63225" w14:textId="7078ACDD" w:rsidR="00870DD0" w:rsidRDefault="00870DD0" w:rsidP="00A94AC2">
      <w:pPr>
        <w:pStyle w:val="Heading3"/>
      </w:pPr>
      <w:bookmarkStart w:id="16" w:name="_Toc168345089"/>
      <w:bookmarkStart w:id="17" w:name="_Toc168348799"/>
      <w:r>
        <w:lastRenderedPageBreak/>
        <w:t>Event Page</w:t>
      </w:r>
      <w:bookmarkEnd w:id="16"/>
      <w:bookmarkEnd w:id="17"/>
    </w:p>
    <w:p w14:paraId="63AE7B46" w14:textId="77777777" w:rsidR="00870DD0" w:rsidRDefault="00870DD0" w:rsidP="00870DD0">
      <w:r>
        <w:rPr>
          <w:noProof/>
        </w:rPr>
        <w:drawing>
          <wp:inline distT="0" distB="0" distL="0" distR="0" wp14:anchorId="25077649" wp14:editId="19584928">
            <wp:extent cx="5731510" cy="5600700"/>
            <wp:effectExtent l="0" t="0" r="2540" b="0"/>
            <wp:docPr id="122515319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3194"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600700"/>
                    </a:xfrm>
                    <a:prstGeom prst="rect">
                      <a:avLst/>
                    </a:prstGeom>
                  </pic:spPr>
                </pic:pic>
              </a:graphicData>
            </a:graphic>
          </wp:inline>
        </w:drawing>
      </w:r>
    </w:p>
    <w:p w14:paraId="37BC115C" w14:textId="1C71E22B" w:rsidR="00870DD0" w:rsidRDefault="30B6708F" w:rsidP="00870DD0">
      <w:r>
        <w:t xml:space="preserve">In our event page, </w:t>
      </w:r>
      <w:r w:rsidR="09C8E200">
        <w:t xml:space="preserve">it shows information about our event, also it displays function buttons like feedback and comments. It allows the user to provide feedback to the organizer. The comment button allows the user to </w:t>
      </w:r>
      <w:r w:rsidR="7BBE120C">
        <w:t>view at the comments.</w:t>
      </w:r>
    </w:p>
    <w:p w14:paraId="44F2C399" w14:textId="77777777" w:rsidR="00870DD0" w:rsidRDefault="00870DD0" w:rsidP="00870DD0"/>
    <w:p w14:paraId="3046A1DE" w14:textId="77777777" w:rsidR="00870DD0" w:rsidRDefault="00870DD0" w:rsidP="00870DD0"/>
    <w:p w14:paraId="20BCA0F6" w14:textId="77777777" w:rsidR="00870DD0" w:rsidRDefault="00870DD0" w:rsidP="00870DD0"/>
    <w:p w14:paraId="7F77B2A3" w14:textId="77777777" w:rsidR="00870DD0" w:rsidRDefault="00870DD0" w:rsidP="00870DD0"/>
    <w:p w14:paraId="481FCBFE" w14:textId="77777777" w:rsidR="00870DD0" w:rsidRDefault="00870DD0" w:rsidP="00870DD0"/>
    <w:p w14:paraId="06E1B46E" w14:textId="77777777" w:rsidR="00870DD0" w:rsidRDefault="00870DD0" w:rsidP="00870DD0"/>
    <w:p w14:paraId="1BD39BAE" w14:textId="77777777" w:rsidR="00870DD0" w:rsidRDefault="00870DD0" w:rsidP="00870DD0"/>
    <w:p w14:paraId="20083323" w14:textId="77777777" w:rsidR="00870DD0" w:rsidRDefault="00870DD0" w:rsidP="00870DD0"/>
    <w:p w14:paraId="759E7FC8" w14:textId="77777777" w:rsidR="00870DD0" w:rsidRDefault="00870DD0" w:rsidP="00870DD0"/>
    <w:p w14:paraId="5C991317" w14:textId="77777777" w:rsidR="00870DD0" w:rsidRDefault="00870DD0" w:rsidP="00870DD0"/>
    <w:p w14:paraId="2E80BC4E" w14:textId="77777777" w:rsidR="00D626E8" w:rsidRDefault="00D626E8">
      <w:pPr>
        <w:autoSpaceDE/>
        <w:autoSpaceDN/>
        <w:adjustRightInd/>
        <w:spacing w:after="160" w:line="259" w:lineRule="auto"/>
      </w:pPr>
      <w:r>
        <w:br w:type="page"/>
      </w:r>
    </w:p>
    <w:p w14:paraId="262A3E25" w14:textId="548C723C" w:rsidR="00870DD0" w:rsidRDefault="00870DD0" w:rsidP="00A94AC2">
      <w:pPr>
        <w:pStyle w:val="Heading3"/>
      </w:pPr>
      <w:bookmarkStart w:id="18" w:name="_Toc168345090"/>
      <w:bookmarkStart w:id="19" w:name="_Toc168348800"/>
      <w:r>
        <w:lastRenderedPageBreak/>
        <w:t>Login Page</w:t>
      </w:r>
      <w:bookmarkEnd w:id="18"/>
      <w:bookmarkEnd w:id="19"/>
    </w:p>
    <w:p w14:paraId="11598180" w14:textId="272D9E3E" w:rsidR="00870DD0" w:rsidRDefault="00870DD0" w:rsidP="00870DD0">
      <w:r>
        <w:rPr>
          <w:noProof/>
        </w:rPr>
        <w:drawing>
          <wp:inline distT="0" distB="0" distL="0" distR="0" wp14:anchorId="18A38F62" wp14:editId="113E2D30">
            <wp:extent cx="5731510" cy="5767070"/>
            <wp:effectExtent l="0" t="0" r="2540" b="5080"/>
            <wp:docPr id="9615780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67070"/>
                    </a:xfrm>
                    <a:prstGeom prst="rect">
                      <a:avLst/>
                    </a:prstGeom>
                  </pic:spPr>
                </pic:pic>
              </a:graphicData>
            </a:graphic>
          </wp:inline>
        </w:drawing>
      </w:r>
      <w:r w:rsidR="47683B1D">
        <w:t>Our login page allows user to login into their accounts by inserting their email and password. The remember me check bo</w:t>
      </w:r>
      <w:r w:rsidR="41E9EAC9">
        <w:t>x behaves when it is clicked, the next time they enter our website it will automatically login into their account without having to insert their account credentials again.</w:t>
      </w:r>
      <w:r w:rsidR="47683B1D">
        <w:t xml:space="preserve"> The login page only works if the user has already created an account.</w:t>
      </w:r>
    </w:p>
    <w:p w14:paraId="31C9C319" w14:textId="77777777" w:rsidR="00870DD0" w:rsidRDefault="00870DD0" w:rsidP="00870DD0"/>
    <w:p w14:paraId="244E6762" w14:textId="77777777" w:rsidR="00870DD0" w:rsidRDefault="00870DD0" w:rsidP="00870DD0"/>
    <w:p w14:paraId="6EE0D126" w14:textId="77777777" w:rsidR="00870DD0" w:rsidRDefault="00870DD0" w:rsidP="00870DD0"/>
    <w:p w14:paraId="025745DE" w14:textId="77777777" w:rsidR="00E310FF" w:rsidRDefault="00E310FF" w:rsidP="00870DD0"/>
    <w:p w14:paraId="0C4A4AF8" w14:textId="77777777" w:rsidR="00E310FF" w:rsidRDefault="00E310FF" w:rsidP="00870DD0"/>
    <w:p w14:paraId="16C7E3F1" w14:textId="77777777" w:rsidR="00E310FF" w:rsidRDefault="00E310FF" w:rsidP="00870DD0"/>
    <w:p w14:paraId="1B36C88E" w14:textId="77777777" w:rsidR="00E310FF" w:rsidRDefault="00E310FF" w:rsidP="00870DD0"/>
    <w:p w14:paraId="0C2E8DA4" w14:textId="77777777" w:rsidR="00E310FF" w:rsidRDefault="00E310FF" w:rsidP="00870DD0"/>
    <w:p w14:paraId="791C31A5" w14:textId="77777777" w:rsidR="00D626E8" w:rsidRDefault="00D626E8">
      <w:pPr>
        <w:autoSpaceDE/>
        <w:autoSpaceDN/>
        <w:adjustRightInd/>
        <w:spacing w:after="160" w:line="259" w:lineRule="auto"/>
      </w:pPr>
      <w:r>
        <w:br w:type="page"/>
      </w:r>
    </w:p>
    <w:p w14:paraId="0BAEC1EA" w14:textId="5C2D354D" w:rsidR="00870DD0" w:rsidRDefault="00870DD0" w:rsidP="00A94AC2">
      <w:pPr>
        <w:pStyle w:val="Heading3"/>
      </w:pPr>
      <w:bookmarkStart w:id="20" w:name="_Toc168345091"/>
      <w:bookmarkStart w:id="21" w:name="_Toc168348801"/>
      <w:r>
        <w:lastRenderedPageBreak/>
        <w:t>Register Page</w:t>
      </w:r>
      <w:bookmarkEnd w:id="20"/>
      <w:bookmarkEnd w:id="21"/>
    </w:p>
    <w:p w14:paraId="4A51EA40" w14:textId="77777777" w:rsidR="00870DD0" w:rsidRDefault="00870DD0" w:rsidP="00870DD0">
      <w:r>
        <w:rPr>
          <w:noProof/>
        </w:rPr>
        <w:drawing>
          <wp:inline distT="0" distB="0" distL="0" distR="0" wp14:anchorId="4FCFA222" wp14:editId="0DEE7D00">
            <wp:extent cx="5731510" cy="6546850"/>
            <wp:effectExtent l="0" t="0" r="2540" b="6350"/>
            <wp:docPr id="1274655465"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5465" name="Picture 4" descr="A screenshot of a login for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546850"/>
                    </a:xfrm>
                    <a:prstGeom prst="rect">
                      <a:avLst/>
                    </a:prstGeom>
                  </pic:spPr>
                </pic:pic>
              </a:graphicData>
            </a:graphic>
          </wp:inline>
        </w:drawing>
      </w:r>
    </w:p>
    <w:p w14:paraId="31498871" w14:textId="7E9ACF08" w:rsidR="00870DD0" w:rsidRDefault="33D9B33B" w:rsidP="00870DD0">
      <w:r>
        <w:t xml:space="preserve">The register page </w:t>
      </w:r>
      <w:r w:rsidR="36DA9EE6">
        <w:t>is a page where you create an account if you haven’t. This page can be accessed through pressing ‘click here to register’ button on the login page. The user can create an account by providing their name, username, phone number, email, password, house address, gender and birthday</w:t>
      </w:r>
      <w:r w:rsidR="177843F1">
        <w:t xml:space="preserve"> date and submit.</w:t>
      </w:r>
    </w:p>
    <w:p w14:paraId="6D042ABE" w14:textId="77777777" w:rsidR="00870DD0" w:rsidRDefault="00870DD0" w:rsidP="00870DD0"/>
    <w:p w14:paraId="53E8B71B" w14:textId="77777777" w:rsidR="00870DD0" w:rsidRDefault="00870DD0" w:rsidP="00870DD0"/>
    <w:p w14:paraId="21C558DB" w14:textId="77777777" w:rsidR="00870DD0" w:rsidRDefault="00870DD0" w:rsidP="00870DD0"/>
    <w:p w14:paraId="2AEE9F6E" w14:textId="77777777" w:rsidR="00870DD0" w:rsidRDefault="00870DD0" w:rsidP="00870DD0"/>
    <w:p w14:paraId="1F66F895" w14:textId="37C689D0" w:rsidR="00870DD0" w:rsidRDefault="00870DD0" w:rsidP="00870DD0"/>
    <w:p w14:paraId="40EDED3F" w14:textId="77777777" w:rsidR="00870DD0" w:rsidRDefault="00870DD0" w:rsidP="00870DD0"/>
    <w:p w14:paraId="72961505" w14:textId="2B736710" w:rsidR="00870DD0" w:rsidRDefault="00870DD0" w:rsidP="00A94AC2">
      <w:pPr>
        <w:pStyle w:val="Heading2"/>
      </w:pPr>
      <w:bookmarkStart w:id="22" w:name="_Toc168345092"/>
      <w:bookmarkStart w:id="23" w:name="_Toc168348802"/>
      <w:r>
        <w:lastRenderedPageBreak/>
        <w:t>After Login</w:t>
      </w:r>
      <w:bookmarkEnd w:id="22"/>
      <w:bookmarkEnd w:id="23"/>
      <w:r>
        <w:t xml:space="preserve"> </w:t>
      </w:r>
    </w:p>
    <w:p w14:paraId="66EFD080" w14:textId="0C67D5BB" w:rsidR="00870DD0" w:rsidRDefault="00870DD0" w:rsidP="00A94AC2">
      <w:pPr>
        <w:pStyle w:val="Heading3"/>
      </w:pPr>
      <w:bookmarkStart w:id="24" w:name="_Toc168345093"/>
      <w:bookmarkStart w:id="25" w:name="_Toc168348803"/>
      <w:r>
        <w:t>User Home Page</w:t>
      </w:r>
      <w:bookmarkEnd w:id="24"/>
      <w:bookmarkEnd w:id="25"/>
    </w:p>
    <w:p w14:paraId="191EA18F" w14:textId="77777777" w:rsidR="00870DD0" w:rsidRDefault="00870DD0" w:rsidP="00870DD0">
      <w:r>
        <w:rPr>
          <w:noProof/>
        </w:rPr>
        <w:drawing>
          <wp:inline distT="0" distB="0" distL="0" distR="0" wp14:anchorId="6F2D8E10" wp14:editId="34572335">
            <wp:extent cx="5731510" cy="5600700"/>
            <wp:effectExtent l="0" t="0" r="2540" b="0"/>
            <wp:docPr id="13709712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71289" name="Picture 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600700"/>
                    </a:xfrm>
                    <a:prstGeom prst="rect">
                      <a:avLst/>
                    </a:prstGeom>
                  </pic:spPr>
                </pic:pic>
              </a:graphicData>
            </a:graphic>
          </wp:inline>
        </w:drawing>
      </w:r>
    </w:p>
    <w:p w14:paraId="4728BA60" w14:textId="4CE70995" w:rsidR="00870DD0" w:rsidRDefault="4604ED43" w:rsidP="00870DD0">
      <w:r>
        <w:t xml:space="preserve">After logging in, the user will be in the user </w:t>
      </w:r>
      <w:r w:rsidR="00AD1067">
        <w:t xml:space="preserve">home page. </w:t>
      </w:r>
      <w:r w:rsidR="002D72FA">
        <w:t xml:space="preserve">In this page the user </w:t>
      </w:r>
      <w:r w:rsidR="0017478A">
        <w:t>ha</w:t>
      </w:r>
      <w:r w:rsidR="00DB3570">
        <w:t>s</w:t>
      </w:r>
      <w:r w:rsidR="0017478A">
        <w:t xml:space="preserve"> access to the event page, search bar and donate page. The user can also review their profile details by pressing the profile button on the top right and </w:t>
      </w:r>
      <w:r w:rsidR="00DB3570">
        <w:t>logout with the logout button.</w:t>
      </w:r>
    </w:p>
    <w:p w14:paraId="0082BD09" w14:textId="77777777" w:rsidR="00870DD0" w:rsidRDefault="00870DD0" w:rsidP="00870DD0"/>
    <w:p w14:paraId="329AB2AD" w14:textId="77777777" w:rsidR="00870DD0" w:rsidRDefault="00870DD0" w:rsidP="00870DD0"/>
    <w:p w14:paraId="73C5575C" w14:textId="77777777" w:rsidR="00870DD0" w:rsidRDefault="00870DD0" w:rsidP="00870DD0"/>
    <w:p w14:paraId="74B558D2" w14:textId="77777777" w:rsidR="00870DD0" w:rsidRDefault="00870DD0" w:rsidP="00870DD0"/>
    <w:p w14:paraId="6C1D6433" w14:textId="77777777" w:rsidR="00870DD0" w:rsidRDefault="00870DD0" w:rsidP="00870DD0"/>
    <w:p w14:paraId="3E99F8BB" w14:textId="77777777" w:rsidR="00870DD0" w:rsidRDefault="00870DD0" w:rsidP="00870DD0"/>
    <w:p w14:paraId="2A29103E" w14:textId="25617728" w:rsidR="00870DD0" w:rsidRDefault="00D626E8" w:rsidP="00A94AC2">
      <w:pPr>
        <w:autoSpaceDE/>
        <w:autoSpaceDN/>
        <w:adjustRightInd/>
        <w:spacing w:after="160" w:line="259" w:lineRule="auto"/>
      </w:pPr>
      <w:r>
        <w:br w:type="page"/>
      </w:r>
    </w:p>
    <w:p w14:paraId="0220FF20" w14:textId="7FCF2182" w:rsidR="00870DD0" w:rsidRDefault="00870DD0" w:rsidP="00A94AC2">
      <w:pPr>
        <w:pStyle w:val="Heading3"/>
      </w:pPr>
      <w:bookmarkStart w:id="26" w:name="_Toc168345094"/>
      <w:bookmarkStart w:id="27" w:name="_Toc168348804"/>
      <w:r>
        <w:lastRenderedPageBreak/>
        <w:t>User Event Page</w:t>
      </w:r>
      <w:bookmarkEnd w:id="26"/>
      <w:bookmarkEnd w:id="27"/>
    </w:p>
    <w:p w14:paraId="46E82C84" w14:textId="77777777" w:rsidR="00870DD0" w:rsidRDefault="00870DD0" w:rsidP="00870DD0">
      <w:r>
        <w:rPr>
          <w:noProof/>
        </w:rPr>
        <w:drawing>
          <wp:inline distT="0" distB="0" distL="0" distR="0" wp14:anchorId="14C91535" wp14:editId="6CC3F33C">
            <wp:extent cx="5731510" cy="5600700"/>
            <wp:effectExtent l="0" t="0" r="2540" b="0"/>
            <wp:docPr id="146759548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5481"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600700"/>
                    </a:xfrm>
                    <a:prstGeom prst="rect">
                      <a:avLst/>
                    </a:prstGeom>
                  </pic:spPr>
                </pic:pic>
              </a:graphicData>
            </a:graphic>
          </wp:inline>
        </w:drawing>
      </w:r>
    </w:p>
    <w:p w14:paraId="54009F24" w14:textId="77777777" w:rsidR="00870DD0" w:rsidRDefault="00870DD0" w:rsidP="00870DD0"/>
    <w:p w14:paraId="36E61B18" w14:textId="66BD9C48" w:rsidR="00870DD0" w:rsidRDefault="00DB3570" w:rsidP="00870DD0">
      <w:r>
        <w:t xml:space="preserve">The user event page displays every detail about our event. </w:t>
      </w:r>
      <w:r w:rsidR="00D71DCA">
        <w:t xml:space="preserve">The feedback button </w:t>
      </w:r>
      <w:r w:rsidR="00212D50">
        <w:t xml:space="preserve">allows the user to leave </w:t>
      </w:r>
      <w:proofErr w:type="gramStart"/>
      <w:r w:rsidR="00212D50">
        <w:t>a feedback</w:t>
      </w:r>
      <w:proofErr w:type="gramEnd"/>
      <w:r w:rsidR="00212D50">
        <w:t xml:space="preserve">. The comment button brings the user to the comment section where they can review their comment or other people’s comment </w:t>
      </w:r>
      <w:r w:rsidR="00857E45">
        <w:t>about our event.</w:t>
      </w:r>
    </w:p>
    <w:p w14:paraId="34AA3A97" w14:textId="77777777" w:rsidR="00870DD0" w:rsidRDefault="00870DD0" w:rsidP="00870DD0"/>
    <w:p w14:paraId="019688A7" w14:textId="77777777" w:rsidR="00870DD0" w:rsidRDefault="00870DD0" w:rsidP="00870DD0"/>
    <w:p w14:paraId="07052153" w14:textId="77777777" w:rsidR="00870DD0" w:rsidRDefault="00870DD0" w:rsidP="00870DD0"/>
    <w:p w14:paraId="6ADC1889" w14:textId="77777777" w:rsidR="00870DD0" w:rsidRDefault="00870DD0" w:rsidP="00870DD0"/>
    <w:p w14:paraId="18A62BA2" w14:textId="77777777" w:rsidR="00870DD0" w:rsidRDefault="00870DD0" w:rsidP="00870DD0"/>
    <w:p w14:paraId="39E49847" w14:textId="77777777" w:rsidR="00870DD0" w:rsidRDefault="00870DD0" w:rsidP="00870DD0"/>
    <w:p w14:paraId="3794CB9F" w14:textId="77777777" w:rsidR="00D626E8" w:rsidRDefault="00D626E8">
      <w:pPr>
        <w:autoSpaceDE/>
        <w:autoSpaceDN/>
        <w:adjustRightInd/>
        <w:spacing w:after="160" w:line="259" w:lineRule="auto"/>
      </w:pPr>
      <w:r>
        <w:br w:type="page"/>
      </w:r>
    </w:p>
    <w:p w14:paraId="6FA72DCB" w14:textId="77777777" w:rsidR="00870DD0" w:rsidRDefault="00870DD0" w:rsidP="00A94AC2">
      <w:pPr>
        <w:pStyle w:val="Heading3"/>
      </w:pPr>
      <w:bookmarkStart w:id="28" w:name="_Toc168345095"/>
      <w:bookmarkStart w:id="29" w:name="_Toc168348805"/>
      <w:r>
        <w:lastRenderedPageBreak/>
        <w:t>Donate Page</w:t>
      </w:r>
      <w:bookmarkEnd w:id="28"/>
      <w:bookmarkEnd w:id="29"/>
    </w:p>
    <w:p w14:paraId="7B94C64B" w14:textId="77777777" w:rsidR="00870DD0" w:rsidRDefault="00870DD0" w:rsidP="00870DD0"/>
    <w:p w14:paraId="15882DB3" w14:textId="77777777" w:rsidR="00870DD0" w:rsidRDefault="00870DD0" w:rsidP="00870DD0">
      <w:r>
        <w:rPr>
          <w:noProof/>
        </w:rPr>
        <w:drawing>
          <wp:inline distT="0" distB="0" distL="0" distR="0" wp14:anchorId="73EA0286" wp14:editId="2FC67D5C">
            <wp:extent cx="5731510" cy="6483350"/>
            <wp:effectExtent l="0" t="0" r="2540" b="0"/>
            <wp:docPr id="1814758644" name="Picture 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8644" name="Picture 12" descr="A screenshot of a web p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483350"/>
                    </a:xfrm>
                    <a:prstGeom prst="rect">
                      <a:avLst/>
                    </a:prstGeom>
                  </pic:spPr>
                </pic:pic>
              </a:graphicData>
            </a:graphic>
          </wp:inline>
        </w:drawing>
      </w:r>
    </w:p>
    <w:p w14:paraId="244DE8A5" w14:textId="77777777" w:rsidR="00870DD0" w:rsidRDefault="00870DD0" w:rsidP="00870DD0"/>
    <w:p w14:paraId="5BE2D9C2" w14:textId="2A26958C" w:rsidR="00870DD0" w:rsidRDefault="00A54A94" w:rsidP="00870DD0">
      <w:r>
        <w:t xml:space="preserve">The donate page allows user to donate after pressing the donate button. They can pay </w:t>
      </w:r>
      <w:r w:rsidR="00811EAF">
        <w:t xml:space="preserve">via card by providing </w:t>
      </w:r>
      <w:r w:rsidR="002223CD">
        <w:t xml:space="preserve">their card details, name and other card credentials. Press </w:t>
      </w:r>
      <w:proofErr w:type="gramStart"/>
      <w:r w:rsidR="002223CD">
        <w:t>submit</w:t>
      </w:r>
      <w:proofErr w:type="gramEnd"/>
      <w:r w:rsidR="002223CD">
        <w:t xml:space="preserve"> to</w:t>
      </w:r>
      <w:r w:rsidR="00BB2E53">
        <w:t xml:space="preserve"> </w:t>
      </w:r>
      <w:r w:rsidR="00144FF2">
        <w:t>donate immediately.</w:t>
      </w:r>
    </w:p>
    <w:p w14:paraId="28C8BCD2" w14:textId="77777777" w:rsidR="00870DD0" w:rsidRDefault="00870DD0" w:rsidP="00870DD0"/>
    <w:p w14:paraId="380099DC" w14:textId="77777777" w:rsidR="00870DD0" w:rsidRDefault="00870DD0" w:rsidP="00870DD0"/>
    <w:p w14:paraId="0A1B5109" w14:textId="77777777" w:rsidR="00870DD0" w:rsidRDefault="00870DD0" w:rsidP="00870DD0"/>
    <w:p w14:paraId="68AF9AD9" w14:textId="77777777" w:rsidR="00AF169C" w:rsidRDefault="00AF169C">
      <w:pPr>
        <w:autoSpaceDE/>
        <w:autoSpaceDN/>
        <w:adjustRightInd/>
        <w:spacing w:after="160" w:line="259" w:lineRule="auto"/>
      </w:pPr>
      <w:r>
        <w:br w:type="page"/>
      </w:r>
    </w:p>
    <w:p w14:paraId="37A3E4B4" w14:textId="4738CA24" w:rsidR="00870DD0" w:rsidRDefault="00870DD0" w:rsidP="00A94AC2">
      <w:pPr>
        <w:pStyle w:val="Heading3"/>
      </w:pPr>
      <w:bookmarkStart w:id="30" w:name="_Toc168345096"/>
      <w:bookmarkStart w:id="31" w:name="_Toc168348806"/>
      <w:r>
        <w:lastRenderedPageBreak/>
        <w:t>Feedback Page</w:t>
      </w:r>
      <w:bookmarkEnd w:id="30"/>
      <w:bookmarkEnd w:id="31"/>
    </w:p>
    <w:p w14:paraId="25899BB1" w14:textId="77777777" w:rsidR="00870DD0" w:rsidRDefault="00870DD0" w:rsidP="00870DD0"/>
    <w:p w14:paraId="2B26A806" w14:textId="77777777" w:rsidR="00870DD0" w:rsidRDefault="00870DD0" w:rsidP="00870DD0">
      <w:r>
        <w:rPr>
          <w:noProof/>
        </w:rPr>
        <w:drawing>
          <wp:inline distT="0" distB="0" distL="0" distR="0" wp14:anchorId="23077553" wp14:editId="06DB8D40">
            <wp:extent cx="5731510" cy="6032500"/>
            <wp:effectExtent l="0" t="0" r="2540" b="6350"/>
            <wp:docPr id="926410804" name="Picture 1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0804" name="Picture 13" descr="A screenshot of a web p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032500"/>
                    </a:xfrm>
                    <a:prstGeom prst="rect">
                      <a:avLst/>
                    </a:prstGeom>
                  </pic:spPr>
                </pic:pic>
              </a:graphicData>
            </a:graphic>
          </wp:inline>
        </w:drawing>
      </w:r>
    </w:p>
    <w:p w14:paraId="0508B60A" w14:textId="77777777" w:rsidR="00870DD0" w:rsidRDefault="00870DD0" w:rsidP="00870DD0"/>
    <w:p w14:paraId="3A3C5887" w14:textId="5C776C3D" w:rsidR="00870DD0" w:rsidRDefault="00144FF2" w:rsidP="00870DD0">
      <w:r>
        <w:t xml:space="preserve">After entering the feedback page, the user is allowed to leave feedbacks to the events </w:t>
      </w:r>
      <w:r w:rsidR="00E61029">
        <w:t xml:space="preserve">that they have </w:t>
      </w:r>
      <w:r w:rsidR="00A54419">
        <w:t>thoughts about</w:t>
      </w:r>
      <w:r w:rsidR="00054810">
        <w:t xml:space="preserve">. Pressing submit will </w:t>
      </w:r>
      <w:r w:rsidR="00703D85">
        <w:t>send the feedback to database which will be explained more technically in the future sections.</w:t>
      </w:r>
    </w:p>
    <w:p w14:paraId="381D040B" w14:textId="77777777" w:rsidR="00870DD0" w:rsidRDefault="00870DD0" w:rsidP="00870DD0"/>
    <w:p w14:paraId="4C30DB09" w14:textId="77777777" w:rsidR="00870DD0" w:rsidRDefault="00870DD0" w:rsidP="00870DD0"/>
    <w:p w14:paraId="094FB539" w14:textId="77777777" w:rsidR="00870DD0" w:rsidRDefault="00870DD0" w:rsidP="00870DD0"/>
    <w:p w14:paraId="51E81416" w14:textId="77777777" w:rsidR="00870DD0" w:rsidRDefault="00870DD0" w:rsidP="00870DD0"/>
    <w:p w14:paraId="4F577BAA" w14:textId="77777777" w:rsidR="00870DD0" w:rsidRDefault="00870DD0" w:rsidP="00870DD0"/>
    <w:p w14:paraId="6A300345" w14:textId="77777777" w:rsidR="00870DD0" w:rsidRDefault="00870DD0" w:rsidP="00870DD0"/>
    <w:p w14:paraId="55D98F01" w14:textId="6E9A7D27" w:rsidR="00870DD0" w:rsidRDefault="00D626E8">
      <w:pPr>
        <w:autoSpaceDE/>
        <w:autoSpaceDN/>
        <w:adjustRightInd/>
        <w:spacing w:after="160" w:line="259" w:lineRule="auto"/>
      </w:pPr>
      <w:r>
        <w:br w:type="page"/>
      </w:r>
    </w:p>
    <w:p w14:paraId="442FE376" w14:textId="527C5892" w:rsidR="00CE1467" w:rsidRDefault="00CE1467">
      <w:pPr>
        <w:autoSpaceDE/>
        <w:autoSpaceDN/>
        <w:adjustRightInd/>
        <w:spacing w:after="160" w:line="259" w:lineRule="auto"/>
      </w:pPr>
      <w:r>
        <w:lastRenderedPageBreak/>
        <w:t>Profile Page</w:t>
      </w:r>
    </w:p>
    <w:p w14:paraId="192D0C86" w14:textId="3714B053" w:rsidR="00CE1467" w:rsidRDefault="00CE1467">
      <w:pPr>
        <w:autoSpaceDE/>
        <w:autoSpaceDN/>
        <w:adjustRightInd/>
        <w:spacing w:after="160" w:line="259" w:lineRule="auto"/>
      </w:pPr>
      <w:r>
        <w:rPr>
          <w:noProof/>
          <w14:ligatures w14:val="standardContextual"/>
        </w:rPr>
        <w:drawing>
          <wp:inline distT="0" distB="0" distL="0" distR="0" wp14:anchorId="2FBD4036" wp14:editId="500910EF">
            <wp:extent cx="5731510" cy="6273800"/>
            <wp:effectExtent l="0" t="0" r="2540" b="0"/>
            <wp:docPr id="692786708" name="Picture 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86708" name="Picture 9" descr="A screenshot of a web p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273800"/>
                    </a:xfrm>
                    <a:prstGeom prst="rect">
                      <a:avLst/>
                    </a:prstGeom>
                  </pic:spPr>
                </pic:pic>
              </a:graphicData>
            </a:graphic>
          </wp:inline>
        </w:drawing>
      </w:r>
    </w:p>
    <w:p w14:paraId="5B053F44" w14:textId="77777777" w:rsidR="00CE1467" w:rsidRDefault="00CE1467">
      <w:pPr>
        <w:autoSpaceDE/>
        <w:autoSpaceDN/>
        <w:adjustRightInd/>
        <w:spacing w:after="160" w:line="259" w:lineRule="auto"/>
      </w:pPr>
    </w:p>
    <w:p w14:paraId="386B2F7F" w14:textId="77777777" w:rsidR="00CE1467" w:rsidRDefault="00CE1467">
      <w:pPr>
        <w:autoSpaceDE/>
        <w:autoSpaceDN/>
        <w:adjustRightInd/>
        <w:spacing w:after="160" w:line="259" w:lineRule="auto"/>
      </w:pPr>
    </w:p>
    <w:p w14:paraId="3312D989" w14:textId="77777777" w:rsidR="00CE1467" w:rsidRDefault="00CE1467">
      <w:pPr>
        <w:autoSpaceDE/>
        <w:autoSpaceDN/>
        <w:adjustRightInd/>
        <w:spacing w:after="160" w:line="259" w:lineRule="auto"/>
      </w:pPr>
    </w:p>
    <w:p w14:paraId="46578DDD" w14:textId="77777777" w:rsidR="00CE1467" w:rsidRDefault="00CE1467">
      <w:pPr>
        <w:autoSpaceDE/>
        <w:autoSpaceDN/>
        <w:adjustRightInd/>
        <w:spacing w:after="160" w:line="259" w:lineRule="auto"/>
      </w:pPr>
    </w:p>
    <w:p w14:paraId="66888D8D" w14:textId="77777777" w:rsidR="00CE1467" w:rsidRDefault="00CE1467">
      <w:pPr>
        <w:autoSpaceDE/>
        <w:autoSpaceDN/>
        <w:adjustRightInd/>
        <w:spacing w:after="160" w:line="259" w:lineRule="auto"/>
      </w:pPr>
    </w:p>
    <w:p w14:paraId="595869D5" w14:textId="77777777" w:rsidR="00CE1467" w:rsidRDefault="00CE1467">
      <w:pPr>
        <w:autoSpaceDE/>
        <w:autoSpaceDN/>
        <w:adjustRightInd/>
        <w:spacing w:after="160" w:line="259" w:lineRule="auto"/>
      </w:pPr>
    </w:p>
    <w:p w14:paraId="5506FF77" w14:textId="77777777" w:rsidR="00870DD0" w:rsidRDefault="00870DD0" w:rsidP="00A94AC2">
      <w:pPr>
        <w:pStyle w:val="Heading3"/>
      </w:pPr>
      <w:bookmarkStart w:id="32" w:name="_Toc168345097"/>
      <w:bookmarkStart w:id="33" w:name="_Toc168348807"/>
      <w:r>
        <w:lastRenderedPageBreak/>
        <w:t>Comment Page</w:t>
      </w:r>
      <w:bookmarkEnd w:id="32"/>
      <w:bookmarkEnd w:id="33"/>
    </w:p>
    <w:p w14:paraId="08836A33" w14:textId="77777777" w:rsidR="00870DD0" w:rsidRDefault="00870DD0" w:rsidP="00870DD0"/>
    <w:p w14:paraId="348DE492" w14:textId="77777777" w:rsidR="00870DD0" w:rsidRDefault="00870DD0" w:rsidP="00870DD0">
      <w:r>
        <w:rPr>
          <w:noProof/>
        </w:rPr>
        <w:drawing>
          <wp:inline distT="0" distB="0" distL="0" distR="0" wp14:anchorId="7D63B2C2" wp14:editId="2E856F3C">
            <wp:extent cx="5731510" cy="6032500"/>
            <wp:effectExtent l="0" t="0" r="2540" b="6350"/>
            <wp:docPr id="18995123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2368"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032500"/>
                    </a:xfrm>
                    <a:prstGeom prst="rect">
                      <a:avLst/>
                    </a:prstGeom>
                  </pic:spPr>
                </pic:pic>
              </a:graphicData>
            </a:graphic>
          </wp:inline>
        </w:drawing>
      </w:r>
    </w:p>
    <w:p w14:paraId="428677CD" w14:textId="77777777" w:rsidR="00870DD0" w:rsidRDefault="00870DD0" w:rsidP="00870DD0"/>
    <w:p w14:paraId="3BAEC73E" w14:textId="4CE3B64F" w:rsidR="00870DD0" w:rsidRDefault="00703D85" w:rsidP="00870DD0">
      <w:r>
        <w:t xml:space="preserve">In the comment page, the user is able to review their feedback that they left, and also other users feedback. The comments here is </w:t>
      </w:r>
      <w:r w:rsidR="00563864">
        <w:t>public to any one that has an account.</w:t>
      </w:r>
    </w:p>
    <w:p w14:paraId="3B1E7236" w14:textId="77777777" w:rsidR="00870DD0" w:rsidRDefault="00870DD0" w:rsidP="00870DD0"/>
    <w:p w14:paraId="1A104F8C" w14:textId="77777777" w:rsidR="00870DD0" w:rsidRDefault="00870DD0" w:rsidP="00870DD0"/>
    <w:p w14:paraId="7EC85DBC" w14:textId="77777777" w:rsidR="00870DD0" w:rsidRDefault="00870DD0" w:rsidP="00870DD0"/>
    <w:p w14:paraId="67C0F81F" w14:textId="77777777" w:rsidR="00870DD0" w:rsidRDefault="00870DD0" w:rsidP="00870DD0"/>
    <w:p w14:paraId="70FB9CCB" w14:textId="77777777" w:rsidR="00870DD0" w:rsidRDefault="00870DD0" w:rsidP="00870DD0"/>
    <w:p w14:paraId="7FBB0849" w14:textId="77777777" w:rsidR="00870DD0" w:rsidRDefault="00870DD0" w:rsidP="00870DD0"/>
    <w:p w14:paraId="4539D221" w14:textId="77777777" w:rsidR="00870DD0" w:rsidRDefault="00870DD0" w:rsidP="00870DD0"/>
    <w:p w14:paraId="7CF13EC5" w14:textId="77777777" w:rsidR="00D626E8" w:rsidRDefault="00D626E8">
      <w:pPr>
        <w:autoSpaceDE/>
        <w:autoSpaceDN/>
        <w:adjustRightInd/>
        <w:spacing w:after="160" w:line="259" w:lineRule="auto"/>
      </w:pPr>
      <w:r>
        <w:br w:type="page"/>
      </w:r>
    </w:p>
    <w:p w14:paraId="0CC43A61" w14:textId="7A4A77E5" w:rsidR="00870DD0" w:rsidRPr="00A94AC2" w:rsidRDefault="00870DD0" w:rsidP="00A94AC2">
      <w:pPr>
        <w:pStyle w:val="Heading2"/>
      </w:pPr>
      <w:bookmarkStart w:id="34" w:name="_Toc168345098"/>
      <w:bookmarkStart w:id="35" w:name="_Toc168348808"/>
      <w:r>
        <w:lastRenderedPageBreak/>
        <w:t>Admin</w:t>
      </w:r>
      <w:bookmarkEnd w:id="34"/>
      <w:bookmarkEnd w:id="35"/>
    </w:p>
    <w:p w14:paraId="5F004186" w14:textId="77777777" w:rsidR="00870DD0" w:rsidRDefault="00870DD0" w:rsidP="00A94AC2">
      <w:pPr>
        <w:pStyle w:val="Heading3"/>
        <w:rPr>
          <w:lang w:val="en-US"/>
        </w:rPr>
      </w:pPr>
      <w:bookmarkStart w:id="36" w:name="_Toc168345099"/>
      <w:bookmarkStart w:id="37" w:name="_Toc168348809"/>
      <w:r>
        <w:rPr>
          <w:lang w:val="en-US"/>
        </w:rPr>
        <w:t>Admin View User Page</w:t>
      </w:r>
      <w:bookmarkEnd w:id="36"/>
      <w:bookmarkEnd w:id="37"/>
    </w:p>
    <w:p w14:paraId="27DEAAEA" w14:textId="77777777" w:rsidR="00870DD0" w:rsidRDefault="00870DD0" w:rsidP="00870DD0">
      <w:pPr>
        <w:rPr>
          <w:rFonts w:eastAsiaTheme="minorEastAsia"/>
          <w:lang w:val="en-US"/>
        </w:rPr>
      </w:pPr>
    </w:p>
    <w:p w14:paraId="244FA8CD" w14:textId="77777777" w:rsidR="00870DD0" w:rsidRPr="00DB7BCA" w:rsidRDefault="00870DD0" w:rsidP="00870DD0">
      <w:pPr>
        <w:rPr>
          <w:rFonts w:eastAsiaTheme="minorEastAsia"/>
          <w:lang w:val="en-US"/>
        </w:rPr>
      </w:pPr>
      <w:r>
        <w:rPr>
          <w:rFonts w:eastAsiaTheme="minorEastAsia"/>
          <w:noProof/>
          <w:lang w:val="en-US"/>
        </w:rPr>
        <w:drawing>
          <wp:inline distT="0" distB="0" distL="0" distR="0" wp14:anchorId="1314393D" wp14:editId="23CDF039">
            <wp:extent cx="5731510" cy="4075430"/>
            <wp:effectExtent l="0" t="0" r="2540" b="1270"/>
            <wp:docPr id="1000487941" name="Picture 15"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7941" name="Picture 15" descr="A screenshot of a contact for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1F0B997D" w14:textId="77777777" w:rsidR="00870DD0" w:rsidRDefault="00870DD0" w:rsidP="00870DD0"/>
    <w:p w14:paraId="1B0C2229" w14:textId="631B8DAB" w:rsidR="00870DD0" w:rsidRDefault="00DE124C" w:rsidP="00870DD0">
      <w:r>
        <w:t xml:space="preserve">The admin view user page </w:t>
      </w:r>
      <w:r w:rsidR="00895219">
        <w:t xml:space="preserve">is for admins to view at every user that has created an account in our website, the admins also </w:t>
      </w:r>
      <w:proofErr w:type="gramStart"/>
      <w:r w:rsidR="00895219">
        <w:t>has</w:t>
      </w:r>
      <w:proofErr w:type="gramEnd"/>
      <w:r w:rsidR="00895219">
        <w:t xml:space="preserve"> access to delete or edit user’s information.</w:t>
      </w:r>
      <w:r w:rsidR="00FA09FB">
        <w:t xml:space="preserve"> This page also has function buttons such as view comments, search bar and view payments.</w:t>
      </w:r>
    </w:p>
    <w:p w14:paraId="3B8738E4" w14:textId="77777777" w:rsidR="00870DD0" w:rsidRDefault="00870DD0" w:rsidP="00870DD0"/>
    <w:p w14:paraId="4D9E4CEF" w14:textId="77777777" w:rsidR="00870DD0" w:rsidRDefault="00870DD0" w:rsidP="00870DD0"/>
    <w:p w14:paraId="4CFA38F3" w14:textId="77777777" w:rsidR="00870DD0" w:rsidRDefault="00870DD0" w:rsidP="00870DD0"/>
    <w:p w14:paraId="3667B119" w14:textId="77777777" w:rsidR="00870DD0" w:rsidRDefault="00870DD0" w:rsidP="00870DD0"/>
    <w:p w14:paraId="4301D85C" w14:textId="77777777" w:rsidR="00870DD0" w:rsidRDefault="00870DD0" w:rsidP="00870DD0"/>
    <w:p w14:paraId="38D617D1" w14:textId="77777777" w:rsidR="00870DD0" w:rsidRDefault="00870DD0" w:rsidP="00870DD0"/>
    <w:p w14:paraId="085C70F7" w14:textId="77777777" w:rsidR="00870DD0" w:rsidRDefault="00870DD0" w:rsidP="00870DD0"/>
    <w:p w14:paraId="5D666482" w14:textId="77777777" w:rsidR="00870DD0" w:rsidRDefault="00870DD0" w:rsidP="00870DD0"/>
    <w:p w14:paraId="3C2AB295" w14:textId="77777777" w:rsidR="00870DD0" w:rsidRDefault="00870DD0" w:rsidP="00870DD0"/>
    <w:p w14:paraId="4D11D26C" w14:textId="77777777" w:rsidR="00870DD0" w:rsidRDefault="00870DD0" w:rsidP="00870DD0"/>
    <w:p w14:paraId="3FC26056" w14:textId="77777777" w:rsidR="00870DD0" w:rsidRDefault="00870DD0" w:rsidP="00870DD0"/>
    <w:p w14:paraId="1EF69AB0" w14:textId="77777777" w:rsidR="00870DD0" w:rsidRDefault="00870DD0" w:rsidP="00870DD0"/>
    <w:p w14:paraId="75990470" w14:textId="77777777" w:rsidR="00870DD0" w:rsidRDefault="00870DD0" w:rsidP="00870DD0"/>
    <w:p w14:paraId="0A4C26DD" w14:textId="77777777" w:rsidR="00870DD0" w:rsidRDefault="00870DD0" w:rsidP="00870DD0"/>
    <w:p w14:paraId="267BAE99" w14:textId="77777777" w:rsidR="00870DD0" w:rsidRDefault="00870DD0" w:rsidP="00870DD0"/>
    <w:p w14:paraId="7D3AB73C" w14:textId="77777777" w:rsidR="00D626E8" w:rsidRDefault="00D626E8">
      <w:pPr>
        <w:autoSpaceDE/>
        <w:autoSpaceDN/>
        <w:adjustRightInd/>
        <w:spacing w:after="160" w:line="259" w:lineRule="auto"/>
      </w:pPr>
      <w:r>
        <w:br w:type="page"/>
      </w:r>
    </w:p>
    <w:p w14:paraId="59A20B8B" w14:textId="77777777" w:rsidR="00870DD0" w:rsidRDefault="00870DD0" w:rsidP="00A94AC2">
      <w:pPr>
        <w:pStyle w:val="Heading3"/>
      </w:pPr>
      <w:bookmarkStart w:id="38" w:name="_Toc168345100"/>
      <w:bookmarkStart w:id="39" w:name="_Toc168348810"/>
      <w:r>
        <w:lastRenderedPageBreak/>
        <w:t>Admin View Comment Page</w:t>
      </w:r>
      <w:bookmarkEnd w:id="38"/>
      <w:bookmarkEnd w:id="39"/>
    </w:p>
    <w:p w14:paraId="38A1C503" w14:textId="77777777" w:rsidR="00870DD0" w:rsidRDefault="00870DD0" w:rsidP="00870DD0"/>
    <w:p w14:paraId="310FE50C" w14:textId="77777777" w:rsidR="00870DD0" w:rsidRDefault="00870DD0" w:rsidP="00870DD0">
      <w:r>
        <w:rPr>
          <w:noProof/>
        </w:rPr>
        <w:drawing>
          <wp:inline distT="0" distB="0" distL="0" distR="0" wp14:anchorId="203917C9" wp14:editId="1483EAA8">
            <wp:extent cx="5731510" cy="4607560"/>
            <wp:effectExtent l="0" t="0" r="2540" b="2540"/>
            <wp:docPr id="207612375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3757" name="Picture 1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607560"/>
                    </a:xfrm>
                    <a:prstGeom prst="rect">
                      <a:avLst/>
                    </a:prstGeom>
                  </pic:spPr>
                </pic:pic>
              </a:graphicData>
            </a:graphic>
          </wp:inline>
        </w:drawing>
      </w:r>
    </w:p>
    <w:p w14:paraId="49D2D8D9" w14:textId="77777777" w:rsidR="00870DD0" w:rsidRDefault="00870DD0" w:rsidP="00870DD0"/>
    <w:p w14:paraId="38D5CE5B" w14:textId="0551AA65" w:rsidR="00870DD0" w:rsidRDefault="00FA09FB" w:rsidP="00870DD0">
      <w:r>
        <w:t xml:space="preserve">The admin view comment page allows admins to view at comments that any user left, </w:t>
      </w:r>
      <w:r w:rsidR="007C178B">
        <w:t xml:space="preserve">it also provides the user’s </w:t>
      </w:r>
      <w:r w:rsidR="00D23C25">
        <w:t>description.</w:t>
      </w:r>
    </w:p>
    <w:p w14:paraId="7D5A4482" w14:textId="77777777" w:rsidR="00870DD0" w:rsidRDefault="00870DD0" w:rsidP="00870DD0"/>
    <w:p w14:paraId="0B032C10" w14:textId="77777777" w:rsidR="00870DD0" w:rsidRDefault="00870DD0" w:rsidP="00870DD0"/>
    <w:p w14:paraId="13BE069B" w14:textId="77777777" w:rsidR="00870DD0" w:rsidRDefault="00870DD0" w:rsidP="00870DD0"/>
    <w:p w14:paraId="7C1022E6" w14:textId="77777777" w:rsidR="00870DD0" w:rsidRDefault="00870DD0" w:rsidP="00870DD0"/>
    <w:p w14:paraId="1217D369" w14:textId="77777777" w:rsidR="00870DD0" w:rsidRDefault="00870DD0" w:rsidP="00870DD0"/>
    <w:p w14:paraId="37160E61" w14:textId="77777777" w:rsidR="00870DD0" w:rsidRDefault="00870DD0" w:rsidP="00870DD0"/>
    <w:p w14:paraId="643271A8" w14:textId="77777777" w:rsidR="00870DD0" w:rsidRDefault="00870DD0" w:rsidP="00870DD0"/>
    <w:p w14:paraId="7E3F32BD" w14:textId="77777777" w:rsidR="00870DD0" w:rsidRDefault="00870DD0" w:rsidP="00870DD0"/>
    <w:p w14:paraId="598A6E66" w14:textId="77777777" w:rsidR="00870DD0" w:rsidRDefault="00870DD0" w:rsidP="00870DD0"/>
    <w:p w14:paraId="2EBA3511" w14:textId="77777777" w:rsidR="00870DD0" w:rsidRDefault="00870DD0" w:rsidP="00870DD0"/>
    <w:p w14:paraId="3892AA3D" w14:textId="77777777" w:rsidR="00870DD0" w:rsidRDefault="00870DD0" w:rsidP="00870DD0"/>
    <w:p w14:paraId="6D99B090" w14:textId="77777777" w:rsidR="00870DD0" w:rsidRDefault="00870DD0" w:rsidP="00870DD0"/>
    <w:p w14:paraId="3C176C50" w14:textId="77777777" w:rsidR="00870DD0" w:rsidRDefault="00870DD0" w:rsidP="00870DD0"/>
    <w:p w14:paraId="69A31765" w14:textId="77777777" w:rsidR="00870DD0" w:rsidRDefault="00870DD0" w:rsidP="00870DD0"/>
    <w:p w14:paraId="30C571D5" w14:textId="77777777" w:rsidR="00870DD0" w:rsidRDefault="00870DD0" w:rsidP="00870DD0"/>
    <w:p w14:paraId="21ACC0B0" w14:textId="77777777" w:rsidR="00870DD0" w:rsidRDefault="00870DD0" w:rsidP="00870DD0"/>
    <w:p w14:paraId="4F990018" w14:textId="2B188A15" w:rsidR="00870DD0" w:rsidRDefault="00D626E8" w:rsidP="00A94AC2">
      <w:pPr>
        <w:pStyle w:val="Heading3"/>
      </w:pPr>
      <w:r>
        <w:br w:type="page"/>
      </w:r>
      <w:bookmarkStart w:id="40" w:name="_Toc168345101"/>
      <w:bookmarkStart w:id="41" w:name="_Toc168348811"/>
      <w:r w:rsidR="00870DD0">
        <w:lastRenderedPageBreak/>
        <w:t>Admin View Payment Page</w:t>
      </w:r>
      <w:bookmarkEnd w:id="40"/>
      <w:bookmarkEnd w:id="41"/>
    </w:p>
    <w:p w14:paraId="3BA587FD" w14:textId="77777777" w:rsidR="00870DD0" w:rsidRDefault="00870DD0" w:rsidP="00870DD0"/>
    <w:p w14:paraId="585EC4A2" w14:textId="77777777" w:rsidR="00870DD0" w:rsidRDefault="00870DD0" w:rsidP="00870DD0">
      <w:r>
        <w:rPr>
          <w:noProof/>
        </w:rPr>
        <w:drawing>
          <wp:inline distT="0" distB="0" distL="0" distR="0" wp14:anchorId="7303D7A6" wp14:editId="5B1D77A5">
            <wp:extent cx="5731510" cy="4075430"/>
            <wp:effectExtent l="0" t="0" r="2540" b="1270"/>
            <wp:docPr id="10385054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546" name="Picture 1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46AA5EE1" w14:textId="3E93DB6E" w:rsidR="00870DD0" w:rsidRDefault="00870DD0" w:rsidP="00870DD0">
      <w:r>
        <w:br/>
      </w:r>
      <w:r w:rsidR="00D23C25">
        <w:t xml:space="preserve">The admin view payment page </w:t>
      </w:r>
      <w:r w:rsidR="00977AA9">
        <w:t xml:space="preserve">displays user’s </w:t>
      </w:r>
      <w:r w:rsidR="008D5E9A">
        <w:t>payment credentials</w:t>
      </w:r>
      <w:r w:rsidR="007E2B3E">
        <w:t>, and the option to delete it.</w:t>
      </w:r>
      <w:r w:rsidR="00F8459F">
        <w:t xml:space="preserve"> </w:t>
      </w:r>
      <w:r w:rsidR="0037267B">
        <w:t xml:space="preserve">The search bar allows the admin to search user’s name or </w:t>
      </w:r>
      <w:r w:rsidR="00825E02">
        <w:t xml:space="preserve">credentials for </w:t>
      </w:r>
      <w:r w:rsidR="00FD11EA">
        <w:t xml:space="preserve">more </w:t>
      </w:r>
      <w:r w:rsidR="00F8459F">
        <w:t>convenience.</w:t>
      </w:r>
    </w:p>
    <w:p w14:paraId="1106CA63" w14:textId="77777777" w:rsidR="00870DD0" w:rsidRDefault="00870DD0" w:rsidP="00870DD0"/>
    <w:p w14:paraId="4C8EF9FA" w14:textId="77777777" w:rsidR="00870DD0" w:rsidRDefault="00870DD0" w:rsidP="00870DD0"/>
    <w:p w14:paraId="2418C6A3" w14:textId="77777777" w:rsidR="00870DD0" w:rsidRDefault="00870DD0" w:rsidP="00870DD0"/>
    <w:p w14:paraId="65891462" w14:textId="77777777" w:rsidR="00870DD0" w:rsidRDefault="00870DD0" w:rsidP="00870DD0"/>
    <w:p w14:paraId="56DFE425" w14:textId="77777777" w:rsidR="00870DD0" w:rsidRDefault="00870DD0" w:rsidP="00870DD0"/>
    <w:p w14:paraId="66403289" w14:textId="77777777" w:rsidR="00870DD0" w:rsidRDefault="00870DD0" w:rsidP="00870DD0"/>
    <w:p w14:paraId="47DF9C78" w14:textId="77777777" w:rsidR="00870DD0" w:rsidRDefault="00870DD0" w:rsidP="00870DD0"/>
    <w:p w14:paraId="6882743E" w14:textId="77777777" w:rsidR="00870DD0" w:rsidRDefault="00870DD0" w:rsidP="00870DD0"/>
    <w:p w14:paraId="6FB267C1" w14:textId="77777777" w:rsidR="00870DD0" w:rsidRDefault="00870DD0" w:rsidP="00870DD0"/>
    <w:p w14:paraId="2A435345" w14:textId="77777777" w:rsidR="00870DD0" w:rsidRDefault="00870DD0" w:rsidP="00870DD0"/>
    <w:p w14:paraId="73DE5727" w14:textId="77777777" w:rsidR="00870DD0" w:rsidRDefault="00870DD0" w:rsidP="00870DD0"/>
    <w:p w14:paraId="33C2723F" w14:textId="77777777" w:rsidR="00870DD0" w:rsidRDefault="00870DD0" w:rsidP="00870DD0"/>
    <w:p w14:paraId="45A5B720" w14:textId="77777777" w:rsidR="00870DD0" w:rsidRDefault="00870DD0" w:rsidP="00870DD0"/>
    <w:p w14:paraId="016F111C" w14:textId="77777777" w:rsidR="00870DD0" w:rsidRDefault="00870DD0" w:rsidP="00870DD0"/>
    <w:p w14:paraId="1CF0016B" w14:textId="77777777" w:rsidR="00870DD0" w:rsidRDefault="00870DD0" w:rsidP="00870DD0"/>
    <w:p w14:paraId="3E7319B9" w14:textId="77777777" w:rsidR="00870DD0" w:rsidRDefault="00870DD0" w:rsidP="00870DD0"/>
    <w:p w14:paraId="60AEA7DB" w14:textId="77777777" w:rsidR="00870DD0" w:rsidRDefault="00870DD0" w:rsidP="00870DD0"/>
    <w:p w14:paraId="276A7665" w14:textId="77777777" w:rsidR="00870DD0" w:rsidRDefault="00870DD0" w:rsidP="00870DD0"/>
    <w:p w14:paraId="6202DA28" w14:textId="29322607" w:rsidR="00870DD0" w:rsidRDefault="00D626E8" w:rsidP="00A94AC2">
      <w:pPr>
        <w:pStyle w:val="Heading3"/>
      </w:pPr>
      <w:r>
        <w:br w:type="page"/>
      </w:r>
      <w:bookmarkStart w:id="42" w:name="_Toc168345102"/>
      <w:bookmarkStart w:id="43" w:name="_Toc168348812"/>
      <w:r w:rsidR="00870DD0">
        <w:lastRenderedPageBreak/>
        <w:t>Admin Edit User Page</w:t>
      </w:r>
      <w:bookmarkEnd w:id="42"/>
      <w:bookmarkEnd w:id="43"/>
    </w:p>
    <w:p w14:paraId="22782BF1" w14:textId="77777777" w:rsidR="00870DD0" w:rsidRDefault="00870DD0" w:rsidP="00870DD0"/>
    <w:p w14:paraId="773A763E" w14:textId="4EBE865F" w:rsidR="00870DD0" w:rsidRDefault="00870DD0" w:rsidP="00870DD0">
      <w:del w:id="44" w:author="THAM KING JOE" w:date="2024-06-03T21:24:00Z" w16du:dateUtc="2024-06-03T13:24:00Z">
        <w:r w:rsidDel="000D1662">
          <w:rPr>
            <w:noProof/>
          </w:rPr>
          <w:drawing>
            <wp:inline distT="0" distB="0" distL="0" distR="0" wp14:anchorId="209A21BD" wp14:editId="29C6B25A">
              <wp:extent cx="4946318" cy="3586163"/>
              <wp:effectExtent l="0" t="0" r="6985" b="0"/>
              <wp:docPr id="1490726212" name="Picture 19"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26212" name="Picture 19" descr="A screenshot of a contact for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3550" cy="3591406"/>
                      </a:xfrm>
                      <a:prstGeom prst="rect">
                        <a:avLst/>
                      </a:prstGeom>
                    </pic:spPr>
                  </pic:pic>
                </a:graphicData>
              </a:graphic>
            </wp:inline>
          </w:drawing>
        </w:r>
      </w:del>
    </w:p>
    <w:p w14:paraId="18D7237C" w14:textId="77777777" w:rsidR="00870DD0" w:rsidRDefault="00870DD0" w:rsidP="00870DD0"/>
    <w:p w14:paraId="10790260" w14:textId="0F094ECE" w:rsidR="00870DD0" w:rsidRDefault="00BA0938" w:rsidP="00870DD0">
      <w:r>
        <w:t xml:space="preserve">The admin edit </w:t>
      </w:r>
      <w:r w:rsidR="005012D7">
        <w:t xml:space="preserve">user page </w:t>
      </w:r>
      <w:r w:rsidR="002E77C1">
        <w:t xml:space="preserve">gives admin access to edit user’s </w:t>
      </w:r>
      <w:r w:rsidR="00550559">
        <w:t>credentials such as name, password, phone number and more.</w:t>
      </w:r>
    </w:p>
    <w:p w14:paraId="0D5CC471" w14:textId="77777777" w:rsidR="00870DD0" w:rsidRDefault="00870DD0" w:rsidP="00870DD0"/>
    <w:p w14:paraId="3AE8D2EE" w14:textId="77777777" w:rsidR="00870DD0" w:rsidRDefault="00870DD0" w:rsidP="00870DD0"/>
    <w:p w14:paraId="10F0D0ED" w14:textId="77777777" w:rsidR="00870DD0" w:rsidRDefault="00870DD0" w:rsidP="00870DD0"/>
    <w:p w14:paraId="018BCD1F" w14:textId="77777777" w:rsidR="00870DD0" w:rsidRDefault="00870DD0" w:rsidP="00870DD0"/>
    <w:p w14:paraId="6B48DA80" w14:textId="77777777" w:rsidR="00870DD0" w:rsidRDefault="00870DD0" w:rsidP="00870DD0"/>
    <w:p w14:paraId="64F36233" w14:textId="77777777" w:rsidR="00870DD0" w:rsidRDefault="00870DD0" w:rsidP="00870DD0"/>
    <w:p w14:paraId="680B3416" w14:textId="77777777" w:rsidR="00870DD0" w:rsidRDefault="00870DD0" w:rsidP="00870DD0"/>
    <w:p w14:paraId="10DA2FF9" w14:textId="77777777" w:rsidR="00870DD0" w:rsidRDefault="00870DD0" w:rsidP="00870DD0"/>
    <w:p w14:paraId="1D6F203A" w14:textId="77777777" w:rsidR="00870DD0" w:rsidRDefault="00870DD0" w:rsidP="00870DD0"/>
    <w:p w14:paraId="4B341076" w14:textId="77777777" w:rsidR="00870DD0" w:rsidRDefault="00870DD0" w:rsidP="00870DD0"/>
    <w:p w14:paraId="27684BF8" w14:textId="77777777" w:rsidR="00870DD0" w:rsidRDefault="00870DD0" w:rsidP="00870DD0"/>
    <w:p w14:paraId="67373F69" w14:textId="77777777" w:rsidR="00870DD0" w:rsidRDefault="00870DD0" w:rsidP="00870DD0"/>
    <w:p w14:paraId="4D888293" w14:textId="77777777" w:rsidR="00870DD0" w:rsidRDefault="00870DD0" w:rsidP="00870DD0"/>
    <w:p w14:paraId="09061CAB" w14:textId="77777777" w:rsidR="00870DD0" w:rsidRDefault="00870DD0" w:rsidP="00870DD0"/>
    <w:p w14:paraId="4A8688BD" w14:textId="77777777" w:rsidR="00870DD0" w:rsidRDefault="00870DD0" w:rsidP="00870DD0"/>
    <w:p w14:paraId="2638927A" w14:textId="77777777" w:rsidR="00870DD0" w:rsidRDefault="00870DD0" w:rsidP="00870DD0"/>
    <w:p w14:paraId="635827A9" w14:textId="77777777" w:rsidR="00870DD0" w:rsidRDefault="00870DD0" w:rsidP="00870DD0"/>
    <w:p w14:paraId="47F67A53" w14:textId="77777777" w:rsidR="00870DD0" w:rsidRDefault="00870DD0" w:rsidP="00870DD0"/>
    <w:p w14:paraId="29EA3F49" w14:textId="77777777" w:rsidR="00D626E8" w:rsidRDefault="00D626E8">
      <w:pPr>
        <w:autoSpaceDE/>
        <w:autoSpaceDN/>
        <w:adjustRightInd/>
        <w:spacing w:after="160" w:line="259" w:lineRule="auto"/>
      </w:pPr>
      <w:r>
        <w:br w:type="page"/>
      </w:r>
    </w:p>
    <w:p w14:paraId="47C09EFB" w14:textId="77777777" w:rsidR="00870DD0" w:rsidRDefault="00870DD0" w:rsidP="00A94AC2">
      <w:pPr>
        <w:pStyle w:val="Heading3"/>
      </w:pPr>
      <w:bookmarkStart w:id="45" w:name="_Toc168345103"/>
      <w:bookmarkStart w:id="46" w:name="_Toc168348813"/>
      <w:r>
        <w:lastRenderedPageBreak/>
        <w:t>Admin Add Contact Page</w:t>
      </w:r>
      <w:bookmarkEnd w:id="45"/>
      <w:bookmarkEnd w:id="46"/>
    </w:p>
    <w:p w14:paraId="41829471" w14:textId="77777777" w:rsidR="00F3083D" w:rsidRPr="00F3083D" w:rsidRDefault="00F3083D" w:rsidP="00F3083D">
      <w:pPr>
        <w:rPr>
          <w:ins w:id="47" w:author="THAM KING JOE" w:date="2024-06-03T21:24:00Z" w16du:dateUtc="2024-06-03T13:24:00Z"/>
        </w:rPr>
      </w:pPr>
    </w:p>
    <w:p w14:paraId="147E9526" w14:textId="77777777" w:rsidR="000D1662" w:rsidRDefault="000D1662" w:rsidP="00A94AC2">
      <w:pPr>
        <w:pStyle w:val="Heading3"/>
        <w:rPr>
          <w:ins w:id="48" w:author="THAM KING JOE" w:date="2024-06-03T21:24:00Z" w16du:dateUtc="2024-06-03T13:24:00Z"/>
        </w:rPr>
      </w:pPr>
    </w:p>
    <w:p w14:paraId="5C56FD13" w14:textId="77777777" w:rsidR="000D1662" w:rsidRDefault="000D1662" w:rsidP="00A94AC2">
      <w:pPr>
        <w:pStyle w:val="Heading3"/>
        <w:rPr>
          <w:ins w:id="49" w:author="THAM KING JOE" w:date="2024-06-03T21:24:00Z" w16du:dateUtc="2024-06-03T13:24:00Z"/>
        </w:rPr>
      </w:pPr>
    </w:p>
    <w:p w14:paraId="39E85912" w14:textId="5516E3E5" w:rsidR="000D1662" w:rsidRDefault="000D1662" w:rsidP="00F3083D">
      <w:ins w:id="50" w:author="THAM KING JOE" w:date="2024-06-03T21:24:00Z" w16du:dateUtc="2024-06-03T13:24:00Z">
        <w:r>
          <w:rPr>
            <w:noProof/>
          </w:rPr>
          <w:drawing>
            <wp:inline distT="0" distB="0" distL="0" distR="0" wp14:anchorId="6A31BE6D" wp14:editId="6FA9AB4C">
              <wp:extent cx="5731510" cy="4155440"/>
              <wp:effectExtent l="0" t="0" r="2540" b="0"/>
              <wp:docPr id="1446251899" name="Picture 19"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26212" name="Picture 19" descr="A screenshot of a contact for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55440"/>
                      </a:xfrm>
                      <a:prstGeom prst="rect">
                        <a:avLst/>
                      </a:prstGeom>
                    </pic:spPr>
                  </pic:pic>
                </a:graphicData>
              </a:graphic>
            </wp:inline>
          </w:drawing>
        </w:r>
      </w:ins>
    </w:p>
    <w:p w14:paraId="220497BA" w14:textId="77777777" w:rsidR="007D2997" w:rsidRPr="007D2997" w:rsidRDefault="007D2997" w:rsidP="007D2997"/>
    <w:p w14:paraId="705C75F8" w14:textId="0C776C40" w:rsidR="0006640D" w:rsidRDefault="00A94AC2" w:rsidP="00894826">
      <w:del w:id="51" w:author="THAM KING JOE" w:date="2024-06-03T21:24:00Z" w16du:dateUtc="2024-06-03T13:24:00Z">
        <w:r w:rsidDel="000D1662">
          <w:rPr>
            <w:noProof/>
          </w:rPr>
          <w:drawing>
            <wp:inline distT="0" distB="0" distL="0" distR="0" wp14:anchorId="5C809AE1" wp14:editId="4CC29C74">
              <wp:extent cx="5036727" cy="3581400"/>
              <wp:effectExtent l="0" t="0" r="0" b="0"/>
              <wp:docPr id="1438280158"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0158" name="Picture 20"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9477" cy="3590466"/>
                      </a:xfrm>
                      <a:prstGeom prst="rect">
                        <a:avLst/>
                      </a:prstGeom>
                    </pic:spPr>
                  </pic:pic>
                </a:graphicData>
              </a:graphic>
            </wp:inline>
          </w:drawing>
        </w:r>
      </w:del>
    </w:p>
    <w:p w14:paraId="5AD5054F" w14:textId="3D1A753D" w:rsidR="00A250E3" w:rsidRDefault="007A61F4" w:rsidP="00894826">
      <w:r>
        <w:t xml:space="preserve">The admin add contact page </w:t>
      </w:r>
      <w:r w:rsidR="005E345C">
        <w:t>allows the admin to add contact</w:t>
      </w:r>
      <w:r w:rsidR="00EE6F28">
        <w:t xml:space="preserve"> by providing credentials</w:t>
      </w:r>
      <w:r w:rsidR="001C5597">
        <w:t xml:space="preserve"> about the user.</w:t>
      </w:r>
    </w:p>
    <w:p w14:paraId="53E8B1F5" w14:textId="77777777" w:rsidR="00094E72" w:rsidRDefault="00094E72" w:rsidP="00894826"/>
    <w:p w14:paraId="1333760A" w14:textId="77777777" w:rsidR="001C5597" w:rsidRDefault="001C5597" w:rsidP="00894826"/>
    <w:p w14:paraId="28ACD5B0" w14:textId="77777777" w:rsidR="001C5597" w:rsidRDefault="001C5597" w:rsidP="00894826"/>
    <w:p w14:paraId="3B8D3BBB" w14:textId="77777777" w:rsidR="001C5597" w:rsidRDefault="001C5597" w:rsidP="00894826"/>
    <w:p w14:paraId="11DB3E48" w14:textId="77777777" w:rsidR="001C5597" w:rsidRDefault="001C5597" w:rsidP="00894826"/>
    <w:p w14:paraId="2DAD5D2A" w14:textId="77777777" w:rsidR="001C5597" w:rsidRDefault="001C5597" w:rsidP="00894826"/>
    <w:p w14:paraId="0558919F" w14:textId="77777777" w:rsidR="001C5597" w:rsidRDefault="001C5597" w:rsidP="00894826"/>
    <w:p w14:paraId="2812D8CD" w14:textId="77777777" w:rsidR="001C5597" w:rsidRDefault="001C5597" w:rsidP="00894826"/>
    <w:p w14:paraId="50B16791" w14:textId="77777777" w:rsidR="00D626E8" w:rsidRDefault="00D626E8">
      <w:pPr>
        <w:autoSpaceDE/>
        <w:autoSpaceDN/>
        <w:adjustRightInd/>
        <w:spacing w:after="160" w:line="259" w:lineRule="auto"/>
        <w:rPr>
          <w:rFonts w:asciiTheme="majorHAnsi" w:eastAsiaTheme="majorEastAsia" w:hAnsiTheme="majorHAnsi" w:cstheme="majorBidi"/>
          <w:b/>
          <w:color w:val="2F5496" w:themeColor="accent1" w:themeShade="BF"/>
          <w:sz w:val="36"/>
          <w:szCs w:val="32"/>
        </w:rPr>
      </w:pPr>
      <w:r>
        <w:br w:type="page"/>
      </w:r>
    </w:p>
    <w:p w14:paraId="0793AF9A" w14:textId="7C1012FB" w:rsidR="00BF5BD9" w:rsidRDefault="00B15608" w:rsidP="00606B8E">
      <w:pPr>
        <w:pStyle w:val="Heading1"/>
      </w:pPr>
      <w:bookmarkStart w:id="52" w:name="_Toc168345104"/>
      <w:bookmarkStart w:id="53" w:name="_Toc168348814"/>
      <w:r>
        <w:lastRenderedPageBreak/>
        <w:t>Implementation</w:t>
      </w:r>
      <w:bookmarkEnd w:id="52"/>
      <w:bookmarkEnd w:id="53"/>
    </w:p>
    <w:p w14:paraId="5D946A78" w14:textId="6DAD150B" w:rsidR="00486446" w:rsidRDefault="00C26945" w:rsidP="00A94AC2">
      <w:r>
        <w:t xml:space="preserve">The implementation provides a walkthrough over every single line of code to describe </w:t>
      </w:r>
      <w:r w:rsidR="007D1915">
        <w:t>how</w:t>
      </w:r>
      <w:r>
        <w:t xml:space="preserve"> each individual features of the website </w:t>
      </w:r>
      <w:r w:rsidR="007D1915">
        <w:t>works in technical terms.</w:t>
      </w:r>
    </w:p>
    <w:p w14:paraId="1F7F02CF" w14:textId="77777777" w:rsidR="00A94AC2" w:rsidRDefault="00A94AC2" w:rsidP="00A94AC2">
      <w:pPr>
        <w:pStyle w:val="Heading2"/>
      </w:pPr>
    </w:p>
    <w:p w14:paraId="2B719535" w14:textId="2968407F" w:rsidR="00A94AC2" w:rsidRDefault="00A94AC2" w:rsidP="00A94AC2">
      <w:pPr>
        <w:pStyle w:val="Heading2"/>
      </w:pPr>
      <w:bookmarkStart w:id="54" w:name="_Toc168345105"/>
      <w:bookmarkStart w:id="55" w:name="_Toc168348815"/>
      <w:r>
        <w:t>Before Login</w:t>
      </w:r>
      <w:bookmarkEnd w:id="54"/>
      <w:bookmarkEnd w:id="55"/>
    </w:p>
    <w:p w14:paraId="4481CDB2" w14:textId="594196C4" w:rsidR="00D626E8" w:rsidRPr="00AF7638" w:rsidRDefault="00486446" w:rsidP="00A94AC2">
      <w:pPr>
        <w:pStyle w:val="Heading3"/>
      </w:pPr>
      <w:bookmarkStart w:id="56" w:name="_Toc168345106"/>
      <w:bookmarkStart w:id="57" w:name="_Toc168348816"/>
      <w:r w:rsidRPr="00AF7638">
        <w:t>Login Page</w:t>
      </w:r>
      <w:bookmarkEnd w:id="56"/>
      <w:bookmarkEnd w:id="57"/>
    </w:p>
    <w:p w14:paraId="6ADE34FC" w14:textId="77777777" w:rsidR="0090745D" w:rsidRPr="0086323B" w:rsidRDefault="0090745D" w:rsidP="00A94AC2">
      <w:pPr>
        <w:pStyle w:val="codeblackbg"/>
        <w:rPr>
          <w:color w:val="CCCCCC"/>
        </w:rPr>
      </w:pPr>
      <w:r w:rsidRPr="0086323B">
        <w:t>&lt;?</w:t>
      </w:r>
      <w:proofErr w:type="spellStart"/>
      <w:r w:rsidRPr="0086323B">
        <w:t>php</w:t>
      </w:r>
      <w:proofErr w:type="spellEnd"/>
    </w:p>
    <w:p w14:paraId="234629F5" w14:textId="77777777" w:rsidR="00A42F76" w:rsidRPr="0086323B" w:rsidRDefault="00A42F76" w:rsidP="00A94AC2">
      <w:pPr>
        <w:pStyle w:val="codeblackbg"/>
        <w:rPr>
          <w:color w:val="CCCCCC"/>
        </w:rPr>
      </w:pPr>
      <w:r w:rsidRPr="0086323B">
        <w:rPr>
          <w:color w:val="D4D4D4"/>
        </w:rPr>
        <w:t xml:space="preserve">    </w:t>
      </w:r>
      <w:proofErr w:type="spellStart"/>
      <w:r w:rsidRPr="0086323B">
        <w:t>session_</w:t>
      </w:r>
      <w:proofErr w:type="gramStart"/>
      <w:r w:rsidRPr="0086323B">
        <w:t>start</w:t>
      </w:r>
      <w:proofErr w:type="spellEnd"/>
      <w:r w:rsidRPr="0086323B">
        <w:rPr>
          <w:color w:val="D4D4D4"/>
        </w:rPr>
        <w:t>(</w:t>
      </w:r>
      <w:proofErr w:type="gramEnd"/>
      <w:r w:rsidRPr="0086323B">
        <w:rPr>
          <w:color w:val="D4D4D4"/>
        </w:rPr>
        <w:t>);</w:t>
      </w:r>
    </w:p>
    <w:p w14:paraId="55C46A27" w14:textId="77777777" w:rsidR="00A42F76" w:rsidRPr="0086323B" w:rsidRDefault="00A42F76" w:rsidP="00A94AC2">
      <w:pPr>
        <w:pStyle w:val="codeblackbg"/>
      </w:pPr>
    </w:p>
    <w:p w14:paraId="6B294550" w14:textId="77777777" w:rsidR="00A42F76" w:rsidRPr="0086323B" w:rsidRDefault="00A42F76" w:rsidP="00A94AC2">
      <w:pPr>
        <w:pStyle w:val="codeblackbg"/>
        <w:rPr>
          <w:color w:val="CCCCCC"/>
        </w:rPr>
      </w:pPr>
      <w:r w:rsidRPr="0086323B">
        <w:t xml:space="preserve">    </w:t>
      </w:r>
      <w:r w:rsidRPr="0086323B">
        <w:rPr>
          <w:color w:val="C586C0"/>
        </w:rPr>
        <w:t>if</w:t>
      </w:r>
      <w:r w:rsidRPr="0086323B">
        <w:t>(</w:t>
      </w:r>
      <w:proofErr w:type="spellStart"/>
      <w:r w:rsidRPr="0086323B">
        <w:rPr>
          <w:color w:val="DCDCAA"/>
        </w:rPr>
        <w:t>isset</w:t>
      </w:r>
      <w:proofErr w:type="spellEnd"/>
      <w:r w:rsidRPr="0086323B">
        <w:t>(</w:t>
      </w:r>
      <w:r w:rsidRPr="0086323B">
        <w:rPr>
          <w:color w:val="9CDCFE"/>
        </w:rPr>
        <w:t>$_POST</w:t>
      </w:r>
      <w:r w:rsidRPr="0086323B">
        <w:t>[</w:t>
      </w:r>
      <w:r w:rsidRPr="0086323B">
        <w:rPr>
          <w:color w:val="CE9178"/>
        </w:rPr>
        <w:t>"</w:t>
      </w:r>
      <w:proofErr w:type="spellStart"/>
      <w:r w:rsidRPr="0086323B">
        <w:rPr>
          <w:color w:val="CE9178"/>
        </w:rPr>
        <w:t>LoginBtn</w:t>
      </w:r>
      <w:proofErr w:type="spellEnd"/>
      <w:r w:rsidRPr="0086323B">
        <w:rPr>
          <w:color w:val="CE9178"/>
        </w:rPr>
        <w:t>"</w:t>
      </w:r>
      <w:r w:rsidRPr="0086323B">
        <w:t>]</w:t>
      </w:r>
      <w:proofErr w:type="gramStart"/>
      <w:r w:rsidRPr="0086323B">
        <w:t>)){</w:t>
      </w:r>
      <w:proofErr w:type="gramEnd"/>
    </w:p>
    <w:p w14:paraId="29550487" w14:textId="77777777" w:rsidR="00A42F76" w:rsidRPr="0086323B" w:rsidRDefault="00A42F76" w:rsidP="00A94AC2">
      <w:pPr>
        <w:pStyle w:val="codeblackbg"/>
        <w:rPr>
          <w:color w:val="CCCCCC"/>
        </w:rPr>
      </w:pPr>
      <w:r w:rsidRPr="0086323B">
        <w:t xml:space="preserve">    </w:t>
      </w:r>
    </w:p>
    <w:p w14:paraId="3D9B6943" w14:textId="77777777" w:rsidR="00A42F76" w:rsidRPr="0086323B" w:rsidRDefault="00A42F76" w:rsidP="00A94AC2">
      <w:pPr>
        <w:pStyle w:val="codeblackbg"/>
        <w:rPr>
          <w:color w:val="CCCCCC"/>
        </w:rPr>
      </w:pPr>
      <w:r w:rsidRPr="0086323B">
        <w:rPr>
          <w:color w:val="D4D4D4"/>
        </w:rPr>
        <w:t xml:space="preserve">        </w:t>
      </w:r>
      <w:r w:rsidRPr="0086323B">
        <w:rPr>
          <w:color w:val="9CDCFE"/>
        </w:rPr>
        <w:t>$conn</w:t>
      </w:r>
      <w:r w:rsidRPr="0086323B">
        <w:rPr>
          <w:color w:val="D4D4D4"/>
        </w:rPr>
        <w:t xml:space="preserve"> = </w:t>
      </w:r>
      <w:proofErr w:type="spellStart"/>
      <w:r w:rsidRPr="0086323B">
        <w:rPr>
          <w:color w:val="DCDCAA"/>
        </w:rPr>
        <w:t>mysqli_connect</w:t>
      </w:r>
      <w:proofErr w:type="spellEnd"/>
      <w:r w:rsidRPr="0086323B">
        <w:rPr>
          <w:color w:val="D4D4D4"/>
        </w:rPr>
        <w:t>(</w:t>
      </w:r>
      <w:r w:rsidRPr="0086323B">
        <w:t>"</w:t>
      </w:r>
      <w:proofErr w:type="spellStart"/>
      <w:r w:rsidRPr="0086323B">
        <w:t>localhost"</w:t>
      </w:r>
      <w:r w:rsidRPr="0086323B">
        <w:rPr>
          <w:color w:val="D4D4D4"/>
        </w:rPr>
        <w:t>,</w:t>
      </w:r>
      <w:r w:rsidRPr="0086323B">
        <w:t>"root"</w:t>
      </w:r>
      <w:r w:rsidRPr="0086323B">
        <w:rPr>
          <w:color w:val="D4D4D4"/>
        </w:rPr>
        <w:t>,</w:t>
      </w:r>
      <w:r w:rsidRPr="0086323B">
        <w:t>""</w:t>
      </w:r>
      <w:r w:rsidRPr="0086323B">
        <w:rPr>
          <w:color w:val="D4D4D4"/>
        </w:rPr>
        <w:t>,</w:t>
      </w:r>
      <w:r w:rsidRPr="0086323B">
        <w:t>"assignment</w:t>
      </w:r>
      <w:proofErr w:type="spellEnd"/>
      <w:r w:rsidRPr="0086323B">
        <w:t>"</w:t>
      </w:r>
      <w:r w:rsidRPr="0086323B">
        <w:rPr>
          <w:color w:val="D4D4D4"/>
        </w:rPr>
        <w:t>);</w:t>
      </w:r>
    </w:p>
    <w:p w14:paraId="0E220E5A" w14:textId="77777777" w:rsidR="00A42F76" w:rsidRPr="0086323B" w:rsidRDefault="00A42F76" w:rsidP="00A94AC2">
      <w:pPr>
        <w:pStyle w:val="codeblackbg"/>
        <w:rPr>
          <w:color w:val="CCCCCC"/>
        </w:rPr>
      </w:pPr>
      <w:r w:rsidRPr="0086323B">
        <w:t xml:space="preserve">    </w:t>
      </w:r>
    </w:p>
    <w:p w14:paraId="4B8D5275" w14:textId="77777777" w:rsidR="00A42F76" w:rsidRPr="0086323B" w:rsidRDefault="00A42F76" w:rsidP="00A94AC2">
      <w:pPr>
        <w:pStyle w:val="codeblackbg"/>
        <w:rPr>
          <w:color w:val="CCCCCC"/>
        </w:rPr>
      </w:pPr>
      <w:r w:rsidRPr="0086323B">
        <w:rPr>
          <w:color w:val="D4D4D4"/>
        </w:rPr>
        <w:t xml:space="preserve">        </w:t>
      </w:r>
      <w:r w:rsidRPr="0086323B">
        <w:rPr>
          <w:color w:val="9CDCFE"/>
        </w:rPr>
        <w:t>$</w:t>
      </w:r>
      <w:proofErr w:type="spellStart"/>
      <w:r w:rsidRPr="0086323B">
        <w:rPr>
          <w:color w:val="9CDCFE"/>
        </w:rPr>
        <w:t>sql</w:t>
      </w:r>
      <w:proofErr w:type="spellEnd"/>
      <w:r w:rsidRPr="0086323B">
        <w:rPr>
          <w:color w:val="D4D4D4"/>
        </w:rPr>
        <w:t xml:space="preserve"> = </w:t>
      </w:r>
      <w:r w:rsidRPr="0086323B">
        <w:t>"</w:t>
      </w:r>
      <w:r w:rsidRPr="0086323B">
        <w:rPr>
          <w:color w:val="569CD6"/>
        </w:rPr>
        <w:t>SELECT</w:t>
      </w:r>
      <w:r w:rsidRPr="0086323B">
        <w:t xml:space="preserve"> </w:t>
      </w:r>
      <w:r w:rsidRPr="0086323B">
        <w:rPr>
          <w:color w:val="D4D4D4"/>
        </w:rPr>
        <w:t>*</w:t>
      </w:r>
      <w:r w:rsidRPr="0086323B">
        <w:t xml:space="preserve"> </w:t>
      </w:r>
      <w:r w:rsidRPr="0086323B">
        <w:rPr>
          <w:color w:val="569CD6"/>
        </w:rPr>
        <w:t>FROM</w:t>
      </w:r>
      <w:r w:rsidRPr="0086323B">
        <w:t xml:space="preserve"> </w:t>
      </w:r>
      <w:proofErr w:type="spellStart"/>
      <w:r w:rsidRPr="0086323B">
        <w:t>userdetail</w:t>
      </w:r>
      <w:proofErr w:type="spellEnd"/>
      <w:r w:rsidRPr="0086323B">
        <w:t xml:space="preserve"> </w:t>
      </w:r>
      <w:r w:rsidRPr="0086323B">
        <w:rPr>
          <w:color w:val="569CD6"/>
        </w:rPr>
        <w:t>WHERE</w:t>
      </w:r>
      <w:r w:rsidRPr="0086323B">
        <w:t xml:space="preserve"> </w:t>
      </w:r>
      <w:proofErr w:type="spellStart"/>
      <w:r w:rsidRPr="0086323B">
        <w:t>user_email</w:t>
      </w:r>
      <w:proofErr w:type="spellEnd"/>
      <w:r w:rsidRPr="0086323B">
        <w:t xml:space="preserve"> </w:t>
      </w:r>
      <w:r w:rsidRPr="0086323B">
        <w:rPr>
          <w:color w:val="D4D4D4"/>
        </w:rPr>
        <w:t>=</w:t>
      </w:r>
      <w:r w:rsidRPr="0086323B">
        <w:t xml:space="preserve"> '</w:t>
      </w:r>
      <w:proofErr w:type="gramStart"/>
      <w:r w:rsidRPr="0086323B">
        <w:t>"</w:t>
      </w:r>
      <w:r w:rsidRPr="0086323B">
        <w:rPr>
          <w:color w:val="D4D4D4"/>
        </w:rPr>
        <w:t>.</w:t>
      </w:r>
      <w:r w:rsidRPr="0086323B">
        <w:rPr>
          <w:color w:val="9CDCFE"/>
        </w:rPr>
        <w:t>$</w:t>
      </w:r>
      <w:proofErr w:type="gramEnd"/>
      <w:r w:rsidRPr="0086323B">
        <w:rPr>
          <w:color w:val="9CDCFE"/>
        </w:rPr>
        <w:t>_POST</w:t>
      </w:r>
      <w:r w:rsidRPr="0086323B">
        <w:rPr>
          <w:color w:val="D4D4D4"/>
        </w:rPr>
        <w:t>[</w:t>
      </w:r>
      <w:r w:rsidRPr="0086323B">
        <w:t>"</w:t>
      </w:r>
      <w:proofErr w:type="spellStart"/>
      <w:r w:rsidRPr="0086323B">
        <w:t>user_email</w:t>
      </w:r>
      <w:proofErr w:type="spellEnd"/>
      <w:r w:rsidRPr="0086323B">
        <w:t>"</w:t>
      </w:r>
      <w:r w:rsidRPr="0086323B">
        <w:rPr>
          <w:color w:val="D4D4D4"/>
        </w:rPr>
        <w:t>].</w:t>
      </w:r>
      <w:r w:rsidRPr="0086323B">
        <w:t xml:space="preserve">"' AND </w:t>
      </w:r>
      <w:proofErr w:type="spellStart"/>
      <w:r w:rsidRPr="0086323B">
        <w:t>user_password</w:t>
      </w:r>
      <w:proofErr w:type="spellEnd"/>
      <w:r w:rsidRPr="0086323B">
        <w:t xml:space="preserve"> ='</w:t>
      </w:r>
      <w:proofErr w:type="gramStart"/>
      <w:r w:rsidRPr="0086323B">
        <w:t>"</w:t>
      </w:r>
      <w:r w:rsidRPr="0086323B">
        <w:rPr>
          <w:color w:val="D4D4D4"/>
        </w:rPr>
        <w:t>.</w:t>
      </w:r>
      <w:r w:rsidRPr="0086323B">
        <w:rPr>
          <w:color w:val="9CDCFE"/>
        </w:rPr>
        <w:t>$</w:t>
      </w:r>
      <w:proofErr w:type="gramEnd"/>
      <w:r w:rsidRPr="0086323B">
        <w:rPr>
          <w:color w:val="9CDCFE"/>
        </w:rPr>
        <w:t>_POST</w:t>
      </w:r>
      <w:r w:rsidRPr="0086323B">
        <w:rPr>
          <w:color w:val="D4D4D4"/>
        </w:rPr>
        <w:t>[</w:t>
      </w:r>
      <w:r w:rsidRPr="0086323B">
        <w:t>"</w:t>
      </w:r>
      <w:proofErr w:type="spellStart"/>
      <w:r w:rsidRPr="0086323B">
        <w:t>user_password</w:t>
      </w:r>
      <w:proofErr w:type="spellEnd"/>
      <w:r w:rsidRPr="0086323B">
        <w:t>"</w:t>
      </w:r>
      <w:r w:rsidRPr="0086323B">
        <w:rPr>
          <w:color w:val="D4D4D4"/>
        </w:rPr>
        <w:t>].</w:t>
      </w:r>
      <w:r w:rsidRPr="0086323B">
        <w:t>"'"</w:t>
      </w:r>
      <w:r w:rsidRPr="0086323B">
        <w:rPr>
          <w:color w:val="D4D4D4"/>
        </w:rPr>
        <w:t>;</w:t>
      </w:r>
    </w:p>
    <w:p w14:paraId="07A14273" w14:textId="77777777" w:rsidR="00A42F76" w:rsidRPr="0086323B" w:rsidRDefault="00A42F76" w:rsidP="00A94AC2">
      <w:pPr>
        <w:pStyle w:val="codeblackbg"/>
        <w:rPr>
          <w:color w:val="CCCCCC"/>
        </w:rPr>
      </w:pPr>
      <w:r w:rsidRPr="0086323B">
        <w:t xml:space="preserve">    </w:t>
      </w:r>
    </w:p>
    <w:p w14:paraId="507EF77D" w14:textId="77777777" w:rsidR="00A42F76" w:rsidRPr="0086323B" w:rsidRDefault="00A42F76" w:rsidP="00A94AC2">
      <w:pPr>
        <w:pStyle w:val="codeblackbg"/>
        <w:rPr>
          <w:color w:val="CCCCCC"/>
        </w:rPr>
      </w:pPr>
      <w:r w:rsidRPr="0086323B">
        <w:rPr>
          <w:color w:val="D4D4D4"/>
        </w:rPr>
        <w:t xml:space="preserve">        </w:t>
      </w:r>
      <w:r w:rsidRPr="0086323B">
        <w:t>$result</w:t>
      </w:r>
      <w:r w:rsidRPr="0086323B">
        <w:rPr>
          <w:color w:val="D4D4D4"/>
        </w:rPr>
        <w:t xml:space="preserve"> = </w:t>
      </w:r>
      <w:proofErr w:type="spellStart"/>
      <w:r w:rsidRPr="0086323B">
        <w:rPr>
          <w:color w:val="DCDCAA"/>
        </w:rPr>
        <w:t>mysqli_query</w:t>
      </w:r>
      <w:proofErr w:type="spellEnd"/>
      <w:r w:rsidRPr="0086323B">
        <w:rPr>
          <w:color w:val="D4D4D4"/>
        </w:rPr>
        <w:t>(</w:t>
      </w:r>
      <w:r w:rsidRPr="0086323B">
        <w:t>$</w:t>
      </w:r>
      <w:proofErr w:type="gramStart"/>
      <w:r w:rsidRPr="0086323B">
        <w:t>conn</w:t>
      </w:r>
      <w:r w:rsidRPr="0086323B">
        <w:rPr>
          <w:color w:val="D4D4D4"/>
        </w:rPr>
        <w:t>,</w:t>
      </w:r>
      <w:r w:rsidRPr="0086323B">
        <w:t>$</w:t>
      </w:r>
      <w:proofErr w:type="spellStart"/>
      <w:proofErr w:type="gramEnd"/>
      <w:r w:rsidRPr="0086323B">
        <w:t>sql</w:t>
      </w:r>
      <w:proofErr w:type="spellEnd"/>
      <w:r w:rsidRPr="0086323B">
        <w:rPr>
          <w:color w:val="D4D4D4"/>
        </w:rPr>
        <w:t>);</w:t>
      </w:r>
    </w:p>
    <w:p w14:paraId="31E95BB7" w14:textId="77777777" w:rsidR="00A42F76" w:rsidRPr="0086323B" w:rsidRDefault="00A42F76" w:rsidP="00A94AC2">
      <w:pPr>
        <w:pStyle w:val="codeblackbg"/>
        <w:rPr>
          <w:color w:val="CCCCCC"/>
        </w:rPr>
      </w:pPr>
      <w:r w:rsidRPr="0086323B">
        <w:rPr>
          <w:color w:val="D4D4D4"/>
        </w:rPr>
        <w:t xml:space="preserve">        </w:t>
      </w:r>
      <w:r w:rsidRPr="0086323B">
        <w:rPr>
          <w:color w:val="9CDCFE"/>
        </w:rPr>
        <w:t>$row</w:t>
      </w:r>
      <w:r w:rsidRPr="0086323B">
        <w:rPr>
          <w:color w:val="D4D4D4"/>
        </w:rPr>
        <w:t xml:space="preserve"> = </w:t>
      </w:r>
      <w:proofErr w:type="spellStart"/>
      <w:r w:rsidRPr="0086323B">
        <w:t>mysqli_fetch_array</w:t>
      </w:r>
      <w:proofErr w:type="spellEnd"/>
      <w:r w:rsidRPr="0086323B">
        <w:rPr>
          <w:color w:val="D4D4D4"/>
        </w:rPr>
        <w:t>(</w:t>
      </w:r>
      <w:r w:rsidRPr="0086323B">
        <w:rPr>
          <w:color w:val="9CDCFE"/>
        </w:rPr>
        <w:t>$result</w:t>
      </w:r>
      <w:r w:rsidRPr="0086323B">
        <w:rPr>
          <w:color w:val="D4D4D4"/>
        </w:rPr>
        <w:t>);</w:t>
      </w:r>
    </w:p>
    <w:p w14:paraId="60704522" w14:textId="77777777" w:rsidR="00A42F76" w:rsidRPr="0086323B" w:rsidRDefault="00A42F76" w:rsidP="00A94AC2">
      <w:pPr>
        <w:pStyle w:val="codeblackbg"/>
        <w:rPr>
          <w:color w:val="CCCCCC"/>
        </w:rPr>
      </w:pPr>
      <w:r w:rsidRPr="0086323B">
        <w:t xml:space="preserve">    </w:t>
      </w:r>
    </w:p>
    <w:p w14:paraId="4E191865" w14:textId="77777777" w:rsidR="00A42F76" w:rsidRPr="0086323B" w:rsidRDefault="00A42F76" w:rsidP="00A94AC2">
      <w:pPr>
        <w:pStyle w:val="codeblackbg"/>
        <w:rPr>
          <w:color w:val="CCCCCC"/>
        </w:rPr>
      </w:pPr>
      <w:r w:rsidRPr="0086323B">
        <w:t xml:space="preserve">        </w:t>
      </w:r>
      <w:r w:rsidRPr="0086323B">
        <w:rPr>
          <w:color w:val="C586C0"/>
        </w:rPr>
        <w:t>if</w:t>
      </w:r>
      <w:r w:rsidRPr="0086323B">
        <w:t>(</w:t>
      </w:r>
      <w:r w:rsidRPr="0086323B">
        <w:rPr>
          <w:color w:val="9CDCFE"/>
        </w:rPr>
        <w:t>$</w:t>
      </w:r>
      <w:proofErr w:type="gramStart"/>
      <w:r w:rsidRPr="0086323B">
        <w:rPr>
          <w:color w:val="9CDCFE"/>
        </w:rPr>
        <w:t>row</w:t>
      </w:r>
      <w:r w:rsidRPr="0086323B">
        <w:t>){</w:t>
      </w:r>
      <w:proofErr w:type="gramEnd"/>
    </w:p>
    <w:p w14:paraId="33C9BBE0" w14:textId="77777777" w:rsidR="00A42F76" w:rsidRPr="0086323B" w:rsidRDefault="00A42F76" w:rsidP="00A94AC2">
      <w:pPr>
        <w:pStyle w:val="codeblackbg"/>
        <w:rPr>
          <w:color w:val="CCCCCC"/>
        </w:rPr>
      </w:pPr>
      <w:r w:rsidRPr="0086323B">
        <w:t xml:space="preserve">            </w:t>
      </w:r>
      <w:r w:rsidRPr="0086323B">
        <w:rPr>
          <w:color w:val="9CDCFE"/>
        </w:rPr>
        <w:t>$_SESSION</w:t>
      </w:r>
      <w:r w:rsidRPr="0086323B">
        <w:t>[</w:t>
      </w:r>
      <w:r w:rsidRPr="0086323B">
        <w:rPr>
          <w:color w:val="CE9178"/>
        </w:rPr>
        <w:t>"</w:t>
      </w:r>
      <w:proofErr w:type="spellStart"/>
      <w:r w:rsidRPr="0086323B">
        <w:rPr>
          <w:color w:val="CE9178"/>
        </w:rPr>
        <w:t>user_id</w:t>
      </w:r>
      <w:proofErr w:type="spellEnd"/>
      <w:r w:rsidRPr="0086323B">
        <w:rPr>
          <w:color w:val="CE9178"/>
        </w:rPr>
        <w:t>"</w:t>
      </w:r>
      <w:r w:rsidRPr="0086323B">
        <w:t xml:space="preserve">] = </w:t>
      </w:r>
      <w:r w:rsidRPr="0086323B">
        <w:rPr>
          <w:color w:val="9CDCFE"/>
        </w:rPr>
        <w:t>$row</w:t>
      </w:r>
      <w:r w:rsidRPr="0086323B">
        <w:t>[</w:t>
      </w:r>
      <w:r w:rsidRPr="0086323B">
        <w:rPr>
          <w:color w:val="CE9178"/>
        </w:rPr>
        <w:t>"</w:t>
      </w:r>
      <w:proofErr w:type="spellStart"/>
      <w:r w:rsidRPr="0086323B">
        <w:rPr>
          <w:color w:val="CE9178"/>
        </w:rPr>
        <w:t>user_id</w:t>
      </w:r>
      <w:proofErr w:type="spellEnd"/>
      <w:r w:rsidRPr="0086323B">
        <w:rPr>
          <w:color w:val="CE9178"/>
        </w:rPr>
        <w:t>"</w:t>
      </w:r>
      <w:r w:rsidRPr="0086323B">
        <w:t>];</w:t>
      </w:r>
    </w:p>
    <w:p w14:paraId="5D394A67" w14:textId="77777777" w:rsidR="00A42F76" w:rsidRPr="0086323B" w:rsidRDefault="00A42F76" w:rsidP="00A94AC2">
      <w:pPr>
        <w:pStyle w:val="codeblackbg"/>
        <w:rPr>
          <w:color w:val="CCCCCC"/>
        </w:rPr>
      </w:pPr>
      <w:r w:rsidRPr="0086323B">
        <w:t xml:space="preserve">    </w:t>
      </w:r>
    </w:p>
    <w:p w14:paraId="79E83CF0" w14:textId="77777777" w:rsidR="00A42F76" w:rsidRPr="0086323B" w:rsidRDefault="00A42F76" w:rsidP="00A94AC2">
      <w:pPr>
        <w:pStyle w:val="codeblackbg"/>
        <w:rPr>
          <w:color w:val="CCCCCC"/>
        </w:rPr>
      </w:pPr>
      <w:r w:rsidRPr="0086323B">
        <w:t xml:space="preserve">            </w:t>
      </w:r>
      <w:r w:rsidRPr="0086323B">
        <w:rPr>
          <w:color w:val="C586C0"/>
        </w:rPr>
        <w:t>if</w:t>
      </w:r>
      <w:r w:rsidRPr="0086323B">
        <w:t>(</w:t>
      </w:r>
      <w:proofErr w:type="spellStart"/>
      <w:r w:rsidRPr="0086323B">
        <w:rPr>
          <w:color w:val="DCDCAA"/>
        </w:rPr>
        <w:t>isset</w:t>
      </w:r>
      <w:proofErr w:type="spellEnd"/>
      <w:r w:rsidRPr="0086323B">
        <w:t>(</w:t>
      </w:r>
      <w:r w:rsidRPr="0086323B">
        <w:rPr>
          <w:color w:val="9CDCFE"/>
        </w:rPr>
        <w:t>$_POST</w:t>
      </w:r>
      <w:r w:rsidRPr="0086323B">
        <w:t>[</w:t>
      </w:r>
      <w:r w:rsidRPr="0086323B">
        <w:rPr>
          <w:color w:val="CE9178"/>
        </w:rPr>
        <w:t>"remember"</w:t>
      </w:r>
      <w:r w:rsidRPr="0086323B">
        <w:t>]</w:t>
      </w:r>
      <w:proofErr w:type="gramStart"/>
      <w:r w:rsidRPr="0086323B">
        <w:t>)){</w:t>
      </w:r>
      <w:proofErr w:type="gramEnd"/>
    </w:p>
    <w:p w14:paraId="5D76B620" w14:textId="77777777" w:rsidR="00A42F76" w:rsidRPr="0086323B" w:rsidRDefault="00A42F76" w:rsidP="00A94AC2">
      <w:pPr>
        <w:pStyle w:val="codeblackbg"/>
        <w:rPr>
          <w:color w:val="CCCCCC"/>
        </w:rPr>
      </w:pPr>
      <w:r w:rsidRPr="0086323B">
        <w:t xml:space="preserve">                </w:t>
      </w:r>
      <w:proofErr w:type="spellStart"/>
      <w:r w:rsidRPr="0086323B">
        <w:rPr>
          <w:color w:val="DCDCAA"/>
        </w:rPr>
        <w:t>setcookie</w:t>
      </w:r>
      <w:proofErr w:type="spellEnd"/>
      <w:r w:rsidRPr="0086323B">
        <w:t>(</w:t>
      </w:r>
      <w:r w:rsidRPr="0086323B">
        <w:rPr>
          <w:color w:val="CE9178"/>
        </w:rPr>
        <w:t>"</w:t>
      </w:r>
      <w:proofErr w:type="spellStart"/>
      <w:r w:rsidRPr="0086323B">
        <w:rPr>
          <w:color w:val="CE9178"/>
        </w:rPr>
        <w:t>user_login</w:t>
      </w:r>
      <w:proofErr w:type="gramStart"/>
      <w:r w:rsidRPr="0086323B">
        <w:rPr>
          <w:color w:val="CE9178"/>
        </w:rPr>
        <w:t>"</w:t>
      </w:r>
      <w:r w:rsidRPr="0086323B">
        <w:t>,</w:t>
      </w:r>
      <w:r w:rsidRPr="0086323B">
        <w:rPr>
          <w:color w:val="9CDCFE"/>
        </w:rPr>
        <w:t>$</w:t>
      </w:r>
      <w:proofErr w:type="gramEnd"/>
      <w:r w:rsidRPr="0086323B">
        <w:rPr>
          <w:color w:val="9CDCFE"/>
        </w:rPr>
        <w:t>_POST</w:t>
      </w:r>
      <w:proofErr w:type="spellEnd"/>
      <w:r w:rsidRPr="0086323B">
        <w:t>[</w:t>
      </w:r>
      <w:r w:rsidRPr="0086323B">
        <w:rPr>
          <w:color w:val="CE9178"/>
        </w:rPr>
        <w:t>"</w:t>
      </w:r>
      <w:proofErr w:type="spellStart"/>
      <w:r w:rsidRPr="0086323B">
        <w:rPr>
          <w:color w:val="CE9178"/>
        </w:rPr>
        <w:t>user_email</w:t>
      </w:r>
      <w:proofErr w:type="spellEnd"/>
      <w:r w:rsidRPr="0086323B">
        <w:rPr>
          <w:color w:val="CE9178"/>
        </w:rPr>
        <w:t>"</w:t>
      </w:r>
      <w:r w:rsidRPr="0086323B">
        <w:t>],</w:t>
      </w:r>
      <w:r w:rsidRPr="0086323B">
        <w:rPr>
          <w:color w:val="DCDCAA"/>
        </w:rPr>
        <w:t>time</w:t>
      </w:r>
      <w:r w:rsidRPr="0086323B">
        <w:t>() + (</w:t>
      </w:r>
      <w:r w:rsidRPr="0086323B">
        <w:rPr>
          <w:color w:val="B5CEA8"/>
        </w:rPr>
        <w:t>7</w:t>
      </w:r>
      <w:r w:rsidRPr="0086323B">
        <w:t xml:space="preserve"> * </w:t>
      </w:r>
      <w:r w:rsidRPr="0086323B">
        <w:rPr>
          <w:color w:val="B5CEA8"/>
        </w:rPr>
        <w:t>24</w:t>
      </w:r>
      <w:r w:rsidRPr="0086323B">
        <w:t xml:space="preserve"> * </w:t>
      </w:r>
      <w:r w:rsidRPr="0086323B">
        <w:rPr>
          <w:color w:val="B5CEA8"/>
        </w:rPr>
        <w:t>60</w:t>
      </w:r>
      <w:r w:rsidRPr="0086323B">
        <w:t xml:space="preserve"> * </w:t>
      </w:r>
      <w:r w:rsidRPr="0086323B">
        <w:rPr>
          <w:color w:val="B5CEA8"/>
        </w:rPr>
        <w:t>60</w:t>
      </w:r>
      <w:r w:rsidRPr="0086323B">
        <w:t>),</w:t>
      </w:r>
      <w:r w:rsidRPr="0086323B">
        <w:rPr>
          <w:color w:val="CE9178"/>
        </w:rPr>
        <w:t>"/"</w:t>
      </w:r>
      <w:r w:rsidRPr="0086323B">
        <w:t>);</w:t>
      </w:r>
    </w:p>
    <w:p w14:paraId="2E35DBE4" w14:textId="77777777" w:rsidR="00A42F76" w:rsidRPr="0086323B" w:rsidRDefault="00A42F76" w:rsidP="00A94AC2">
      <w:pPr>
        <w:pStyle w:val="codeblackbg"/>
        <w:rPr>
          <w:color w:val="CCCCCC"/>
        </w:rPr>
      </w:pPr>
      <w:r w:rsidRPr="0086323B">
        <w:t xml:space="preserve">    </w:t>
      </w:r>
    </w:p>
    <w:p w14:paraId="634193BE" w14:textId="77777777" w:rsidR="00A42F76" w:rsidRPr="0086323B" w:rsidRDefault="00A42F76" w:rsidP="00A94AC2">
      <w:pPr>
        <w:pStyle w:val="codeblackbg"/>
        <w:rPr>
          <w:color w:val="CCCCCC"/>
        </w:rPr>
      </w:pPr>
      <w:r w:rsidRPr="0086323B">
        <w:t xml:space="preserve">            } </w:t>
      </w:r>
      <w:r w:rsidRPr="0086323B">
        <w:rPr>
          <w:color w:val="C586C0"/>
        </w:rPr>
        <w:t>else</w:t>
      </w:r>
      <w:r w:rsidRPr="0086323B">
        <w:t xml:space="preserve"> {</w:t>
      </w:r>
    </w:p>
    <w:p w14:paraId="65CDB8A9" w14:textId="77777777" w:rsidR="00A42F76" w:rsidRPr="0086323B" w:rsidRDefault="00A42F76" w:rsidP="00A94AC2">
      <w:pPr>
        <w:pStyle w:val="codeblackbg"/>
        <w:rPr>
          <w:color w:val="CCCCCC"/>
        </w:rPr>
      </w:pPr>
      <w:r w:rsidRPr="0086323B">
        <w:t xml:space="preserve">                </w:t>
      </w:r>
      <w:r w:rsidRPr="0086323B">
        <w:rPr>
          <w:color w:val="DCDCAA"/>
        </w:rPr>
        <w:t>unset</w:t>
      </w:r>
      <w:r w:rsidRPr="0086323B">
        <w:t>(</w:t>
      </w:r>
      <w:r w:rsidRPr="0086323B">
        <w:rPr>
          <w:color w:val="9CDCFE"/>
        </w:rPr>
        <w:t>$_COOKIE</w:t>
      </w:r>
      <w:r w:rsidRPr="0086323B">
        <w:t>[</w:t>
      </w:r>
      <w:r w:rsidRPr="0086323B">
        <w:rPr>
          <w:color w:val="CE9178"/>
        </w:rPr>
        <w:t>'</w:t>
      </w:r>
      <w:proofErr w:type="spellStart"/>
      <w:r w:rsidRPr="0086323B">
        <w:rPr>
          <w:color w:val="CE9178"/>
        </w:rPr>
        <w:t>user_login</w:t>
      </w:r>
      <w:proofErr w:type="spellEnd"/>
      <w:r w:rsidRPr="0086323B">
        <w:rPr>
          <w:color w:val="CE9178"/>
        </w:rPr>
        <w:t>'</w:t>
      </w:r>
      <w:r w:rsidRPr="0086323B">
        <w:t>]);</w:t>
      </w:r>
    </w:p>
    <w:p w14:paraId="20322707" w14:textId="77777777" w:rsidR="00A42F76" w:rsidRPr="0086323B" w:rsidRDefault="00A42F76" w:rsidP="00A94AC2">
      <w:pPr>
        <w:pStyle w:val="codeblackbg"/>
        <w:rPr>
          <w:color w:val="CCCCCC"/>
        </w:rPr>
      </w:pPr>
      <w:r w:rsidRPr="0086323B">
        <w:t xml:space="preserve">                </w:t>
      </w:r>
      <w:proofErr w:type="spellStart"/>
      <w:proofErr w:type="gramStart"/>
      <w:r w:rsidRPr="0086323B">
        <w:rPr>
          <w:color w:val="DCDCAA"/>
        </w:rPr>
        <w:t>setcookie</w:t>
      </w:r>
      <w:proofErr w:type="spellEnd"/>
      <w:r w:rsidRPr="0086323B">
        <w:t>(</w:t>
      </w:r>
      <w:proofErr w:type="gramEnd"/>
      <w:r w:rsidRPr="0086323B">
        <w:rPr>
          <w:color w:val="CE9178"/>
        </w:rPr>
        <w:t>'</w:t>
      </w:r>
      <w:proofErr w:type="spellStart"/>
      <w:r w:rsidRPr="0086323B">
        <w:rPr>
          <w:color w:val="CE9178"/>
        </w:rPr>
        <w:t>user_login</w:t>
      </w:r>
      <w:proofErr w:type="spellEnd"/>
      <w:r w:rsidRPr="0086323B">
        <w:rPr>
          <w:color w:val="CE9178"/>
        </w:rPr>
        <w:t>'</w:t>
      </w:r>
      <w:r w:rsidRPr="0086323B">
        <w:t xml:space="preserve">, </w:t>
      </w:r>
      <w:r w:rsidRPr="0086323B">
        <w:rPr>
          <w:color w:val="569CD6"/>
        </w:rPr>
        <w:t>null</w:t>
      </w:r>
      <w:r w:rsidRPr="0086323B">
        <w:t>, -</w:t>
      </w:r>
      <w:r w:rsidRPr="0086323B">
        <w:rPr>
          <w:color w:val="B5CEA8"/>
        </w:rPr>
        <w:t>1</w:t>
      </w:r>
      <w:r w:rsidRPr="0086323B">
        <w:t xml:space="preserve">, </w:t>
      </w:r>
      <w:r w:rsidRPr="0086323B">
        <w:rPr>
          <w:color w:val="CE9178"/>
        </w:rPr>
        <w:t>'/'</w:t>
      </w:r>
      <w:r w:rsidRPr="0086323B">
        <w:t>);</w:t>
      </w:r>
    </w:p>
    <w:p w14:paraId="3F100625" w14:textId="77777777" w:rsidR="00A42F76" w:rsidRPr="0086323B" w:rsidRDefault="00A42F76" w:rsidP="00A94AC2">
      <w:pPr>
        <w:pStyle w:val="codeblackbg"/>
        <w:rPr>
          <w:color w:val="CCCCCC"/>
        </w:rPr>
      </w:pPr>
      <w:r w:rsidRPr="0086323B">
        <w:t xml:space="preserve">            }</w:t>
      </w:r>
    </w:p>
    <w:p w14:paraId="64C881AC" w14:textId="77777777" w:rsidR="00A42F76" w:rsidRPr="0086323B" w:rsidRDefault="00A42F76" w:rsidP="00A94AC2">
      <w:pPr>
        <w:pStyle w:val="codeblackbg"/>
      </w:pPr>
    </w:p>
    <w:p w14:paraId="7B238137" w14:textId="77777777" w:rsidR="00A42F76" w:rsidRPr="0086323B" w:rsidRDefault="00A42F76" w:rsidP="00A94AC2">
      <w:pPr>
        <w:pStyle w:val="codeblackbg"/>
        <w:rPr>
          <w:color w:val="CCCCCC"/>
        </w:rPr>
      </w:pPr>
      <w:r w:rsidRPr="0086323B">
        <w:rPr>
          <w:color w:val="D4D4D4"/>
        </w:rPr>
        <w:t xml:space="preserve">                </w:t>
      </w:r>
      <w:r w:rsidRPr="0086323B">
        <w:rPr>
          <w:color w:val="DCDCAA"/>
        </w:rPr>
        <w:t>header</w:t>
      </w:r>
      <w:r w:rsidRPr="0086323B">
        <w:rPr>
          <w:color w:val="D4D4D4"/>
        </w:rPr>
        <w:t>(</w:t>
      </w:r>
      <w:r w:rsidRPr="0086323B">
        <w:t>"</w:t>
      </w:r>
      <w:proofErr w:type="spellStart"/>
      <w:proofErr w:type="gramStart"/>
      <w:r w:rsidRPr="0086323B">
        <w:t>location:userhome.php</w:t>
      </w:r>
      <w:proofErr w:type="spellEnd"/>
      <w:proofErr w:type="gramEnd"/>
      <w:r w:rsidRPr="0086323B">
        <w:t>"</w:t>
      </w:r>
      <w:r w:rsidRPr="0086323B">
        <w:rPr>
          <w:color w:val="D4D4D4"/>
        </w:rPr>
        <w:t>);</w:t>
      </w:r>
    </w:p>
    <w:p w14:paraId="1C21241A" w14:textId="77777777" w:rsidR="00A42F76" w:rsidRPr="0086323B" w:rsidRDefault="00A42F76" w:rsidP="00A94AC2">
      <w:pPr>
        <w:pStyle w:val="codeblackbg"/>
      </w:pPr>
    </w:p>
    <w:p w14:paraId="3E72BC5B" w14:textId="77777777" w:rsidR="00A42F76" w:rsidRPr="0086323B" w:rsidRDefault="00A42F76" w:rsidP="00A94AC2">
      <w:pPr>
        <w:pStyle w:val="codeblackbg"/>
        <w:rPr>
          <w:color w:val="CCCCCC"/>
        </w:rPr>
      </w:pPr>
      <w:r w:rsidRPr="0086323B">
        <w:t xml:space="preserve">        } </w:t>
      </w:r>
      <w:r w:rsidRPr="0086323B">
        <w:rPr>
          <w:color w:val="C586C0"/>
        </w:rPr>
        <w:t>else</w:t>
      </w:r>
      <w:r w:rsidRPr="0086323B">
        <w:t xml:space="preserve"> {</w:t>
      </w:r>
    </w:p>
    <w:p w14:paraId="52B0D0C4" w14:textId="77777777" w:rsidR="00A42F76" w:rsidRPr="0086323B" w:rsidRDefault="00A42F76" w:rsidP="00A94AC2">
      <w:pPr>
        <w:pStyle w:val="codeblackbg"/>
        <w:rPr>
          <w:color w:val="CCCCCC"/>
        </w:rPr>
      </w:pPr>
      <w:r w:rsidRPr="0086323B">
        <w:rPr>
          <w:color w:val="D4D4D4"/>
        </w:rPr>
        <w:t xml:space="preserve">            </w:t>
      </w:r>
      <w:r w:rsidRPr="0086323B">
        <w:rPr>
          <w:color w:val="DCDCAA"/>
        </w:rPr>
        <w:t>echo</w:t>
      </w:r>
      <w:r w:rsidRPr="0086323B">
        <w:t>"&lt;script&gt;</w:t>
      </w:r>
      <w:proofErr w:type="gramStart"/>
      <w:r w:rsidRPr="0086323B">
        <w:t>alert(</w:t>
      </w:r>
      <w:proofErr w:type="gramEnd"/>
      <w:r w:rsidRPr="0086323B">
        <w:t>'Invalid username/ password!');&lt;/script&gt;"</w:t>
      </w:r>
      <w:r w:rsidRPr="0086323B">
        <w:rPr>
          <w:color w:val="D4D4D4"/>
        </w:rPr>
        <w:t>;</w:t>
      </w:r>
    </w:p>
    <w:p w14:paraId="6445C3A5" w14:textId="77777777" w:rsidR="00A42F76" w:rsidRPr="0086323B" w:rsidRDefault="00A42F76" w:rsidP="00A94AC2">
      <w:pPr>
        <w:pStyle w:val="codeblackbg"/>
        <w:rPr>
          <w:color w:val="CCCCCC"/>
        </w:rPr>
      </w:pPr>
      <w:r w:rsidRPr="0086323B">
        <w:t xml:space="preserve">        }</w:t>
      </w:r>
    </w:p>
    <w:p w14:paraId="4873BD62" w14:textId="6A874BF1" w:rsidR="00A42F76" w:rsidRPr="00C361AF" w:rsidRDefault="00A42F76" w:rsidP="00A94AC2">
      <w:pPr>
        <w:pStyle w:val="codeblackbg"/>
        <w:rPr>
          <w:color w:val="CCCCCC"/>
        </w:rPr>
      </w:pPr>
      <w:r w:rsidRPr="0086323B">
        <w:t xml:space="preserve">    }</w:t>
      </w:r>
    </w:p>
    <w:p w14:paraId="1B353238" w14:textId="24D9F6C0" w:rsidR="00A42F76" w:rsidRPr="00A94AC2" w:rsidRDefault="00A42F76" w:rsidP="00A42F76">
      <w:pPr>
        <w:pStyle w:val="Style2"/>
        <w:rPr>
          <w:b/>
          <w:bCs w:val="0"/>
          <w:lang w:val="en-US"/>
        </w:rPr>
      </w:pPr>
      <w:r w:rsidRPr="00A94AC2">
        <w:rPr>
          <w:b/>
          <w:bCs w:val="0"/>
        </w:rPr>
        <w:t>Handling User Login</w:t>
      </w:r>
    </w:p>
    <w:p w14:paraId="62D44B1C" w14:textId="77777777" w:rsidR="00A42F76" w:rsidRPr="0086323B" w:rsidRDefault="00A42F76" w:rsidP="00A42F76">
      <w:pPr>
        <w:pStyle w:val="smallcode"/>
        <w:rPr>
          <w:color w:val="CCCCCC"/>
        </w:rPr>
      </w:pPr>
      <w:r w:rsidRPr="0086323B">
        <w:t xml:space="preserve">    </w:t>
      </w:r>
      <w:r w:rsidRPr="0086323B">
        <w:rPr>
          <w:color w:val="C586C0"/>
        </w:rPr>
        <w:t>if</w:t>
      </w:r>
      <w:r w:rsidRPr="0086323B">
        <w:t>(</w:t>
      </w:r>
      <w:proofErr w:type="spellStart"/>
      <w:r w:rsidRPr="0086323B">
        <w:rPr>
          <w:color w:val="DCDCAA"/>
        </w:rPr>
        <w:t>isset</w:t>
      </w:r>
      <w:proofErr w:type="spellEnd"/>
      <w:r w:rsidRPr="0086323B">
        <w:t>(</w:t>
      </w:r>
      <w:r w:rsidRPr="0086323B">
        <w:rPr>
          <w:color w:val="9CDCFE"/>
        </w:rPr>
        <w:t>$_POST</w:t>
      </w:r>
      <w:r w:rsidRPr="0086323B">
        <w:t>[</w:t>
      </w:r>
      <w:r w:rsidRPr="0086323B">
        <w:rPr>
          <w:color w:val="CE9178"/>
        </w:rPr>
        <w:t>"</w:t>
      </w:r>
      <w:proofErr w:type="spellStart"/>
      <w:r w:rsidRPr="0086323B">
        <w:rPr>
          <w:color w:val="CE9178"/>
        </w:rPr>
        <w:t>LoginBtn</w:t>
      </w:r>
      <w:proofErr w:type="spellEnd"/>
      <w:r w:rsidRPr="0086323B">
        <w:rPr>
          <w:color w:val="CE9178"/>
        </w:rPr>
        <w:t>"</w:t>
      </w:r>
      <w:r w:rsidRPr="0086323B">
        <w:t>]</w:t>
      </w:r>
      <w:proofErr w:type="gramStart"/>
      <w:r w:rsidRPr="0086323B">
        <w:t>)){</w:t>
      </w:r>
      <w:proofErr w:type="gramEnd"/>
    </w:p>
    <w:p w14:paraId="055256EE" w14:textId="77777777" w:rsidR="00A42F76" w:rsidRPr="0086323B" w:rsidRDefault="00A42F76" w:rsidP="00A42F76">
      <w:pPr>
        <w:pStyle w:val="smallcode"/>
        <w:rPr>
          <w:color w:val="CCCCCC"/>
        </w:rPr>
      </w:pPr>
      <w:r w:rsidRPr="0086323B">
        <w:t xml:space="preserve">    </w:t>
      </w:r>
    </w:p>
    <w:p w14:paraId="42DD8F33" w14:textId="77777777" w:rsidR="00A42F76" w:rsidRPr="0086323B" w:rsidRDefault="00A42F76" w:rsidP="00A42F76">
      <w:pPr>
        <w:pStyle w:val="smallcode"/>
        <w:rPr>
          <w:color w:val="CCCCCC"/>
        </w:rPr>
      </w:pPr>
      <w:r w:rsidRPr="0086323B">
        <w:t xml:space="preserve">        </w:t>
      </w:r>
      <w:r w:rsidRPr="0086323B">
        <w:rPr>
          <w:color w:val="9CDCFE"/>
        </w:rPr>
        <w:t>$conn</w:t>
      </w:r>
      <w:r w:rsidRPr="0086323B">
        <w:t xml:space="preserve"> = </w:t>
      </w:r>
      <w:proofErr w:type="spellStart"/>
      <w:r w:rsidRPr="0086323B">
        <w:rPr>
          <w:color w:val="DCDCAA"/>
        </w:rPr>
        <w:t>mysqli_connect</w:t>
      </w:r>
      <w:proofErr w:type="spellEnd"/>
      <w:r w:rsidRPr="0086323B">
        <w:t>("</w:t>
      </w:r>
      <w:proofErr w:type="spellStart"/>
      <w:r w:rsidRPr="0086323B">
        <w:t>localhost","root","","assignment</w:t>
      </w:r>
      <w:proofErr w:type="spellEnd"/>
      <w:r w:rsidRPr="0086323B">
        <w:t>");</w:t>
      </w:r>
    </w:p>
    <w:p w14:paraId="48CB6DD8" w14:textId="77777777" w:rsidR="00A42F76" w:rsidRPr="0086323B" w:rsidRDefault="00A42F76" w:rsidP="00A42F76">
      <w:pPr>
        <w:pStyle w:val="smallcode"/>
        <w:rPr>
          <w:color w:val="CCCCCC"/>
        </w:rPr>
      </w:pPr>
      <w:r w:rsidRPr="0086323B">
        <w:t xml:space="preserve">    </w:t>
      </w:r>
    </w:p>
    <w:p w14:paraId="3F41DAE6" w14:textId="77777777" w:rsidR="00A42F76" w:rsidRPr="0086323B" w:rsidRDefault="00A42F76" w:rsidP="00A42F76">
      <w:pPr>
        <w:pStyle w:val="smallcode"/>
        <w:rPr>
          <w:color w:val="CCCCCC"/>
        </w:rPr>
      </w:pPr>
      <w:r w:rsidRPr="0086323B">
        <w:t xml:space="preserve">        </w:t>
      </w:r>
      <w:r w:rsidRPr="0086323B">
        <w:rPr>
          <w:color w:val="9CDCFE"/>
        </w:rPr>
        <w:t>$</w:t>
      </w:r>
      <w:proofErr w:type="spellStart"/>
      <w:r w:rsidRPr="0086323B">
        <w:rPr>
          <w:color w:val="9CDCFE"/>
        </w:rPr>
        <w:t>sql</w:t>
      </w:r>
      <w:proofErr w:type="spellEnd"/>
      <w:r w:rsidRPr="0086323B">
        <w:t xml:space="preserve"> = "</w:t>
      </w:r>
      <w:r w:rsidRPr="0086323B">
        <w:rPr>
          <w:color w:val="569CD6"/>
        </w:rPr>
        <w:t>SELECT</w:t>
      </w:r>
      <w:r w:rsidRPr="0086323B">
        <w:t xml:space="preserve"> * </w:t>
      </w:r>
      <w:r w:rsidRPr="0086323B">
        <w:rPr>
          <w:color w:val="569CD6"/>
        </w:rPr>
        <w:t>FROM</w:t>
      </w:r>
      <w:r w:rsidRPr="0086323B">
        <w:t xml:space="preserve"> </w:t>
      </w:r>
      <w:proofErr w:type="spellStart"/>
      <w:r w:rsidRPr="0086323B">
        <w:t>userdetail</w:t>
      </w:r>
      <w:proofErr w:type="spellEnd"/>
      <w:r w:rsidRPr="0086323B">
        <w:t xml:space="preserve"> </w:t>
      </w:r>
      <w:r w:rsidRPr="0086323B">
        <w:rPr>
          <w:color w:val="569CD6"/>
        </w:rPr>
        <w:t>WHERE</w:t>
      </w:r>
      <w:r w:rsidRPr="0086323B">
        <w:t xml:space="preserve"> </w:t>
      </w:r>
      <w:proofErr w:type="spellStart"/>
      <w:r w:rsidRPr="0086323B">
        <w:t>user_email</w:t>
      </w:r>
      <w:proofErr w:type="spellEnd"/>
      <w:r w:rsidRPr="0086323B">
        <w:t xml:space="preserve"> = '</w:t>
      </w:r>
      <w:proofErr w:type="gramStart"/>
      <w:r w:rsidRPr="0086323B">
        <w:t>".</w:t>
      </w:r>
      <w:r w:rsidRPr="0086323B">
        <w:rPr>
          <w:color w:val="9CDCFE"/>
        </w:rPr>
        <w:t>$</w:t>
      </w:r>
      <w:proofErr w:type="gramEnd"/>
      <w:r w:rsidRPr="0086323B">
        <w:rPr>
          <w:color w:val="9CDCFE"/>
        </w:rPr>
        <w:t>_POST</w:t>
      </w:r>
      <w:r w:rsidRPr="0086323B">
        <w:t>["</w:t>
      </w:r>
      <w:proofErr w:type="spellStart"/>
      <w:r w:rsidRPr="0086323B">
        <w:t>user_email</w:t>
      </w:r>
      <w:proofErr w:type="spellEnd"/>
      <w:r w:rsidRPr="0086323B">
        <w:t xml:space="preserve">"]."' AND </w:t>
      </w:r>
      <w:proofErr w:type="spellStart"/>
      <w:r w:rsidRPr="0086323B">
        <w:t>user_password</w:t>
      </w:r>
      <w:proofErr w:type="spellEnd"/>
      <w:r w:rsidRPr="0086323B">
        <w:t xml:space="preserve"> ='</w:t>
      </w:r>
      <w:proofErr w:type="gramStart"/>
      <w:r w:rsidRPr="0086323B">
        <w:t>".</w:t>
      </w:r>
      <w:r w:rsidRPr="0086323B">
        <w:rPr>
          <w:color w:val="9CDCFE"/>
        </w:rPr>
        <w:t>$</w:t>
      </w:r>
      <w:proofErr w:type="gramEnd"/>
      <w:r w:rsidRPr="0086323B">
        <w:rPr>
          <w:color w:val="9CDCFE"/>
        </w:rPr>
        <w:t>_POST</w:t>
      </w:r>
      <w:r w:rsidRPr="0086323B">
        <w:t>["</w:t>
      </w:r>
      <w:proofErr w:type="spellStart"/>
      <w:r w:rsidRPr="0086323B">
        <w:t>user_password</w:t>
      </w:r>
      <w:proofErr w:type="spellEnd"/>
      <w:r w:rsidRPr="0086323B">
        <w:t>"]."'";</w:t>
      </w:r>
    </w:p>
    <w:p w14:paraId="5C7784D1" w14:textId="77777777" w:rsidR="00A42F76" w:rsidRPr="0086323B" w:rsidRDefault="00A42F76" w:rsidP="00A42F76">
      <w:pPr>
        <w:pStyle w:val="smallcode"/>
        <w:rPr>
          <w:color w:val="CCCCCC"/>
        </w:rPr>
      </w:pPr>
      <w:r w:rsidRPr="0086323B">
        <w:t xml:space="preserve">    </w:t>
      </w:r>
    </w:p>
    <w:p w14:paraId="702F28E7" w14:textId="77777777" w:rsidR="00A42F76" w:rsidRPr="0086323B" w:rsidRDefault="00A42F76" w:rsidP="00A42F76">
      <w:pPr>
        <w:pStyle w:val="smallcode"/>
        <w:rPr>
          <w:color w:val="CCCCCC"/>
        </w:rPr>
      </w:pPr>
      <w:r w:rsidRPr="0086323B">
        <w:t xml:space="preserve">        $result = </w:t>
      </w:r>
      <w:proofErr w:type="spellStart"/>
      <w:r w:rsidRPr="0086323B">
        <w:rPr>
          <w:color w:val="DCDCAA"/>
        </w:rPr>
        <w:t>mysqli_query</w:t>
      </w:r>
      <w:proofErr w:type="spellEnd"/>
      <w:r w:rsidRPr="0086323B">
        <w:t>($</w:t>
      </w:r>
      <w:proofErr w:type="gramStart"/>
      <w:r w:rsidRPr="0086323B">
        <w:t>conn,$</w:t>
      </w:r>
      <w:proofErr w:type="spellStart"/>
      <w:proofErr w:type="gramEnd"/>
      <w:r w:rsidRPr="0086323B">
        <w:t>sql</w:t>
      </w:r>
      <w:proofErr w:type="spellEnd"/>
      <w:r w:rsidRPr="0086323B">
        <w:t>);</w:t>
      </w:r>
    </w:p>
    <w:p w14:paraId="5C412419" w14:textId="77777777" w:rsidR="00A42F76" w:rsidRPr="0086323B" w:rsidRDefault="00A42F76" w:rsidP="00A42F76">
      <w:pPr>
        <w:pStyle w:val="smallcode"/>
        <w:rPr>
          <w:color w:val="CCCCCC"/>
        </w:rPr>
      </w:pPr>
      <w:r w:rsidRPr="0086323B">
        <w:t xml:space="preserve">        </w:t>
      </w:r>
      <w:r w:rsidRPr="0086323B">
        <w:rPr>
          <w:color w:val="9CDCFE"/>
        </w:rPr>
        <w:t>$row</w:t>
      </w:r>
      <w:r w:rsidRPr="0086323B">
        <w:t xml:space="preserve"> = </w:t>
      </w:r>
      <w:proofErr w:type="spellStart"/>
      <w:r w:rsidRPr="0086323B">
        <w:t>mysqli_fetch_array</w:t>
      </w:r>
      <w:proofErr w:type="spellEnd"/>
      <w:r w:rsidRPr="0086323B">
        <w:t>(</w:t>
      </w:r>
      <w:r w:rsidRPr="0086323B">
        <w:rPr>
          <w:color w:val="9CDCFE"/>
        </w:rPr>
        <w:t>$result</w:t>
      </w:r>
      <w:r w:rsidRPr="0086323B">
        <w:t>);</w:t>
      </w:r>
    </w:p>
    <w:p w14:paraId="4A12A86D" w14:textId="38109EE3" w:rsidR="00A42F76" w:rsidRDefault="00A42F76" w:rsidP="00A42F76">
      <w:pPr>
        <w:pStyle w:val="Style2"/>
      </w:pPr>
      <w:r>
        <w:lastRenderedPageBreak/>
        <w:t>This block checks if the login button (</w:t>
      </w:r>
      <w:proofErr w:type="spellStart"/>
      <w:r>
        <w:rPr>
          <w:b/>
        </w:rPr>
        <w:t>LoginBtn</w:t>
      </w:r>
      <w:proofErr w:type="spellEnd"/>
      <w:r>
        <w:t xml:space="preserve">) is pressed and processes the login credentials. It establishes a connection to the MySQL database using </w:t>
      </w:r>
      <w:proofErr w:type="spellStart"/>
      <w:r>
        <w:rPr>
          <w:b/>
        </w:rPr>
        <w:t>mysqli_connect</w:t>
      </w:r>
      <w:proofErr w:type="spellEnd"/>
      <w:r>
        <w:t xml:space="preserve"> and checks the credentials with an SQL query. If the query returns a row, it means the login is successful.</w:t>
      </w:r>
    </w:p>
    <w:p w14:paraId="48D4332A" w14:textId="77777777" w:rsidR="00A42F76" w:rsidRDefault="00A42F76" w:rsidP="00A42F76">
      <w:pPr>
        <w:pStyle w:val="Style2"/>
      </w:pPr>
    </w:p>
    <w:p w14:paraId="0FBBBCBC" w14:textId="18A8F9D5" w:rsidR="00A42F76" w:rsidRPr="00A94AC2" w:rsidRDefault="00A42F76" w:rsidP="00A42F76">
      <w:pPr>
        <w:pStyle w:val="Style2"/>
        <w:rPr>
          <w:rFonts w:ascii="MS Gothic" w:eastAsia="MS Gothic" w:hAnsi="MS Gothic" w:cs="MS Gothic"/>
          <w:b/>
          <w:bCs w:val="0"/>
          <w:lang w:val="en-US"/>
        </w:rPr>
      </w:pPr>
      <w:r w:rsidRPr="00A94AC2">
        <w:rPr>
          <w:b/>
          <w:bCs w:val="0"/>
        </w:rPr>
        <w:t>Email Input Field</w:t>
      </w:r>
      <w:r w:rsidRPr="00A94AC2">
        <w:rPr>
          <w:rFonts w:ascii="MS Gothic" w:eastAsia="MS Gothic" w:hAnsi="MS Gothic" w:cs="MS Gothic" w:hint="eastAsia"/>
          <w:b/>
          <w:bCs w:val="0"/>
        </w:rPr>
        <w:t xml:space="preserve"> </w:t>
      </w:r>
    </w:p>
    <w:p w14:paraId="3044300B" w14:textId="77777777" w:rsidR="00A42F76" w:rsidRPr="00F86EC5" w:rsidRDefault="00A42F76" w:rsidP="00A42F76">
      <w:pPr>
        <w:pStyle w:val="smallcode"/>
        <w:rPr>
          <w:color w:val="CCCCCC"/>
        </w:rPr>
      </w:pPr>
      <w:r w:rsidRPr="00F86EC5">
        <w:t>&lt;</w:t>
      </w:r>
      <w:r w:rsidRPr="00F86EC5">
        <w:rPr>
          <w:color w:val="569CD6"/>
        </w:rPr>
        <w:t>input</w:t>
      </w:r>
      <w:r w:rsidRPr="00F86EC5">
        <w:rPr>
          <w:color w:val="CCCCCC"/>
        </w:rPr>
        <w:t xml:space="preserve"> </w:t>
      </w:r>
      <w:r w:rsidRPr="00F86EC5">
        <w:rPr>
          <w:color w:val="9CDCFE"/>
        </w:rPr>
        <w:t>name</w:t>
      </w:r>
      <w:r w:rsidRPr="00F86EC5">
        <w:rPr>
          <w:color w:val="CCCCCC"/>
        </w:rPr>
        <w:t>=</w:t>
      </w:r>
      <w:r w:rsidRPr="00F86EC5">
        <w:t>"</w:t>
      </w:r>
      <w:proofErr w:type="spellStart"/>
      <w:r w:rsidRPr="00F86EC5">
        <w:t>user_email</w:t>
      </w:r>
      <w:proofErr w:type="spellEnd"/>
      <w:r w:rsidRPr="00F86EC5">
        <w:t>"</w:t>
      </w:r>
      <w:r w:rsidRPr="00F86EC5">
        <w:rPr>
          <w:color w:val="CCCCCC"/>
        </w:rPr>
        <w:t xml:space="preserve"> </w:t>
      </w:r>
      <w:r w:rsidRPr="00F86EC5">
        <w:rPr>
          <w:color w:val="9CDCFE"/>
        </w:rPr>
        <w:t>class</w:t>
      </w:r>
      <w:r w:rsidRPr="00F86EC5">
        <w:rPr>
          <w:color w:val="CCCCCC"/>
        </w:rPr>
        <w:t>=</w:t>
      </w:r>
      <w:r w:rsidRPr="00F86EC5">
        <w:t>"</w:t>
      </w:r>
      <w:proofErr w:type="spellStart"/>
      <w:r w:rsidRPr="00F86EC5">
        <w:t>emaillogin</w:t>
      </w:r>
      <w:proofErr w:type="spellEnd"/>
      <w:r w:rsidRPr="00F86EC5">
        <w:t>"</w:t>
      </w:r>
      <w:r w:rsidRPr="00F86EC5">
        <w:rPr>
          <w:color w:val="CCCCCC"/>
        </w:rPr>
        <w:t xml:space="preserve"> </w:t>
      </w:r>
      <w:r w:rsidRPr="00F86EC5">
        <w:rPr>
          <w:color w:val="9CDCFE"/>
        </w:rPr>
        <w:t>placeholder</w:t>
      </w:r>
      <w:r w:rsidRPr="00F86EC5">
        <w:rPr>
          <w:color w:val="CCCCCC"/>
        </w:rPr>
        <w:t>=</w:t>
      </w:r>
      <w:r w:rsidRPr="00F86EC5">
        <w:t>"Email"</w:t>
      </w:r>
      <w:r w:rsidRPr="00F86EC5">
        <w:rPr>
          <w:color w:val="CCCCCC"/>
        </w:rPr>
        <w:t xml:space="preserve"> </w:t>
      </w:r>
      <w:r w:rsidRPr="00F86EC5">
        <w:rPr>
          <w:color w:val="9CDCFE"/>
        </w:rPr>
        <w:t>type</w:t>
      </w:r>
      <w:r w:rsidRPr="00F86EC5">
        <w:rPr>
          <w:color w:val="CCCCCC"/>
        </w:rPr>
        <w:t>=</w:t>
      </w:r>
      <w:r w:rsidRPr="00F86EC5">
        <w:t>"text"</w:t>
      </w:r>
      <w:r w:rsidRPr="00F86EC5">
        <w:rPr>
          <w:color w:val="CCCCCC"/>
        </w:rPr>
        <w:t xml:space="preserve"> </w:t>
      </w:r>
      <w:r w:rsidRPr="00F86EC5">
        <w:rPr>
          <w:color w:val="9CDCFE"/>
        </w:rPr>
        <w:t>value</w:t>
      </w:r>
      <w:r w:rsidRPr="00F86EC5">
        <w:rPr>
          <w:color w:val="CCCCCC"/>
        </w:rPr>
        <w:t>=</w:t>
      </w:r>
      <w:r w:rsidRPr="00F86EC5">
        <w:t>"</w:t>
      </w:r>
      <w:r w:rsidRPr="00F86EC5">
        <w:rPr>
          <w:color w:val="569CD6"/>
        </w:rPr>
        <w:t>&lt;?</w:t>
      </w:r>
      <w:proofErr w:type="spellStart"/>
      <w:r w:rsidRPr="00F86EC5">
        <w:rPr>
          <w:color w:val="569CD6"/>
        </w:rPr>
        <w:t>php</w:t>
      </w:r>
      <w:proofErr w:type="spellEnd"/>
      <w:r w:rsidRPr="00F86EC5">
        <w:rPr>
          <w:color w:val="D4D4D4"/>
        </w:rPr>
        <w:t xml:space="preserve"> </w:t>
      </w:r>
      <w:r w:rsidRPr="00F86EC5">
        <w:rPr>
          <w:color w:val="C586C0"/>
        </w:rPr>
        <w:t>if</w:t>
      </w:r>
      <w:r w:rsidRPr="00F86EC5">
        <w:rPr>
          <w:color w:val="D4D4D4"/>
        </w:rPr>
        <w:t>(</w:t>
      </w:r>
      <w:proofErr w:type="spellStart"/>
      <w:r w:rsidRPr="00F86EC5">
        <w:rPr>
          <w:color w:val="DCDCAA"/>
        </w:rPr>
        <w:t>isset</w:t>
      </w:r>
      <w:proofErr w:type="spellEnd"/>
      <w:r w:rsidRPr="00F86EC5">
        <w:rPr>
          <w:color w:val="D4D4D4"/>
        </w:rPr>
        <w:t>(</w:t>
      </w:r>
      <w:r w:rsidRPr="00F86EC5">
        <w:rPr>
          <w:color w:val="9CDCFE"/>
        </w:rPr>
        <w:t>$_COOKIE</w:t>
      </w:r>
      <w:r w:rsidRPr="00F86EC5">
        <w:rPr>
          <w:color w:val="D4D4D4"/>
        </w:rPr>
        <w:t>[</w:t>
      </w:r>
      <w:r w:rsidRPr="00F86EC5">
        <w:t>'</w:t>
      </w:r>
      <w:proofErr w:type="spellStart"/>
      <w:r w:rsidRPr="00F86EC5">
        <w:t>user_login</w:t>
      </w:r>
      <w:proofErr w:type="spellEnd"/>
      <w:r w:rsidRPr="00F86EC5">
        <w:t>'</w:t>
      </w:r>
      <w:r w:rsidRPr="00F86EC5">
        <w:rPr>
          <w:color w:val="D4D4D4"/>
        </w:rPr>
        <w:t xml:space="preserve">])) </w:t>
      </w:r>
      <w:proofErr w:type="gramStart"/>
      <w:r w:rsidRPr="00F86EC5">
        <w:rPr>
          <w:color w:val="D4D4D4"/>
        </w:rPr>
        <w:t xml:space="preserve">{ </w:t>
      </w:r>
      <w:r w:rsidRPr="00F86EC5">
        <w:rPr>
          <w:color w:val="DCDCAA"/>
        </w:rPr>
        <w:t>echo</w:t>
      </w:r>
      <w:proofErr w:type="gramEnd"/>
      <w:r w:rsidRPr="00F86EC5">
        <w:rPr>
          <w:color w:val="D4D4D4"/>
        </w:rPr>
        <w:t xml:space="preserve"> </w:t>
      </w:r>
      <w:r w:rsidRPr="00F86EC5">
        <w:rPr>
          <w:color w:val="9CDCFE"/>
        </w:rPr>
        <w:t>$_COOKIE</w:t>
      </w:r>
      <w:r w:rsidRPr="00F86EC5">
        <w:rPr>
          <w:color w:val="D4D4D4"/>
        </w:rPr>
        <w:t>[</w:t>
      </w:r>
      <w:r w:rsidRPr="00F86EC5">
        <w:t>'</w:t>
      </w:r>
      <w:proofErr w:type="spellStart"/>
      <w:r w:rsidRPr="00F86EC5">
        <w:t>user_login</w:t>
      </w:r>
      <w:proofErr w:type="spellEnd"/>
      <w:r w:rsidRPr="00F86EC5">
        <w:t>'</w:t>
      </w:r>
      <w:r w:rsidRPr="00F86EC5">
        <w:rPr>
          <w:color w:val="D4D4D4"/>
        </w:rPr>
        <w:t xml:space="preserve">]; } </w:t>
      </w:r>
      <w:r w:rsidRPr="00F86EC5">
        <w:rPr>
          <w:color w:val="569CD6"/>
        </w:rPr>
        <w:t>?&gt;</w:t>
      </w:r>
      <w:r w:rsidRPr="00F86EC5">
        <w:t>"&gt;</w:t>
      </w:r>
    </w:p>
    <w:p w14:paraId="42F3F53B" w14:textId="2F70D50F" w:rsidR="00A42F76" w:rsidRDefault="00A42F76" w:rsidP="00A42F76">
      <w:pPr>
        <w:pStyle w:val="Style2"/>
      </w:pPr>
      <w:r>
        <w:t>Collects the user's email for login. Users enter their email address, which is used to identify their account.</w:t>
      </w:r>
    </w:p>
    <w:p w14:paraId="2413AD1B" w14:textId="77777777" w:rsidR="00A42F76" w:rsidRDefault="00A42F76" w:rsidP="00A42F76">
      <w:pPr>
        <w:pStyle w:val="Style2"/>
      </w:pPr>
    </w:p>
    <w:p w14:paraId="21E4A207" w14:textId="16AA6457" w:rsidR="00A42F76" w:rsidRPr="00A94AC2" w:rsidRDefault="00A42F76" w:rsidP="00A42F76">
      <w:pPr>
        <w:pStyle w:val="Style2"/>
        <w:rPr>
          <w:b/>
          <w:bCs w:val="0"/>
        </w:rPr>
      </w:pPr>
      <w:r w:rsidRPr="00A94AC2">
        <w:rPr>
          <w:b/>
          <w:bCs w:val="0"/>
        </w:rPr>
        <w:t>Password Input Field</w:t>
      </w:r>
    </w:p>
    <w:p w14:paraId="5B28A961" w14:textId="77777777" w:rsidR="00A42F76" w:rsidRPr="00F86EC5" w:rsidRDefault="00A42F76" w:rsidP="00A42F76">
      <w:pPr>
        <w:pStyle w:val="smallcode"/>
        <w:rPr>
          <w:color w:val="CCCCCC"/>
        </w:rPr>
      </w:pPr>
      <w:r w:rsidRPr="00F86EC5">
        <w:t>&lt;</w:t>
      </w:r>
      <w:r w:rsidRPr="00F86EC5">
        <w:rPr>
          <w:color w:val="569CD6"/>
        </w:rPr>
        <w:t>input</w:t>
      </w:r>
      <w:r w:rsidRPr="00F86EC5">
        <w:rPr>
          <w:color w:val="CCCCCC"/>
        </w:rPr>
        <w:t xml:space="preserve"> </w:t>
      </w:r>
      <w:r w:rsidRPr="00F86EC5">
        <w:rPr>
          <w:color w:val="9CDCFE"/>
        </w:rPr>
        <w:t>name</w:t>
      </w:r>
      <w:r w:rsidRPr="00F86EC5">
        <w:rPr>
          <w:color w:val="CCCCCC"/>
        </w:rPr>
        <w:t>=</w:t>
      </w:r>
      <w:r w:rsidRPr="00F86EC5">
        <w:t>"</w:t>
      </w:r>
      <w:proofErr w:type="spellStart"/>
      <w:r w:rsidRPr="00F86EC5">
        <w:t>user_password</w:t>
      </w:r>
      <w:proofErr w:type="spellEnd"/>
      <w:r w:rsidRPr="00F86EC5">
        <w:t>"</w:t>
      </w:r>
      <w:r w:rsidRPr="00F86EC5">
        <w:rPr>
          <w:color w:val="CCCCCC"/>
        </w:rPr>
        <w:t xml:space="preserve"> </w:t>
      </w:r>
      <w:r w:rsidRPr="00F86EC5">
        <w:rPr>
          <w:color w:val="9CDCFE"/>
        </w:rPr>
        <w:t>type</w:t>
      </w:r>
      <w:r w:rsidRPr="00F86EC5">
        <w:rPr>
          <w:color w:val="CCCCCC"/>
        </w:rPr>
        <w:t>=</w:t>
      </w:r>
      <w:r w:rsidRPr="00F86EC5">
        <w:t>"password"</w:t>
      </w:r>
      <w:r w:rsidRPr="00F86EC5">
        <w:rPr>
          <w:color w:val="CCCCCC"/>
        </w:rPr>
        <w:t xml:space="preserve"> </w:t>
      </w:r>
      <w:r w:rsidRPr="00F86EC5">
        <w:rPr>
          <w:color w:val="9CDCFE"/>
        </w:rPr>
        <w:t>class</w:t>
      </w:r>
      <w:r w:rsidRPr="00F86EC5">
        <w:rPr>
          <w:color w:val="CCCCCC"/>
        </w:rPr>
        <w:t>=</w:t>
      </w:r>
      <w:r w:rsidRPr="00F86EC5">
        <w:t>"</w:t>
      </w:r>
      <w:proofErr w:type="spellStart"/>
      <w:r w:rsidRPr="00F86EC5">
        <w:t>passwordlogin</w:t>
      </w:r>
      <w:proofErr w:type="spellEnd"/>
      <w:r w:rsidRPr="00F86EC5">
        <w:t>"</w:t>
      </w:r>
      <w:r w:rsidRPr="00F86EC5">
        <w:rPr>
          <w:color w:val="CCCCCC"/>
        </w:rPr>
        <w:t xml:space="preserve"> </w:t>
      </w:r>
      <w:r w:rsidRPr="00F86EC5">
        <w:rPr>
          <w:color w:val="9CDCFE"/>
        </w:rPr>
        <w:t>placeholder</w:t>
      </w:r>
      <w:r w:rsidRPr="00F86EC5">
        <w:rPr>
          <w:color w:val="CCCCCC"/>
        </w:rPr>
        <w:t>=</w:t>
      </w:r>
      <w:r w:rsidRPr="00F86EC5">
        <w:t>"Password"</w:t>
      </w:r>
      <w:r w:rsidRPr="00F86EC5">
        <w:rPr>
          <w:color w:val="CCCCCC"/>
        </w:rPr>
        <w:t xml:space="preserve"> </w:t>
      </w:r>
      <w:r w:rsidRPr="00F86EC5">
        <w:rPr>
          <w:color w:val="9CDCFE"/>
        </w:rPr>
        <w:t>value</w:t>
      </w:r>
      <w:r w:rsidRPr="00F86EC5">
        <w:rPr>
          <w:color w:val="CCCCCC"/>
        </w:rPr>
        <w:t>=</w:t>
      </w:r>
      <w:r w:rsidRPr="00F86EC5">
        <w:t>""&gt;</w:t>
      </w:r>
    </w:p>
    <w:p w14:paraId="41F6C8FA" w14:textId="12EA21DB" w:rsidR="00A42F76" w:rsidRDefault="00A42F76" w:rsidP="00A42F76">
      <w:pPr>
        <w:pStyle w:val="Style2"/>
      </w:pPr>
      <w:r>
        <w:t>Collects the user's password for login. Users enter their password, which is used to authenticate their identity.</w:t>
      </w:r>
    </w:p>
    <w:p w14:paraId="3388F763" w14:textId="77777777" w:rsidR="00A42F76" w:rsidRDefault="00A42F76" w:rsidP="00A42F76">
      <w:pPr>
        <w:pStyle w:val="Style2"/>
      </w:pPr>
    </w:p>
    <w:p w14:paraId="28875F44" w14:textId="3B218315" w:rsidR="00A42F76" w:rsidRPr="00A94AC2" w:rsidRDefault="00A42F76" w:rsidP="00A42F76">
      <w:pPr>
        <w:pStyle w:val="Style2"/>
        <w:rPr>
          <w:b/>
          <w:bCs w:val="0"/>
        </w:rPr>
      </w:pPr>
      <w:r w:rsidRPr="00A94AC2">
        <w:rPr>
          <w:b/>
          <w:bCs w:val="0"/>
        </w:rPr>
        <w:t>Remember Me Checkbox</w:t>
      </w:r>
    </w:p>
    <w:p w14:paraId="6C5E866C" w14:textId="77777777" w:rsidR="00A42F76" w:rsidRDefault="00A42F76" w:rsidP="00A42F76">
      <w:pPr>
        <w:pStyle w:val="smallcode"/>
      </w:pPr>
      <w:r>
        <w:t xml:space="preserve">            </w:t>
      </w:r>
      <w:r>
        <w:rPr>
          <w:color w:val="569CD6"/>
        </w:rPr>
        <w:t>if</w:t>
      </w:r>
      <w:r>
        <w:t>(</w:t>
      </w:r>
      <w:proofErr w:type="spellStart"/>
      <w:r>
        <w:t>isset</w:t>
      </w:r>
      <w:proofErr w:type="spellEnd"/>
      <w:r>
        <w:t>($_POST[</w:t>
      </w:r>
      <w:r>
        <w:rPr>
          <w:color w:val="CE9178"/>
        </w:rPr>
        <w:t>"remember"</w:t>
      </w:r>
      <w:r>
        <w:t>]</w:t>
      </w:r>
      <w:proofErr w:type="gramStart"/>
      <w:r>
        <w:t>)){</w:t>
      </w:r>
      <w:proofErr w:type="gramEnd"/>
    </w:p>
    <w:p w14:paraId="0157CB75" w14:textId="77777777" w:rsidR="00A42F76" w:rsidRPr="00AD5C29" w:rsidRDefault="00A42F76" w:rsidP="00A42F76">
      <w:pPr>
        <w:pStyle w:val="smallcode"/>
        <w:rPr>
          <w:rFonts w:eastAsiaTheme="minorEastAsia"/>
        </w:rPr>
      </w:pPr>
      <w:r>
        <w:t xml:space="preserve">                </w:t>
      </w:r>
      <w:proofErr w:type="spellStart"/>
      <w:r>
        <w:t>setcookie</w:t>
      </w:r>
      <w:proofErr w:type="spellEnd"/>
      <w:r>
        <w:t>(</w:t>
      </w:r>
      <w:r>
        <w:rPr>
          <w:color w:val="CE9178"/>
        </w:rPr>
        <w:t>"</w:t>
      </w:r>
      <w:proofErr w:type="spellStart"/>
      <w:r>
        <w:rPr>
          <w:color w:val="CE9178"/>
        </w:rPr>
        <w:t>user_login</w:t>
      </w:r>
      <w:proofErr w:type="gramStart"/>
      <w:r>
        <w:rPr>
          <w:color w:val="CE9178"/>
        </w:rPr>
        <w:t>"</w:t>
      </w:r>
      <w:r>
        <w:t>,$</w:t>
      </w:r>
      <w:proofErr w:type="gramEnd"/>
      <w:r>
        <w:t>_POST</w:t>
      </w:r>
      <w:proofErr w:type="spellEnd"/>
      <w:r>
        <w:t>[</w:t>
      </w:r>
      <w:r>
        <w:rPr>
          <w:color w:val="CE9178"/>
        </w:rPr>
        <w:t>"</w:t>
      </w:r>
      <w:proofErr w:type="spellStart"/>
      <w:r>
        <w:rPr>
          <w:color w:val="CE9178"/>
        </w:rPr>
        <w:t>user_email</w:t>
      </w:r>
      <w:proofErr w:type="spellEnd"/>
      <w:r>
        <w:rPr>
          <w:color w:val="CE9178"/>
        </w:rPr>
        <w:t>"</w:t>
      </w:r>
      <w:r>
        <w:t>],time() + (</w:t>
      </w:r>
      <w:r>
        <w:rPr>
          <w:color w:val="B5CEA8"/>
        </w:rPr>
        <w:t>7</w:t>
      </w:r>
      <w:r>
        <w:t xml:space="preserve"> * </w:t>
      </w:r>
      <w:r>
        <w:rPr>
          <w:color w:val="B5CEA8"/>
        </w:rPr>
        <w:t>24</w:t>
      </w:r>
      <w:r>
        <w:t xml:space="preserve"> * </w:t>
      </w:r>
      <w:r>
        <w:rPr>
          <w:color w:val="B5CEA8"/>
        </w:rPr>
        <w:t>60</w:t>
      </w:r>
      <w:r>
        <w:t xml:space="preserve"> * </w:t>
      </w:r>
      <w:r>
        <w:rPr>
          <w:color w:val="B5CEA8"/>
        </w:rPr>
        <w:t>60</w:t>
      </w:r>
      <w:r>
        <w:t>),</w:t>
      </w:r>
      <w:r>
        <w:rPr>
          <w:color w:val="CE9178"/>
        </w:rPr>
        <w:t>"/"</w:t>
      </w:r>
      <w:r>
        <w:t>);</w:t>
      </w:r>
    </w:p>
    <w:p w14:paraId="2025027A" w14:textId="77777777" w:rsidR="00A42F76" w:rsidRDefault="00A42F76" w:rsidP="00A42F76">
      <w:pPr>
        <w:pStyle w:val="smallcode"/>
      </w:pPr>
      <w:r>
        <w:t xml:space="preserve">            } </w:t>
      </w:r>
      <w:r>
        <w:rPr>
          <w:color w:val="569CD6"/>
        </w:rPr>
        <w:t>else</w:t>
      </w:r>
      <w:r>
        <w:t xml:space="preserve"> {</w:t>
      </w:r>
    </w:p>
    <w:p w14:paraId="46DCB3ED" w14:textId="77777777" w:rsidR="00A42F76" w:rsidRDefault="00A42F76" w:rsidP="00A42F76">
      <w:pPr>
        <w:pStyle w:val="smallcode"/>
      </w:pPr>
      <w:r>
        <w:t>                unset($_COOKIE[</w:t>
      </w:r>
      <w:r>
        <w:rPr>
          <w:color w:val="CE9178"/>
        </w:rPr>
        <w:t>'</w:t>
      </w:r>
      <w:proofErr w:type="spellStart"/>
      <w:r>
        <w:rPr>
          <w:color w:val="CE9178"/>
        </w:rPr>
        <w:t>user_login</w:t>
      </w:r>
      <w:proofErr w:type="spellEnd"/>
      <w:r>
        <w:rPr>
          <w:color w:val="CE9178"/>
        </w:rPr>
        <w:t>'</w:t>
      </w:r>
      <w:r>
        <w:t>]);</w:t>
      </w:r>
    </w:p>
    <w:p w14:paraId="1BEF5385" w14:textId="77777777" w:rsidR="00A42F76" w:rsidRDefault="00A42F76" w:rsidP="00A42F76">
      <w:pPr>
        <w:pStyle w:val="smallcode"/>
      </w:pPr>
      <w:r>
        <w:t xml:space="preserve">                </w:t>
      </w:r>
      <w:proofErr w:type="spellStart"/>
      <w:proofErr w:type="gramStart"/>
      <w:r>
        <w:t>setcookie</w:t>
      </w:r>
      <w:proofErr w:type="spellEnd"/>
      <w:r>
        <w:t>(</w:t>
      </w:r>
      <w:proofErr w:type="gramEnd"/>
      <w:r>
        <w:rPr>
          <w:color w:val="CE9178"/>
        </w:rPr>
        <w:t>'</w:t>
      </w:r>
      <w:proofErr w:type="spellStart"/>
      <w:r>
        <w:rPr>
          <w:color w:val="CE9178"/>
        </w:rPr>
        <w:t>user_login</w:t>
      </w:r>
      <w:proofErr w:type="spellEnd"/>
      <w:r>
        <w:rPr>
          <w:color w:val="CE9178"/>
        </w:rPr>
        <w:t>'</w:t>
      </w:r>
      <w:r>
        <w:t xml:space="preserve">, </w:t>
      </w:r>
      <w:r>
        <w:rPr>
          <w:color w:val="569CD6"/>
        </w:rPr>
        <w:t>null</w:t>
      </w:r>
      <w:r>
        <w:t>, -</w:t>
      </w:r>
      <w:r>
        <w:rPr>
          <w:color w:val="B5CEA8"/>
        </w:rPr>
        <w:t>1</w:t>
      </w:r>
      <w:r>
        <w:t xml:space="preserve">, </w:t>
      </w:r>
      <w:r>
        <w:rPr>
          <w:color w:val="CE9178"/>
        </w:rPr>
        <w:t>'/'</w:t>
      </w:r>
      <w:r>
        <w:t>);</w:t>
      </w:r>
    </w:p>
    <w:p w14:paraId="4763CAF7" w14:textId="77777777" w:rsidR="00A42F76" w:rsidRDefault="00A42F76" w:rsidP="00A42F76">
      <w:pPr>
        <w:pStyle w:val="smallcode"/>
      </w:pPr>
      <w:r>
        <w:t>            }</w:t>
      </w:r>
    </w:p>
    <w:p w14:paraId="5A6E41AB" w14:textId="7303309D" w:rsidR="00A42F76" w:rsidRDefault="00A42F76" w:rsidP="00A42F76">
      <w:pPr>
        <w:pStyle w:val="Style2"/>
      </w:pPr>
      <w:r>
        <w:t xml:space="preserve">Allows users to remain logged in for a specified duration. If checked, </w:t>
      </w:r>
      <w:r w:rsidRPr="00782076">
        <w:t>it sets a cookie named</w:t>
      </w:r>
      <w:r>
        <w:t xml:space="preserve"> ‘user login’ </w:t>
      </w:r>
      <w:r w:rsidRPr="00782076">
        <w:t>with the user's email for 7 days. If not, it deletes the cookie by setting its expiration time to the past.</w:t>
      </w:r>
    </w:p>
    <w:p w14:paraId="52DA1217" w14:textId="77777777" w:rsidR="00A42F76" w:rsidRDefault="00A42F76" w:rsidP="00A42F76">
      <w:pPr>
        <w:pStyle w:val="Style2"/>
      </w:pPr>
    </w:p>
    <w:p w14:paraId="12F4D573" w14:textId="5C6CDE36" w:rsidR="00A42F76" w:rsidRPr="00A94AC2" w:rsidRDefault="00A42F76" w:rsidP="00A42F76">
      <w:pPr>
        <w:pStyle w:val="Style2"/>
        <w:rPr>
          <w:b/>
          <w:bCs w:val="0"/>
        </w:rPr>
      </w:pPr>
      <w:r w:rsidRPr="00A94AC2">
        <w:rPr>
          <w:b/>
          <w:bCs w:val="0"/>
        </w:rPr>
        <w:t>Back Button (</w:t>
      </w:r>
      <w:proofErr w:type="spellStart"/>
      <w:r w:rsidRPr="00A94AC2">
        <w:rPr>
          <w:b/>
          <w:bCs w:val="0"/>
        </w:rPr>
        <w:t>backlogin</w:t>
      </w:r>
      <w:proofErr w:type="spellEnd"/>
      <w:r w:rsidRPr="00A94AC2">
        <w:rPr>
          <w:b/>
          <w:bCs w:val="0"/>
        </w:rPr>
        <w:t>)</w:t>
      </w:r>
    </w:p>
    <w:p w14:paraId="55AD4F21" w14:textId="77777777" w:rsidR="00A42F76" w:rsidRPr="00F86EC5" w:rsidRDefault="00A42F76" w:rsidP="00A42F76">
      <w:pPr>
        <w:pStyle w:val="smallcode"/>
        <w:rPr>
          <w:color w:val="CCCCCC"/>
        </w:rPr>
      </w:pPr>
      <w:r w:rsidRPr="00F86EC5">
        <w:t>&lt;</w:t>
      </w:r>
      <w:r w:rsidRPr="00F86EC5">
        <w:rPr>
          <w:color w:val="569CD6"/>
        </w:rPr>
        <w:t>input</w:t>
      </w:r>
      <w:r w:rsidRPr="00F86EC5">
        <w:rPr>
          <w:color w:val="CCCCCC"/>
        </w:rPr>
        <w:t xml:space="preserve"> </w:t>
      </w:r>
      <w:r w:rsidRPr="00F86EC5">
        <w:rPr>
          <w:color w:val="9CDCFE"/>
        </w:rPr>
        <w:t>type</w:t>
      </w:r>
      <w:r w:rsidRPr="00F86EC5">
        <w:rPr>
          <w:color w:val="CCCCCC"/>
        </w:rPr>
        <w:t>=</w:t>
      </w:r>
      <w:r w:rsidRPr="00F86EC5">
        <w:t>"button"</w:t>
      </w:r>
      <w:r w:rsidRPr="00F86EC5">
        <w:rPr>
          <w:color w:val="CCCCCC"/>
        </w:rPr>
        <w:t xml:space="preserve"> </w:t>
      </w:r>
      <w:r w:rsidRPr="00F86EC5">
        <w:rPr>
          <w:color w:val="9CDCFE"/>
        </w:rPr>
        <w:t>name</w:t>
      </w:r>
      <w:r w:rsidRPr="00F86EC5">
        <w:rPr>
          <w:color w:val="CCCCCC"/>
        </w:rPr>
        <w:t>=</w:t>
      </w:r>
      <w:r w:rsidRPr="00F86EC5">
        <w:t>"</w:t>
      </w:r>
      <w:proofErr w:type="spellStart"/>
      <w:r w:rsidRPr="00F86EC5">
        <w:t>backlogin</w:t>
      </w:r>
      <w:proofErr w:type="spellEnd"/>
      <w:r w:rsidRPr="00F86EC5">
        <w:t>"</w:t>
      </w:r>
      <w:r w:rsidRPr="00F86EC5">
        <w:rPr>
          <w:color w:val="CCCCCC"/>
        </w:rPr>
        <w:t xml:space="preserve"> </w:t>
      </w:r>
      <w:r w:rsidRPr="00F86EC5">
        <w:rPr>
          <w:color w:val="9CDCFE"/>
        </w:rPr>
        <w:t>class</w:t>
      </w:r>
      <w:r w:rsidRPr="00F86EC5">
        <w:rPr>
          <w:color w:val="CCCCCC"/>
        </w:rPr>
        <w:t>=</w:t>
      </w:r>
      <w:r w:rsidRPr="00F86EC5">
        <w:t>"</w:t>
      </w:r>
      <w:proofErr w:type="spellStart"/>
      <w:r w:rsidRPr="00F86EC5">
        <w:t>backlogin</w:t>
      </w:r>
      <w:proofErr w:type="spellEnd"/>
      <w:r w:rsidRPr="00F86EC5">
        <w:t>"</w:t>
      </w:r>
      <w:r w:rsidRPr="00F86EC5">
        <w:rPr>
          <w:color w:val="CCCCCC"/>
        </w:rPr>
        <w:t xml:space="preserve"> </w:t>
      </w:r>
      <w:r w:rsidRPr="00F86EC5">
        <w:rPr>
          <w:color w:val="9CDCFE"/>
        </w:rPr>
        <w:t>value</w:t>
      </w:r>
      <w:r w:rsidRPr="00F86EC5">
        <w:rPr>
          <w:color w:val="CCCCCC"/>
        </w:rPr>
        <w:t>=</w:t>
      </w:r>
      <w:r w:rsidRPr="00F86EC5">
        <w:t>"Back"</w:t>
      </w:r>
      <w:r w:rsidRPr="00F86EC5">
        <w:rPr>
          <w:color w:val="CCCCCC"/>
        </w:rPr>
        <w:t xml:space="preserve"> </w:t>
      </w:r>
      <w:r w:rsidRPr="00F86EC5">
        <w:rPr>
          <w:color w:val="9CDCFE"/>
        </w:rPr>
        <w:t>onclick</w:t>
      </w:r>
      <w:r w:rsidRPr="00F86EC5">
        <w:rPr>
          <w:color w:val="CCCCCC"/>
        </w:rPr>
        <w:t>=</w:t>
      </w:r>
      <w:r w:rsidRPr="00F86EC5">
        <w:t>"</w:t>
      </w:r>
      <w:proofErr w:type="spellStart"/>
      <w:proofErr w:type="gramStart"/>
      <w:r w:rsidRPr="00F86EC5">
        <w:rPr>
          <w:color w:val="9CDCFE"/>
        </w:rPr>
        <w:t>window</w:t>
      </w:r>
      <w:r w:rsidRPr="00F86EC5">
        <w:t>.</w:t>
      </w:r>
      <w:r w:rsidRPr="00F86EC5">
        <w:rPr>
          <w:color w:val="9CDCFE"/>
        </w:rPr>
        <w:t>location</w:t>
      </w:r>
      <w:proofErr w:type="gramEnd"/>
      <w:r w:rsidRPr="00F86EC5">
        <w:t>.</w:t>
      </w:r>
      <w:r w:rsidRPr="00F86EC5">
        <w:rPr>
          <w:color w:val="9CDCFE"/>
        </w:rPr>
        <w:t>href</w:t>
      </w:r>
      <w:proofErr w:type="spellEnd"/>
      <w:r w:rsidRPr="00F86EC5">
        <w:rPr>
          <w:color w:val="D4D4D4"/>
        </w:rPr>
        <w:t>=</w:t>
      </w:r>
      <w:r w:rsidRPr="00F86EC5">
        <w:t>'</w:t>
      </w:r>
      <w:proofErr w:type="spellStart"/>
      <w:r w:rsidRPr="00F86EC5">
        <w:t>home.php</w:t>
      </w:r>
      <w:proofErr w:type="spellEnd"/>
      <w:r w:rsidRPr="00F86EC5">
        <w:t>'"&gt;</w:t>
      </w:r>
    </w:p>
    <w:p w14:paraId="74C18139" w14:textId="09727DF6" w:rsidR="00A42F76" w:rsidRDefault="00A42F76" w:rsidP="00A42F76">
      <w:pPr>
        <w:pStyle w:val="Style2"/>
      </w:pPr>
      <w:r>
        <w:t>Redirects the user to the home page (</w:t>
      </w:r>
      <w:proofErr w:type="spellStart"/>
      <w:r>
        <w:rPr>
          <w:b/>
        </w:rPr>
        <w:t>home.php</w:t>
      </w:r>
      <w:proofErr w:type="spellEnd"/>
      <w:r>
        <w:t>). Provides a quick way for users to return to the home page from the login page.</w:t>
      </w:r>
    </w:p>
    <w:p w14:paraId="3E87588D" w14:textId="77777777" w:rsidR="00A42F76" w:rsidRDefault="00A42F76" w:rsidP="00A42F76">
      <w:pPr>
        <w:pStyle w:val="Style2"/>
      </w:pPr>
    </w:p>
    <w:p w14:paraId="695CE1D3" w14:textId="08570576" w:rsidR="00A42F76" w:rsidRPr="00A94AC2" w:rsidRDefault="00A42F76" w:rsidP="00A42F76">
      <w:pPr>
        <w:pStyle w:val="Style2"/>
        <w:rPr>
          <w:b/>
          <w:bCs w:val="0"/>
        </w:rPr>
      </w:pPr>
      <w:r w:rsidRPr="00A94AC2">
        <w:rPr>
          <w:b/>
          <w:bCs w:val="0"/>
        </w:rPr>
        <w:t>Login Button (</w:t>
      </w:r>
      <w:proofErr w:type="spellStart"/>
      <w:r w:rsidRPr="00A94AC2">
        <w:rPr>
          <w:b/>
          <w:bCs w:val="0"/>
        </w:rPr>
        <w:t>nextlogin</w:t>
      </w:r>
      <w:proofErr w:type="spellEnd"/>
      <w:r w:rsidRPr="00A94AC2">
        <w:rPr>
          <w:b/>
          <w:bCs w:val="0"/>
        </w:rPr>
        <w:t>)</w:t>
      </w:r>
    </w:p>
    <w:p w14:paraId="2B505C3B" w14:textId="77777777" w:rsidR="00A42F76" w:rsidRPr="00F86EC5" w:rsidRDefault="00A42F76" w:rsidP="00A42F76">
      <w:pPr>
        <w:pStyle w:val="smallcode"/>
        <w:rPr>
          <w:color w:val="CCCCCC"/>
        </w:rPr>
      </w:pPr>
      <w:r w:rsidRPr="00F86EC5">
        <w:t>&lt;</w:t>
      </w:r>
      <w:r w:rsidRPr="00F86EC5">
        <w:rPr>
          <w:color w:val="569CD6"/>
        </w:rPr>
        <w:t>input</w:t>
      </w:r>
      <w:r w:rsidRPr="00F86EC5">
        <w:rPr>
          <w:color w:val="CCCCCC"/>
        </w:rPr>
        <w:t xml:space="preserve"> </w:t>
      </w:r>
      <w:r w:rsidRPr="00F86EC5">
        <w:rPr>
          <w:color w:val="9CDCFE"/>
        </w:rPr>
        <w:t>type</w:t>
      </w:r>
      <w:r w:rsidRPr="00F86EC5">
        <w:rPr>
          <w:color w:val="CCCCCC"/>
        </w:rPr>
        <w:t>=</w:t>
      </w:r>
      <w:r w:rsidRPr="00F86EC5">
        <w:t>"submit"</w:t>
      </w:r>
      <w:r w:rsidRPr="00F86EC5">
        <w:rPr>
          <w:color w:val="CCCCCC"/>
        </w:rPr>
        <w:t xml:space="preserve"> </w:t>
      </w:r>
      <w:r w:rsidRPr="00F86EC5">
        <w:rPr>
          <w:color w:val="9CDCFE"/>
        </w:rPr>
        <w:t>id</w:t>
      </w:r>
      <w:r w:rsidRPr="00F86EC5">
        <w:rPr>
          <w:color w:val="CCCCCC"/>
        </w:rPr>
        <w:t>=</w:t>
      </w:r>
      <w:r w:rsidRPr="00F86EC5">
        <w:t>"</w:t>
      </w:r>
      <w:proofErr w:type="spellStart"/>
      <w:r w:rsidRPr="00F86EC5">
        <w:t>LoginBtn</w:t>
      </w:r>
      <w:proofErr w:type="spellEnd"/>
      <w:r w:rsidRPr="00F86EC5">
        <w:t>"</w:t>
      </w:r>
      <w:r w:rsidRPr="00F86EC5">
        <w:rPr>
          <w:color w:val="CCCCCC"/>
        </w:rPr>
        <w:t xml:space="preserve"> </w:t>
      </w:r>
      <w:r w:rsidRPr="00F86EC5">
        <w:rPr>
          <w:color w:val="9CDCFE"/>
        </w:rPr>
        <w:t>name</w:t>
      </w:r>
      <w:r w:rsidRPr="00F86EC5">
        <w:rPr>
          <w:color w:val="CCCCCC"/>
        </w:rPr>
        <w:t>=</w:t>
      </w:r>
      <w:r w:rsidRPr="00F86EC5">
        <w:t>"</w:t>
      </w:r>
      <w:proofErr w:type="spellStart"/>
      <w:r w:rsidRPr="00F86EC5">
        <w:t>LoginBtn</w:t>
      </w:r>
      <w:proofErr w:type="spellEnd"/>
      <w:r w:rsidRPr="00F86EC5">
        <w:t>"</w:t>
      </w:r>
      <w:r w:rsidRPr="00F86EC5">
        <w:rPr>
          <w:color w:val="CCCCCC"/>
        </w:rPr>
        <w:t xml:space="preserve"> </w:t>
      </w:r>
      <w:r w:rsidRPr="00F86EC5">
        <w:rPr>
          <w:color w:val="9CDCFE"/>
        </w:rPr>
        <w:t>class</w:t>
      </w:r>
      <w:r w:rsidRPr="00F86EC5">
        <w:rPr>
          <w:color w:val="CCCCCC"/>
        </w:rPr>
        <w:t>=</w:t>
      </w:r>
      <w:r w:rsidRPr="00F86EC5">
        <w:t>"</w:t>
      </w:r>
      <w:proofErr w:type="spellStart"/>
      <w:r w:rsidRPr="00F86EC5">
        <w:t>nextlogin</w:t>
      </w:r>
      <w:proofErr w:type="spellEnd"/>
      <w:r w:rsidRPr="00F86EC5">
        <w:t>"</w:t>
      </w:r>
      <w:r w:rsidRPr="00F86EC5">
        <w:rPr>
          <w:color w:val="CCCCCC"/>
        </w:rPr>
        <w:t xml:space="preserve"> </w:t>
      </w:r>
      <w:r w:rsidRPr="00F86EC5">
        <w:rPr>
          <w:color w:val="9CDCFE"/>
        </w:rPr>
        <w:t>value</w:t>
      </w:r>
      <w:r w:rsidRPr="00F86EC5">
        <w:rPr>
          <w:color w:val="CCCCCC"/>
        </w:rPr>
        <w:t>=</w:t>
      </w:r>
      <w:r w:rsidRPr="00F86EC5">
        <w:t>"Login"&gt;</w:t>
      </w:r>
    </w:p>
    <w:p w14:paraId="44EF1195" w14:textId="7F4D6C3F" w:rsidR="00A42F76" w:rsidRDefault="00A42F76" w:rsidP="00A42F76">
      <w:pPr>
        <w:pStyle w:val="Style2"/>
      </w:pPr>
      <w:r>
        <w:t>Submits the login form. When clicked, the form data (email and password) is submitted to the server for authentication.</w:t>
      </w:r>
    </w:p>
    <w:p w14:paraId="22826C47" w14:textId="77777777" w:rsidR="00A42F76" w:rsidRDefault="00A42F76" w:rsidP="00A42F76">
      <w:pPr>
        <w:pStyle w:val="Style2"/>
      </w:pPr>
    </w:p>
    <w:p w14:paraId="0080AFE5" w14:textId="583E964F" w:rsidR="00A42F76" w:rsidRPr="00A94AC2" w:rsidRDefault="00A42F76" w:rsidP="00A42F76">
      <w:pPr>
        <w:pStyle w:val="Style2"/>
        <w:rPr>
          <w:b/>
          <w:bCs w:val="0"/>
        </w:rPr>
      </w:pPr>
      <w:r w:rsidRPr="00A94AC2">
        <w:rPr>
          <w:b/>
          <w:bCs w:val="0"/>
        </w:rPr>
        <w:t>Register Link</w:t>
      </w:r>
    </w:p>
    <w:p w14:paraId="63E89E55" w14:textId="77777777" w:rsidR="00A42F76" w:rsidRPr="00F86EC5" w:rsidRDefault="00A42F76" w:rsidP="00A42F76">
      <w:pPr>
        <w:pStyle w:val="smallcode"/>
      </w:pPr>
      <w:r w:rsidRPr="00F86EC5">
        <w:t>&lt;</w:t>
      </w:r>
      <w:r w:rsidRPr="00F86EC5">
        <w:rPr>
          <w:color w:val="569CD6"/>
        </w:rPr>
        <w:t>a</w:t>
      </w:r>
      <w:r w:rsidRPr="00F86EC5">
        <w:t xml:space="preserve"> </w:t>
      </w:r>
      <w:proofErr w:type="spellStart"/>
      <w:r w:rsidRPr="00F86EC5">
        <w:rPr>
          <w:color w:val="9CDCFE"/>
        </w:rPr>
        <w:t>href</w:t>
      </w:r>
      <w:proofErr w:type="spellEnd"/>
      <w:r w:rsidRPr="00F86EC5">
        <w:t>=</w:t>
      </w:r>
      <w:r w:rsidRPr="00F86EC5">
        <w:rPr>
          <w:color w:val="CE9178"/>
        </w:rPr>
        <w:t>"</w:t>
      </w:r>
      <w:proofErr w:type="spellStart"/>
      <w:r w:rsidRPr="00F86EC5">
        <w:rPr>
          <w:color w:val="CE9178"/>
        </w:rPr>
        <w:t>register.php</w:t>
      </w:r>
      <w:proofErr w:type="spellEnd"/>
      <w:r w:rsidRPr="00F86EC5">
        <w:rPr>
          <w:color w:val="CE9178"/>
        </w:rPr>
        <w:t>"</w:t>
      </w:r>
      <w:r w:rsidRPr="00F86EC5">
        <w:t>&gt;Click Here to Register&lt;/</w:t>
      </w:r>
      <w:r w:rsidRPr="00F86EC5">
        <w:rPr>
          <w:color w:val="569CD6"/>
        </w:rPr>
        <w:t>a</w:t>
      </w:r>
      <w:r w:rsidRPr="00F86EC5">
        <w:t>&gt;</w:t>
      </w:r>
    </w:p>
    <w:p w14:paraId="09C57ACC" w14:textId="483CC14D" w:rsidR="00CD03EC" w:rsidRDefault="00A42F76" w:rsidP="00C361AF">
      <w:pPr>
        <w:pStyle w:val="Style2"/>
      </w:pPr>
      <w:r>
        <w:t>Redirects the user to the registration page (</w:t>
      </w:r>
      <w:proofErr w:type="spellStart"/>
      <w:r>
        <w:rPr>
          <w:b/>
        </w:rPr>
        <w:t>register.php</w:t>
      </w:r>
      <w:proofErr w:type="spellEnd"/>
      <w:r>
        <w:t>). Allows new users to create an account.</w:t>
      </w:r>
    </w:p>
    <w:p w14:paraId="05B1DA9F" w14:textId="77777777" w:rsidR="00A94AC2" w:rsidRDefault="00A94AC2" w:rsidP="00C361AF">
      <w:pPr>
        <w:pStyle w:val="Style2"/>
      </w:pPr>
    </w:p>
    <w:p w14:paraId="793EAF13" w14:textId="77777777" w:rsidR="00A94AC2" w:rsidRDefault="00A94AC2" w:rsidP="00C361AF">
      <w:pPr>
        <w:pStyle w:val="Style2"/>
      </w:pPr>
    </w:p>
    <w:p w14:paraId="3EC9FA29" w14:textId="4D3B8E80" w:rsidR="00862A8C" w:rsidRPr="00A94AC2" w:rsidRDefault="00BD75CC" w:rsidP="00A94AC2">
      <w:pPr>
        <w:pStyle w:val="Heading2"/>
      </w:pPr>
      <w:bookmarkStart w:id="58" w:name="_Toc168345107"/>
      <w:bookmarkStart w:id="59" w:name="_Toc168348817"/>
      <w:r w:rsidRPr="00A94AC2">
        <w:lastRenderedPageBreak/>
        <w:t xml:space="preserve">Register </w:t>
      </w:r>
      <w:r w:rsidR="00CD03EC" w:rsidRPr="00A94AC2">
        <w:t>Page</w:t>
      </w:r>
      <w:bookmarkEnd w:id="58"/>
      <w:bookmarkEnd w:id="59"/>
    </w:p>
    <w:p w14:paraId="4097A577" w14:textId="46B85C1F" w:rsidR="00CD03EC" w:rsidRDefault="00D6012A" w:rsidP="00E259DD">
      <w:pPr>
        <w:pStyle w:val="smallcode"/>
        <w:rPr>
          <w:rFonts w:ascii="Consolas" w:hAnsi="Consolas"/>
          <w:sz w:val="21"/>
          <w:szCs w:val="21"/>
        </w:rPr>
      </w:pPr>
      <w:r>
        <w:t>&lt;</w:t>
      </w:r>
      <w:r>
        <w:rPr>
          <w:color w:val="569CD6"/>
        </w:rPr>
        <w:t>input</w:t>
      </w:r>
      <w:r>
        <w:rPr>
          <w:color w:val="D4D4D4"/>
        </w:rPr>
        <w:t xml:space="preserve"> </w:t>
      </w:r>
      <w:r>
        <w:rPr>
          <w:color w:val="9CDCFE"/>
        </w:rPr>
        <w:t>type</w:t>
      </w:r>
      <w:r>
        <w:rPr>
          <w:color w:val="D4D4D4"/>
        </w:rPr>
        <w:t>=</w:t>
      </w:r>
      <w:r>
        <w:t>"submit"</w:t>
      </w:r>
      <w:r>
        <w:rPr>
          <w:color w:val="D4D4D4"/>
        </w:rPr>
        <w:t xml:space="preserve"> </w:t>
      </w:r>
      <w:r>
        <w:rPr>
          <w:color w:val="9CDCFE"/>
        </w:rPr>
        <w:t>id</w:t>
      </w:r>
      <w:r>
        <w:rPr>
          <w:color w:val="D4D4D4"/>
        </w:rPr>
        <w:t>=</w:t>
      </w:r>
      <w:r>
        <w:t>"</w:t>
      </w:r>
      <w:proofErr w:type="spellStart"/>
      <w:r>
        <w:t>submitID</w:t>
      </w:r>
      <w:proofErr w:type="spellEnd"/>
      <w:r>
        <w:t>"</w:t>
      </w:r>
      <w:r>
        <w:rPr>
          <w:color w:val="D4D4D4"/>
        </w:rPr>
        <w:t xml:space="preserve"> </w:t>
      </w:r>
      <w:r>
        <w:rPr>
          <w:color w:val="9CDCFE"/>
        </w:rPr>
        <w:t>name</w:t>
      </w:r>
      <w:r>
        <w:rPr>
          <w:color w:val="D4D4D4"/>
        </w:rPr>
        <w:t>=</w:t>
      </w:r>
      <w:r>
        <w:t>"</w:t>
      </w:r>
      <w:proofErr w:type="spellStart"/>
      <w:r>
        <w:t>submitBtn</w:t>
      </w:r>
      <w:proofErr w:type="spellEnd"/>
      <w:r>
        <w:t>"</w:t>
      </w:r>
      <w:r>
        <w:rPr>
          <w:color w:val="D4D4D4"/>
        </w:rPr>
        <w:t xml:space="preserve"> </w:t>
      </w:r>
      <w:r>
        <w:rPr>
          <w:color w:val="9CDCFE"/>
        </w:rPr>
        <w:t>value</w:t>
      </w:r>
      <w:r>
        <w:rPr>
          <w:color w:val="D4D4D4"/>
        </w:rPr>
        <w:t>=</w:t>
      </w:r>
      <w:r>
        <w:t>"Submit"</w:t>
      </w:r>
      <w:r>
        <w:rPr>
          <w:rFonts w:ascii="Consolas" w:hAnsi="Consolas"/>
          <w:sz w:val="21"/>
          <w:szCs w:val="21"/>
        </w:rPr>
        <w:t>&gt;</w:t>
      </w:r>
    </w:p>
    <w:p w14:paraId="40C5C9B8" w14:textId="77777777" w:rsidR="00AD32C9" w:rsidRPr="0050216D" w:rsidRDefault="00AD32C9" w:rsidP="00AD32C9">
      <w:r w:rsidRPr="0050216D">
        <w:t>If no matching user is found, it shows an alert message indicating invalid credentials.</w:t>
      </w:r>
    </w:p>
    <w:p w14:paraId="1D87AF98" w14:textId="67916070" w:rsidR="0050216D" w:rsidRDefault="0050216D" w:rsidP="00AD32C9">
      <w:r w:rsidRPr="0050216D">
        <w:t>This is the submit button for the registration form. When clicked, it triggers the form submission.</w:t>
      </w:r>
    </w:p>
    <w:p w14:paraId="788E36C1" w14:textId="77777777" w:rsidR="0045637F" w:rsidRDefault="0045637F" w:rsidP="00E259DD">
      <w:pPr>
        <w:pStyle w:val="smallcode"/>
      </w:pPr>
    </w:p>
    <w:p w14:paraId="77343D1F" w14:textId="6E28D450" w:rsidR="00CD03EC" w:rsidRDefault="00CD03EC" w:rsidP="00E259DD">
      <w:pPr>
        <w:pStyle w:val="smallcode"/>
        <w:rPr>
          <w:color w:val="D4D4D4"/>
        </w:rPr>
      </w:pPr>
      <w:r>
        <w:t>&lt;?</w:t>
      </w:r>
      <w:proofErr w:type="spellStart"/>
      <w:r>
        <w:t>php</w:t>
      </w:r>
      <w:proofErr w:type="spellEnd"/>
    </w:p>
    <w:p w14:paraId="2A19D848" w14:textId="77777777" w:rsidR="00CD03EC" w:rsidRDefault="00CD03EC" w:rsidP="00E259DD">
      <w:pPr>
        <w:pStyle w:val="smallcode"/>
      </w:pPr>
      <w:r>
        <w:t>if(</w:t>
      </w:r>
      <w:proofErr w:type="spellStart"/>
      <w:r>
        <w:t>isset</w:t>
      </w:r>
      <w:proofErr w:type="spellEnd"/>
      <w:r>
        <w:t>($_POST[</w:t>
      </w:r>
      <w:r>
        <w:rPr>
          <w:color w:val="CE9178"/>
        </w:rPr>
        <w:t>'</w:t>
      </w:r>
      <w:proofErr w:type="spellStart"/>
      <w:r>
        <w:rPr>
          <w:color w:val="CE9178"/>
        </w:rPr>
        <w:t>submitBtn</w:t>
      </w:r>
      <w:proofErr w:type="spellEnd"/>
      <w:r>
        <w:rPr>
          <w:color w:val="CE9178"/>
        </w:rPr>
        <w:t>'</w:t>
      </w:r>
      <w:r>
        <w:t>]))</w:t>
      </w:r>
    </w:p>
    <w:p w14:paraId="1BF61872" w14:textId="76B27DAE" w:rsidR="009C66E4" w:rsidRPr="0050216D" w:rsidRDefault="009C66E4" w:rsidP="009C66E4">
      <w:r w:rsidRPr="009C66E4">
        <w:t xml:space="preserve">This checks if the form has been submitted by checking if the </w:t>
      </w:r>
      <w:r>
        <w:t>‘</w:t>
      </w:r>
      <w:proofErr w:type="spellStart"/>
      <w:r w:rsidRPr="009C66E4">
        <w:t>submitBtn</w:t>
      </w:r>
      <w:proofErr w:type="spellEnd"/>
      <w:r>
        <w:t>’</w:t>
      </w:r>
      <w:r w:rsidRPr="009C66E4">
        <w:t xml:space="preserve"> button is set in the </w:t>
      </w:r>
      <w:r>
        <w:t>‘</w:t>
      </w:r>
      <w:r w:rsidRPr="009C66E4">
        <w:t>POST</w:t>
      </w:r>
      <w:r>
        <w:t>’</w:t>
      </w:r>
      <w:r w:rsidRPr="009C66E4">
        <w:t xml:space="preserve"> data.</w:t>
      </w:r>
    </w:p>
    <w:p w14:paraId="3EAA1E8F" w14:textId="77777777" w:rsidR="0045637F" w:rsidRDefault="0045637F" w:rsidP="00E259DD">
      <w:pPr>
        <w:pStyle w:val="smallcode"/>
      </w:pPr>
    </w:p>
    <w:p w14:paraId="3C8B0C1C" w14:textId="77777777" w:rsidR="00CD03EC" w:rsidRDefault="00CD03EC" w:rsidP="00E259DD">
      <w:pPr>
        <w:pStyle w:val="smallcode"/>
      </w:pPr>
      <w:r>
        <w:t>{</w:t>
      </w:r>
    </w:p>
    <w:p w14:paraId="1EAA1A45" w14:textId="4EF2B66E" w:rsidR="00CD03EC" w:rsidRDefault="00CD03EC" w:rsidP="00E259DD">
      <w:pPr>
        <w:pStyle w:val="smallcode"/>
      </w:pPr>
      <w:r>
        <w:rPr>
          <w:color w:val="569CD6"/>
        </w:rPr>
        <w:t>include</w:t>
      </w:r>
      <w:r>
        <w:t>('</w:t>
      </w:r>
      <w:proofErr w:type="spellStart"/>
      <w:r>
        <w:t>conn.php</w:t>
      </w:r>
      <w:proofErr w:type="spellEnd"/>
      <w:r>
        <w:t>');</w:t>
      </w:r>
    </w:p>
    <w:p w14:paraId="04F9EFF7" w14:textId="38F1293C" w:rsidR="0016292A" w:rsidRPr="00DB165C" w:rsidRDefault="00DB165C" w:rsidP="0016292A">
      <w:r w:rsidRPr="00DB165C">
        <w:t xml:space="preserve">This includes a file </w:t>
      </w:r>
      <w:r w:rsidR="00CC04E7">
        <w:t>‘</w:t>
      </w:r>
      <w:proofErr w:type="spellStart"/>
      <w:r w:rsidRPr="00DB165C">
        <w:t>conn.php</w:t>
      </w:r>
      <w:proofErr w:type="spellEnd"/>
      <w:r w:rsidR="00CC04E7">
        <w:t>’</w:t>
      </w:r>
      <w:r w:rsidRPr="00DB165C">
        <w:t xml:space="preserve"> which presumably contains the database connection code.</w:t>
      </w:r>
    </w:p>
    <w:p w14:paraId="6F69B90F" w14:textId="77777777" w:rsidR="0045637F" w:rsidRDefault="00CD03EC" w:rsidP="00E259DD">
      <w:pPr>
        <w:pStyle w:val="smallcode"/>
      </w:pPr>
      <w:r>
        <w:t> </w:t>
      </w:r>
    </w:p>
    <w:p w14:paraId="705768A7" w14:textId="4B49F5DB" w:rsidR="00CD03EC" w:rsidRDefault="00CD03EC" w:rsidP="00E259DD">
      <w:pPr>
        <w:pStyle w:val="smallcode"/>
      </w:pPr>
      <w:r>
        <w:t xml:space="preserve">   $name = </w:t>
      </w:r>
      <w:proofErr w:type="spellStart"/>
      <w:r>
        <w:t>mysqli_real_escape_</w:t>
      </w:r>
      <w:proofErr w:type="gramStart"/>
      <w:r>
        <w:t>string</w:t>
      </w:r>
      <w:proofErr w:type="spellEnd"/>
      <w:r>
        <w:t>(</w:t>
      </w:r>
      <w:proofErr w:type="gramEnd"/>
      <w:r>
        <w:t>$con, $_POST[</w:t>
      </w:r>
      <w:r>
        <w:rPr>
          <w:color w:val="CE9178"/>
        </w:rPr>
        <w:t>'name'</w:t>
      </w:r>
      <w:r>
        <w:t>]);</w:t>
      </w:r>
    </w:p>
    <w:p w14:paraId="6456BBFD" w14:textId="77777777" w:rsidR="00CD03EC" w:rsidRDefault="00CD03EC" w:rsidP="00E259DD">
      <w:pPr>
        <w:pStyle w:val="smallcode"/>
      </w:pPr>
      <w:r>
        <w:t xml:space="preserve">    $username = </w:t>
      </w:r>
      <w:proofErr w:type="spellStart"/>
      <w:r>
        <w:t>mysqli_real_escape_</w:t>
      </w:r>
      <w:proofErr w:type="gramStart"/>
      <w:r>
        <w:t>string</w:t>
      </w:r>
      <w:proofErr w:type="spellEnd"/>
      <w:r>
        <w:t>(</w:t>
      </w:r>
      <w:proofErr w:type="gramEnd"/>
      <w:r>
        <w:t>$con, $_POST[</w:t>
      </w:r>
      <w:r>
        <w:rPr>
          <w:color w:val="CE9178"/>
        </w:rPr>
        <w:t>'username'</w:t>
      </w:r>
      <w:r>
        <w:t>]);</w:t>
      </w:r>
    </w:p>
    <w:p w14:paraId="6E76B359" w14:textId="77777777" w:rsidR="00CD03EC" w:rsidRDefault="00CD03EC" w:rsidP="00E259DD">
      <w:pPr>
        <w:pStyle w:val="smallcode"/>
      </w:pPr>
      <w:r>
        <w:t>    $</w:t>
      </w:r>
      <w:proofErr w:type="spellStart"/>
      <w:r>
        <w:t>phonenumber</w:t>
      </w:r>
      <w:proofErr w:type="spellEnd"/>
      <w:r>
        <w:t xml:space="preserve"> = </w:t>
      </w:r>
      <w:proofErr w:type="spellStart"/>
      <w:r>
        <w:t>mysqli_real_escape_</w:t>
      </w:r>
      <w:proofErr w:type="gramStart"/>
      <w:r>
        <w:t>string</w:t>
      </w:r>
      <w:proofErr w:type="spellEnd"/>
      <w:r>
        <w:t>(</w:t>
      </w:r>
      <w:proofErr w:type="gramEnd"/>
      <w:r>
        <w:t>$con, $_POST[</w:t>
      </w:r>
      <w:r>
        <w:rPr>
          <w:color w:val="CE9178"/>
        </w:rPr>
        <w:t>'</w:t>
      </w:r>
      <w:proofErr w:type="spellStart"/>
      <w:r>
        <w:rPr>
          <w:color w:val="CE9178"/>
        </w:rPr>
        <w:t>phonenumber</w:t>
      </w:r>
      <w:proofErr w:type="spellEnd"/>
      <w:r>
        <w:rPr>
          <w:color w:val="CE9178"/>
        </w:rPr>
        <w:t>'</w:t>
      </w:r>
      <w:r>
        <w:t>]);</w:t>
      </w:r>
    </w:p>
    <w:p w14:paraId="5ACB4063" w14:textId="77777777" w:rsidR="00CD03EC" w:rsidRDefault="00CD03EC" w:rsidP="00E259DD">
      <w:pPr>
        <w:pStyle w:val="smallcode"/>
      </w:pPr>
      <w:r>
        <w:t>    $</w:t>
      </w:r>
      <w:proofErr w:type="spellStart"/>
      <w:r>
        <w:t>emailaddress</w:t>
      </w:r>
      <w:proofErr w:type="spellEnd"/>
      <w:r>
        <w:t xml:space="preserve"> = </w:t>
      </w:r>
      <w:proofErr w:type="spellStart"/>
      <w:r>
        <w:t>mysqli_real_escape_</w:t>
      </w:r>
      <w:proofErr w:type="gramStart"/>
      <w:r>
        <w:t>string</w:t>
      </w:r>
      <w:proofErr w:type="spellEnd"/>
      <w:r>
        <w:t>(</w:t>
      </w:r>
      <w:proofErr w:type="gramEnd"/>
      <w:r>
        <w:t>$con, $_POST[</w:t>
      </w:r>
      <w:r>
        <w:rPr>
          <w:color w:val="CE9178"/>
        </w:rPr>
        <w:t>'</w:t>
      </w:r>
      <w:proofErr w:type="spellStart"/>
      <w:r>
        <w:rPr>
          <w:color w:val="CE9178"/>
        </w:rPr>
        <w:t>emailaddress</w:t>
      </w:r>
      <w:proofErr w:type="spellEnd"/>
      <w:r>
        <w:rPr>
          <w:color w:val="CE9178"/>
        </w:rPr>
        <w:t>'</w:t>
      </w:r>
      <w:r>
        <w:t>]);</w:t>
      </w:r>
    </w:p>
    <w:p w14:paraId="4271F4E6" w14:textId="77777777" w:rsidR="00CD03EC" w:rsidRDefault="00CD03EC" w:rsidP="00E259DD">
      <w:pPr>
        <w:pStyle w:val="smallcode"/>
      </w:pPr>
      <w:r>
        <w:t xml:space="preserve">    $password = </w:t>
      </w:r>
      <w:proofErr w:type="spellStart"/>
      <w:r>
        <w:t>mysqli_real_escape_</w:t>
      </w:r>
      <w:proofErr w:type="gramStart"/>
      <w:r>
        <w:t>string</w:t>
      </w:r>
      <w:proofErr w:type="spellEnd"/>
      <w:r>
        <w:t>(</w:t>
      </w:r>
      <w:proofErr w:type="gramEnd"/>
      <w:r>
        <w:t>$con, $_POST[</w:t>
      </w:r>
      <w:r>
        <w:rPr>
          <w:color w:val="CE9178"/>
        </w:rPr>
        <w:t>'password'</w:t>
      </w:r>
      <w:r>
        <w:t>]);</w:t>
      </w:r>
    </w:p>
    <w:p w14:paraId="28CCFAB7" w14:textId="77777777" w:rsidR="00CD03EC" w:rsidRDefault="00CD03EC" w:rsidP="00E259DD">
      <w:pPr>
        <w:pStyle w:val="smallcode"/>
      </w:pPr>
      <w:r>
        <w:t>    $</w:t>
      </w:r>
      <w:proofErr w:type="spellStart"/>
      <w:r>
        <w:t>homeaddress</w:t>
      </w:r>
      <w:proofErr w:type="spellEnd"/>
      <w:r>
        <w:t xml:space="preserve"> = </w:t>
      </w:r>
      <w:proofErr w:type="spellStart"/>
      <w:r>
        <w:t>mysqli_real_escape_</w:t>
      </w:r>
      <w:proofErr w:type="gramStart"/>
      <w:r>
        <w:t>string</w:t>
      </w:r>
      <w:proofErr w:type="spellEnd"/>
      <w:r>
        <w:t>(</w:t>
      </w:r>
      <w:proofErr w:type="gramEnd"/>
      <w:r>
        <w:t>$con, $_POST[</w:t>
      </w:r>
      <w:r>
        <w:rPr>
          <w:color w:val="CE9178"/>
        </w:rPr>
        <w:t>'</w:t>
      </w:r>
      <w:proofErr w:type="spellStart"/>
      <w:r>
        <w:rPr>
          <w:color w:val="CE9178"/>
        </w:rPr>
        <w:t>homeaddress</w:t>
      </w:r>
      <w:proofErr w:type="spellEnd"/>
      <w:r>
        <w:rPr>
          <w:color w:val="CE9178"/>
        </w:rPr>
        <w:t>'</w:t>
      </w:r>
      <w:r>
        <w:t>]);</w:t>
      </w:r>
    </w:p>
    <w:p w14:paraId="5ABB0C2E" w14:textId="77777777" w:rsidR="00CD03EC" w:rsidRDefault="00CD03EC" w:rsidP="00E259DD">
      <w:pPr>
        <w:pStyle w:val="smallcode"/>
      </w:pPr>
      <w:r>
        <w:t xml:space="preserve">    $gender = </w:t>
      </w:r>
      <w:proofErr w:type="spellStart"/>
      <w:r>
        <w:t>mysqli_real_escape_</w:t>
      </w:r>
      <w:proofErr w:type="gramStart"/>
      <w:r>
        <w:t>string</w:t>
      </w:r>
      <w:proofErr w:type="spellEnd"/>
      <w:r>
        <w:t>(</w:t>
      </w:r>
      <w:proofErr w:type="gramEnd"/>
      <w:r>
        <w:t>$con, $_POST[</w:t>
      </w:r>
      <w:r>
        <w:rPr>
          <w:color w:val="CE9178"/>
        </w:rPr>
        <w:t>'gender'</w:t>
      </w:r>
      <w:r>
        <w:t>]);</w:t>
      </w:r>
    </w:p>
    <w:p w14:paraId="54CF2869" w14:textId="77777777" w:rsidR="00CD03EC" w:rsidRDefault="00CD03EC" w:rsidP="00E259DD">
      <w:pPr>
        <w:pStyle w:val="smallcode"/>
      </w:pPr>
      <w:r>
        <w:t>    $</w:t>
      </w:r>
      <w:proofErr w:type="spellStart"/>
      <w:r>
        <w:t>dateofbirth</w:t>
      </w:r>
      <w:proofErr w:type="spellEnd"/>
      <w:r>
        <w:t xml:space="preserve"> = </w:t>
      </w:r>
      <w:proofErr w:type="spellStart"/>
      <w:r>
        <w:t>mysqli_real_escape_</w:t>
      </w:r>
      <w:proofErr w:type="gramStart"/>
      <w:r>
        <w:t>string</w:t>
      </w:r>
      <w:proofErr w:type="spellEnd"/>
      <w:r>
        <w:t>(</w:t>
      </w:r>
      <w:proofErr w:type="gramEnd"/>
      <w:r>
        <w:t>$con, $_POST[</w:t>
      </w:r>
      <w:r>
        <w:rPr>
          <w:color w:val="CE9178"/>
        </w:rPr>
        <w:t>'</w:t>
      </w:r>
      <w:proofErr w:type="spellStart"/>
      <w:r>
        <w:rPr>
          <w:color w:val="CE9178"/>
        </w:rPr>
        <w:t>dateofbirth</w:t>
      </w:r>
      <w:proofErr w:type="spellEnd"/>
      <w:r>
        <w:rPr>
          <w:color w:val="CE9178"/>
        </w:rPr>
        <w:t>'</w:t>
      </w:r>
      <w:r>
        <w:t>]);</w:t>
      </w:r>
    </w:p>
    <w:p w14:paraId="799CAD6E" w14:textId="27C0472F" w:rsidR="00A001C0" w:rsidRDefault="00CD03EC" w:rsidP="00E259DD">
      <w:pPr>
        <w:pStyle w:val="smallcode"/>
      </w:pPr>
      <w:r>
        <w:t>$</w:t>
      </w:r>
      <w:proofErr w:type="spellStart"/>
      <w:r>
        <w:t>user_type</w:t>
      </w:r>
      <w:proofErr w:type="spellEnd"/>
      <w:r>
        <w:t xml:space="preserve"> = </w:t>
      </w:r>
      <w:r>
        <w:rPr>
          <w:color w:val="CE9178"/>
        </w:rPr>
        <w:t>'member'</w:t>
      </w:r>
      <w:r>
        <w:t>;</w:t>
      </w:r>
    </w:p>
    <w:p w14:paraId="15A06561" w14:textId="77777777" w:rsidR="000429D7" w:rsidRPr="00BD5F63" w:rsidRDefault="000429D7" w:rsidP="00E259DD">
      <w:pPr>
        <w:pStyle w:val="smallcode"/>
      </w:pPr>
    </w:p>
    <w:p w14:paraId="7D91EE77" w14:textId="3B8D2D62" w:rsidR="00A001C0" w:rsidRPr="00825287" w:rsidRDefault="00EA42FE" w:rsidP="00825287">
      <w:r w:rsidRPr="00EA42FE">
        <w:t>This sanitizes the user input to prevent SQL injection by escaping special characters</w:t>
      </w:r>
      <w:r w:rsidR="00BD5F63">
        <w:t xml:space="preserve"> and set default user type</w:t>
      </w:r>
      <w:r w:rsidR="00687D70">
        <w:t>.</w:t>
      </w:r>
    </w:p>
    <w:p w14:paraId="2B53DDDE" w14:textId="77777777" w:rsidR="00CD03EC" w:rsidRDefault="00CD03EC" w:rsidP="00DB2E26">
      <w:pPr>
        <w:pStyle w:val="smallcode"/>
        <w:rPr>
          <w:color w:val="D4D4D4"/>
        </w:rPr>
      </w:pPr>
      <w:r>
        <w:rPr>
          <w:color w:val="D4D4D4"/>
        </w:rPr>
        <w:t>    $</w:t>
      </w:r>
      <w:proofErr w:type="spellStart"/>
      <w:r>
        <w:rPr>
          <w:color w:val="D4D4D4"/>
        </w:rPr>
        <w:t>sql</w:t>
      </w:r>
      <w:proofErr w:type="spellEnd"/>
      <w:r>
        <w:rPr>
          <w:color w:val="D4D4D4"/>
        </w:rPr>
        <w:t xml:space="preserve"> = </w:t>
      </w:r>
      <w:r>
        <w:t>"</w:t>
      </w:r>
      <w:r>
        <w:rPr>
          <w:color w:val="569CD6"/>
        </w:rPr>
        <w:t>INSERT INTO</w:t>
      </w:r>
      <w:r>
        <w:t xml:space="preserve"> </w:t>
      </w:r>
      <w:proofErr w:type="spellStart"/>
      <w:r>
        <w:t>userdetail</w:t>
      </w:r>
      <w:proofErr w:type="spellEnd"/>
      <w:r>
        <w:t xml:space="preserve"> (</w:t>
      </w:r>
      <w:proofErr w:type="spellStart"/>
      <w:r>
        <w:t>account_name</w:t>
      </w:r>
      <w:proofErr w:type="spellEnd"/>
      <w:r>
        <w:t xml:space="preserve">, </w:t>
      </w:r>
      <w:proofErr w:type="spellStart"/>
      <w:r>
        <w:t>user_name</w:t>
      </w:r>
      <w:proofErr w:type="spellEnd"/>
      <w:r>
        <w:t xml:space="preserve">, </w:t>
      </w:r>
      <w:proofErr w:type="spellStart"/>
      <w:r>
        <w:t>user_phone</w:t>
      </w:r>
      <w:proofErr w:type="spellEnd"/>
      <w:r>
        <w:t xml:space="preserve">, </w:t>
      </w:r>
      <w:proofErr w:type="spellStart"/>
      <w:r>
        <w:t>user_email</w:t>
      </w:r>
      <w:proofErr w:type="spellEnd"/>
      <w:r>
        <w:t xml:space="preserve">, </w:t>
      </w:r>
      <w:proofErr w:type="spellStart"/>
      <w:r>
        <w:t>user_password</w:t>
      </w:r>
      <w:proofErr w:type="spellEnd"/>
      <w:r>
        <w:t xml:space="preserve">, </w:t>
      </w:r>
      <w:proofErr w:type="spellStart"/>
      <w:r>
        <w:t>user_address</w:t>
      </w:r>
      <w:proofErr w:type="spellEnd"/>
      <w:r>
        <w:t xml:space="preserve">, </w:t>
      </w:r>
      <w:proofErr w:type="spellStart"/>
      <w:r>
        <w:t>user_gender</w:t>
      </w:r>
      <w:proofErr w:type="spellEnd"/>
      <w:r>
        <w:t xml:space="preserve">, </w:t>
      </w:r>
      <w:proofErr w:type="spellStart"/>
      <w:r>
        <w:t>user_dob</w:t>
      </w:r>
      <w:proofErr w:type="spellEnd"/>
      <w:r>
        <w:t xml:space="preserve">, </w:t>
      </w:r>
      <w:proofErr w:type="spellStart"/>
      <w:r>
        <w:t>user_type</w:t>
      </w:r>
      <w:proofErr w:type="spellEnd"/>
      <w:r>
        <w:t xml:space="preserve">) </w:t>
      </w:r>
    </w:p>
    <w:p w14:paraId="23536F3C" w14:textId="2BD444BB" w:rsidR="00CD03EC" w:rsidRDefault="00CD03EC" w:rsidP="00DB2E26">
      <w:pPr>
        <w:pStyle w:val="smallcode"/>
        <w:rPr>
          <w:color w:val="D4D4D4"/>
        </w:rPr>
      </w:pPr>
      <w:r>
        <w:t xml:space="preserve">            </w:t>
      </w:r>
      <w:r>
        <w:rPr>
          <w:color w:val="569CD6"/>
        </w:rPr>
        <w:t>VALUES</w:t>
      </w:r>
      <w:r>
        <w:t xml:space="preserve"> ('$name', '$username', '$</w:t>
      </w:r>
      <w:proofErr w:type="spellStart"/>
      <w:r>
        <w:t>phonenumber</w:t>
      </w:r>
      <w:proofErr w:type="spellEnd"/>
      <w:r>
        <w:t>', '$</w:t>
      </w:r>
      <w:proofErr w:type="spellStart"/>
      <w:r>
        <w:t>emailaddress</w:t>
      </w:r>
      <w:proofErr w:type="spellEnd"/>
      <w:r>
        <w:t>', '$password', '$</w:t>
      </w:r>
      <w:proofErr w:type="spellStart"/>
      <w:r>
        <w:t>homeaddress</w:t>
      </w:r>
      <w:proofErr w:type="spellEnd"/>
      <w:r>
        <w:t>', '$gender', '$</w:t>
      </w:r>
      <w:proofErr w:type="spellStart"/>
      <w:r>
        <w:t>dateofbirth</w:t>
      </w:r>
      <w:proofErr w:type="spellEnd"/>
      <w:r>
        <w:t>','$</w:t>
      </w:r>
      <w:proofErr w:type="spellStart"/>
      <w:r>
        <w:t>user_type</w:t>
      </w:r>
      <w:proofErr w:type="spellEnd"/>
      <w:r>
        <w:t>')"</w:t>
      </w:r>
      <w:r>
        <w:rPr>
          <w:color w:val="D4D4D4"/>
        </w:rPr>
        <w:t>;</w:t>
      </w:r>
    </w:p>
    <w:p w14:paraId="45BF2D43" w14:textId="65094A61" w:rsidR="00FA7B73" w:rsidRDefault="00FA7B73" w:rsidP="00FA7B73">
      <w:r w:rsidRPr="00825287">
        <w:t xml:space="preserve">This constructs an SQL query to insert the user details into the </w:t>
      </w:r>
      <w:r w:rsidR="00B24BE9">
        <w:t>‘</w:t>
      </w:r>
      <w:proofErr w:type="spellStart"/>
      <w:r w:rsidRPr="00825287">
        <w:t>userdetail</w:t>
      </w:r>
      <w:proofErr w:type="spellEnd"/>
      <w:r w:rsidR="00B24BE9">
        <w:t>’</w:t>
      </w:r>
      <w:r w:rsidRPr="00825287">
        <w:t xml:space="preserve"> table.</w:t>
      </w:r>
    </w:p>
    <w:p w14:paraId="46460B41" w14:textId="77777777" w:rsidR="00197DD0" w:rsidRDefault="00197DD0" w:rsidP="00FA7B73"/>
    <w:p w14:paraId="52DF0C97" w14:textId="77777777" w:rsidR="00CD03EC" w:rsidRDefault="00CD03EC" w:rsidP="00197DD0">
      <w:pPr>
        <w:pStyle w:val="smallcode"/>
      </w:pPr>
      <w:r>
        <w:t xml:space="preserve">    </w:t>
      </w:r>
      <w:r>
        <w:rPr>
          <w:color w:val="569CD6"/>
        </w:rPr>
        <w:t>if</w:t>
      </w:r>
      <w:r>
        <w:t xml:space="preserve"> </w:t>
      </w:r>
      <w:proofErr w:type="gramStart"/>
      <w:r>
        <w:t>(!</w:t>
      </w:r>
      <w:proofErr w:type="spellStart"/>
      <w:r>
        <w:t>mysqli</w:t>
      </w:r>
      <w:proofErr w:type="gramEnd"/>
      <w:r>
        <w:t>_query</w:t>
      </w:r>
      <w:proofErr w:type="spellEnd"/>
      <w:r>
        <w:t>($con, $</w:t>
      </w:r>
      <w:proofErr w:type="spellStart"/>
      <w:r>
        <w:t>sql</w:t>
      </w:r>
      <w:proofErr w:type="spellEnd"/>
      <w:r>
        <w:t>)){</w:t>
      </w:r>
    </w:p>
    <w:p w14:paraId="51F2D4BF" w14:textId="77777777" w:rsidR="00CD03EC" w:rsidRDefault="00CD03EC" w:rsidP="00197DD0">
      <w:pPr>
        <w:pStyle w:val="smallcode"/>
      </w:pPr>
      <w:r>
        <w:t xml:space="preserve">        </w:t>
      </w:r>
      <w:proofErr w:type="gramStart"/>
      <w:r>
        <w:rPr>
          <w:color w:val="569CD6"/>
        </w:rPr>
        <w:t>die</w:t>
      </w:r>
      <w:r>
        <w:t>(</w:t>
      </w:r>
      <w:proofErr w:type="gramEnd"/>
      <w:r>
        <w:rPr>
          <w:color w:val="CE9178"/>
        </w:rPr>
        <w:t>'Error: '</w:t>
      </w:r>
      <w:r>
        <w:t xml:space="preserve"> . </w:t>
      </w:r>
      <w:proofErr w:type="spellStart"/>
      <w:r>
        <w:t>mysqli_error</w:t>
      </w:r>
      <w:proofErr w:type="spellEnd"/>
      <w:r>
        <w:t>($con));</w:t>
      </w:r>
    </w:p>
    <w:p w14:paraId="6BD87FB2" w14:textId="77777777" w:rsidR="00CD03EC" w:rsidRDefault="00CD03EC" w:rsidP="00197DD0">
      <w:pPr>
        <w:pStyle w:val="smallcode"/>
      </w:pPr>
      <w:r>
        <w:t>    }</w:t>
      </w:r>
    </w:p>
    <w:p w14:paraId="6BA7C779" w14:textId="77777777" w:rsidR="00CD03EC" w:rsidRDefault="00CD03EC" w:rsidP="00197DD0">
      <w:pPr>
        <w:pStyle w:val="smallcode"/>
      </w:pPr>
      <w:r>
        <w:t xml:space="preserve">    </w:t>
      </w:r>
      <w:proofErr w:type="gramStart"/>
      <w:r>
        <w:rPr>
          <w:color w:val="569CD6"/>
        </w:rPr>
        <w:t>else</w:t>
      </w:r>
      <w:r>
        <w:t>{</w:t>
      </w:r>
      <w:proofErr w:type="gramEnd"/>
    </w:p>
    <w:p w14:paraId="1E9C57E2" w14:textId="77777777" w:rsidR="00CD03EC" w:rsidRDefault="00CD03EC" w:rsidP="00197DD0">
      <w:pPr>
        <w:pStyle w:val="smallcode"/>
      </w:pPr>
      <w:r>
        <w:t xml:space="preserve">        echo "&lt;script&gt;alert('Successful!'); </w:t>
      </w:r>
      <w:proofErr w:type="spellStart"/>
      <w:proofErr w:type="gramStart"/>
      <w:r>
        <w:t>window.location</w:t>
      </w:r>
      <w:proofErr w:type="gramEnd"/>
      <w:r>
        <w:t>.href</w:t>
      </w:r>
      <w:proofErr w:type="spellEnd"/>
      <w:r>
        <w:t>='</w:t>
      </w:r>
      <w:proofErr w:type="spellStart"/>
      <w:r>
        <w:t>login.php</w:t>
      </w:r>
      <w:proofErr w:type="spellEnd"/>
      <w:r>
        <w:t>';&lt;/script&gt;";</w:t>
      </w:r>
    </w:p>
    <w:p w14:paraId="43B9EDFD" w14:textId="7FD72CF0" w:rsidR="00CD03EC" w:rsidRDefault="00CD03EC" w:rsidP="00197DD0">
      <w:pPr>
        <w:pStyle w:val="smallcode"/>
      </w:pPr>
      <w:r>
        <w:t>}</w:t>
      </w:r>
    </w:p>
    <w:p w14:paraId="7CE3E201" w14:textId="77777777" w:rsidR="006A30A4" w:rsidRPr="00DB165C" w:rsidRDefault="006A30A4" w:rsidP="006A30A4">
      <w:r w:rsidRPr="00F32B42">
        <w:t>This executes the query. If it fails, it shows an error message. If it succeeds, it shows a success message and redirects to the login page.</w:t>
      </w:r>
    </w:p>
    <w:p w14:paraId="547411EE" w14:textId="77777777" w:rsidR="00CA1F74" w:rsidRPr="00DB165C" w:rsidRDefault="00CA1F74" w:rsidP="006A30A4"/>
    <w:p w14:paraId="4EEBD5DB" w14:textId="6D1FB6F2" w:rsidR="00CD03EC" w:rsidRDefault="00CD03EC" w:rsidP="00CA1F74">
      <w:pPr>
        <w:pStyle w:val="smallcode"/>
      </w:pPr>
      <w:r>
        <w:t xml:space="preserve">    </w:t>
      </w:r>
      <w:proofErr w:type="spellStart"/>
      <w:r>
        <w:t>mysqli_close</w:t>
      </w:r>
      <w:proofErr w:type="spellEnd"/>
      <w:r>
        <w:t>($con);</w:t>
      </w:r>
    </w:p>
    <w:p w14:paraId="48780F52" w14:textId="77777777" w:rsidR="00CD03EC" w:rsidRDefault="00CD03EC" w:rsidP="00CA1F74">
      <w:pPr>
        <w:pStyle w:val="smallcode"/>
      </w:pPr>
      <w:r>
        <w:t>}</w:t>
      </w:r>
    </w:p>
    <w:p w14:paraId="40F091AF" w14:textId="77777777" w:rsidR="00CD03EC" w:rsidRDefault="00CD03EC" w:rsidP="00CA1F74">
      <w:pPr>
        <w:pStyle w:val="smallcode"/>
      </w:pPr>
      <w:proofErr w:type="gramStart"/>
      <w:r>
        <w:t>else{</w:t>
      </w:r>
      <w:proofErr w:type="gramEnd"/>
    </w:p>
    <w:p w14:paraId="6811B8B2" w14:textId="77777777" w:rsidR="00CD03EC" w:rsidRDefault="00CD03EC" w:rsidP="00CA1F74">
      <w:pPr>
        <w:pStyle w:val="smallcode"/>
      </w:pPr>
      <w:r>
        <w:t>    echo "&lt;script&gt;</w:t>
      </w:r>
      <w:proofErr w:type="gramStart"/>
      <w:r>
        <w:t>alert(</w:t>
      </w:r>
      <w:proofErr w:type="gramEnd"/>
      <w:r>
        <w:t xml:space="preserve">'Please fill in the form'); </w:t>
      </w:r>
      <w:proofErr w:type="spellStart"/>
      <w:r>
        <w:t>window.location.href</w:t>
      </w:r>
      <w:proofErr w:type="spellEnd"/>
      <w:r>
        <w:t>='</w:t>
      </w:r>
      <w:proofErr w:type="spellStart"/>
      <w:r>
        <w:t>register.php</w:t>
      </w:r>
      <w:proofErr w:type="spellEnd"/>
      <w:r>
        <w:t>';&lt;/script&gt;";</w:t>
      </w:r>
    </w:p>
    <w:p w14:paraId="0AE76181" w14:textId="77777777" w:rsidR="00CD03EC" w:rsidRDefault="00CD03EC" w:rsidP="00CA1F74">
      <w:pPr>
        <w:pStyle w:val="smallcode"/>
      </w:pPr>
      <w:r>
        <w:t>}</w:t>
      </w:r>
    </w:p>
    <w:p w14:paraId="6994475C" w14:textId="77777777" w:rsidR="00CD03EC" w:rsidRDefault="00CD03EC" w:rsidP="00CA1F74">
      <w:pPr>
        <w:pStyle w:val="smallcode"/>
      </w:pPr>
      <w:r>
        <w:t>?&gt;</w:t>
      </w:r>
    </w:p>
    <w:p w14:paraId="6BAB35BA" w14:textId="70D01432" w:rsidR="00156842" w:rsidRDefault="00A55E6B" w:rsidP="00DB7BCA">
      <w:r w:rsidRPr="00A55E6B">
        <w:lastRenderedPageBreak/>
        <w:t>If the form is not submitted, it shows an alert and redirects back to the registration page.</w:t>
      </w:r>
    </w:p>
    <w:p w14:paraId="0DCC2DE8" w14:textId="77777777" w:rsidR="00D626E8" w:rsidRDefault="00D626E8">
      <w:pPr>
        <w:autoSpaceDE/>
        <w:autoSpaceDN/>
        <w:adjustRightInd/>
        <w:spacing w:after="160" w:line="259" w:lineRule="auto"/>
      </w:pPr>
      <w:r>
        <w:br w:type="page"/>
      </w:r>
    </w:p>
    <w:p w14:paraId="2FB0F096" w14:textId="5E4841DD" w:rsidR="00D626E8" w:rsidRPr="00AF7638" w:rsidRDefault="00806C70" w:rsidP="00F3083D">
      <w:pPr>
        <w:pStyle w:val="Heading3"/>
      </w:pPr>
      <w:bookmarkStart w:id="60" w:name="_Toc168348818"/>
      <w:r w:rsidRPr="00AF7638">
        <w:lastRenderedPageBreak/>
        <w:t>Log Out</w:t>
      </w:r>
      <w:r w:rsidR="00F3083D">
        <w:t>\</w:t>
      </w:r>
      <w:bookmarkEnd w:id="60"/>
    </w:p>
    <w:p w14:paraId="6B0EFFFD" w14:textId="77777777" w:rsidR="00691D6F" w:rsidRDefault="00691D6F" w:rsidP="00F3083D">
      <w:pPr>
        <w:pStyle w:val="codeblackbg"/>
        <w:rPr>
          <w:color w:val="D4D4D4"/>
        </w:rPr>
      </w:pPr>
      <w:r>
        <w:t>&lt;?</w:t>
      </w:r>
      <w:proofErr w:type="spellStart"/>
      <w:r>
        <w:t>php</w:t>
      </w:r>
      <w:proofErr w:type="spellEnd"/>
    </w:p>
    <w:p w14:paraId="397F6A7F" w14:textId="77777777" w:rsidR="00691D6F" w:rsidRDefault="00691D6F" w:rsidP="00F3083D">
      <w:pPr>
        <w:pStyle w:val="codeblackbg"/>
      </w:pPr>
      <w:proofErr w:type="spellStart"/>
      <w:r>
        <w:t>session_</w:t>
      </w:r>
      <w:proofErr w:type="gramStart"/>
      <w:r>
        <w:t>start</w:t>
      </w:r>
      <w:proofErr w:type="spellEnd"/>
      <w:r>
        <w:t>(</w:t>
      </w:r>
      <w:proofErr w:type="gramEnd"/>
      <w:r>
        <w:t>);</w:t>
      </w:r>
    </w:p>
    <w:p w14:paraId="68255F07" w14:textId="77777777" w:rsidR="00691D6F" w:rsidRDefault="00691D6F" w:rsidP="00F3083D">
      <w:pPr>
        <w:pStyle w:val="codeblackbg"/>
      </w:pPr>
      <w:proofErr w:type="spellStart"/>
      <w:r>
        <w:t>session_</w:t>
      </w:r>
      <w:proofErr w:type="gramStart"/>
      <w:r>
        <w:t>destroy</w:t>
      </w:r>
      <w:proofErr w:type="spellEnd"/>
      <w:r>
        <w:t>(</w:t>
      </w:r>
      <w:proofErr w:type="gramEnd"/>
      <w:r>
        <w:t>);</w:t>
      </w:r>
    </w:p>
    <w:p w14:paraId="415E5161" w14:textId="39CF76D3" w:rsidR="00691D6F" w:rsidRDefault="00691D6F" w:rsidP="00F3083D">
      <w:pPr>
        <w:pStyle w:val="codeblackbg"/>
        <w:rPr>
          <w:color w:val="D4D4D4"/>
        </w:rPr>
      </w:pPr>
      <w:r>
        <w:rPr>
          <w:color w:val="D4D4D4"/>
        </w:rPr>
        <w:t>echo</w:t>
      </w:r>
      <w:r>
        <w:t>"&lt;script&gt;</w:t>
      </w:r>
      <w:proofErr w:type="gramStart"/>
      <w:r>
        <w:t>alert(</w:t>
      </w:r>
      <w:proofErr w:type="gramEnd"/>
      <w:r>
        <w:t>'Successfully Logout.');</w:t>
      </w:r>
      <w:proofErr w:type="spellStart"/>
      <w:r>
        <w:t>window.location.href</w:t>
      </w:r>
      <w:proofErr w:type="spellEnd"/>
      <w:r>
        <w:t>='</w:t>
      </w:r>
      <w:proofErr w:type="spellStart"/>
      <w:r>
        <w:t>home.php</w:t>
      </w:r>
      <w:proofErr w:type="spellEnd"/>
      <w:r>
        <w:t>';&lt;/script&gt;"</w:t>
      </w:r>
      <w:r>
        <w:rPr>
          <w:color w:val="D4D4D4"/>
        </w:rPr>
        <w:t>;</w:t>
      </w:r>
    </w:p>
    <w:p w14:paraId="6068CAA1" w14:textId="0F52F7D2" w:rsidR="00691D6F" w:rsidRPr="00D661B1" w:rsidRDefault="00691D6F" w:rsidP="00F3083D">
      <w:pPr>
        <w:pStyle w:val="codeblackbg"/>
        <w:rPr>
          <w:rFonts w:cs="Times New Roman"/>
          <w:color w:val="D4D4D4"/>
          <w:lang w:val="en-MY"/>
        </w:rPr>
      </w:pPr>
      <w:r>
        <w:t>?&gt;</w:t>
      </w:r>
    </w:p>
    <w:p w14:paraId="2F3269F7" w14:textId="77777777" w:rsidR="00D661B1" w:rsidRDefault="00D661B1" w:rsidP="00894826">
      <w:pPr>
        <w:rPr>
          <w:rFonts w:eastAsiaTheme="minorEastAsia"/>
        </w:rPr>
      </w:pPr>
      <w:r>
        <w:rPr>
          <w:rFonts w:eastAsiaTheme="minorEastAsia"/>
        </w:rPr>
        <w:t xml:space="preserve">The logout functionality in </w:t>
      </w:r>
      <w:proofErr w:type="spellStart"/>
      <w:r>
        <w:rPr>
          <w:rFonts w:eastAsiaTheme="minorEastAsia"/>
          <w:b/>
        </w:rPr>
        <w:t>logout.php</w:t>
      </w:r>
      <w:proofErr w:type="spellEnd"/>
      <w:r>
        <w:rPr>
          <w:rFonts w:eastAsiaTheme="minorEastAsia"/>
        </w:rPr>
        <w:t xml:space="preserve"> ensures a secure and effective logout process for users. When a user clicks the logout button, this PHP script is executed. It starts by including the necessary database connection file (</w:t>
      </w:r>
      <w:proofErr w:type="spellStart"/>
      <w:r>
        <w:rPr>
          <w:rFonts w:eastAsiaTheme="minorEastAsia"/>
          <w:b/>
        </w:rPr>
        <w:t>conn.php</w:t>
      </w:r>
      <w:proofErr w:type="spellEnd"/>
      <w:r>
        <w:rPr>
          <w:rFonts w:eastAsiaTheme="minorEastAsia"/>
        </w:rPr>
        <w:t>) and initiating a session.</w:t>
      </w:r>
    </w:p>
    <w:p w14:paraId="30111DFF" w14:textId="2B9DBC37" w:rsidR="007B549B" w:rsidRDefault="00D661B1" w:rsidP="007B549B">
      <w:pPr>
        <w:rPr>
          <w:rFonts w:eastAsiaTheme="minorEastAsia"/>
        </w:rPr>
      </w:pPr>
      <w:r>
        <w:rPr>
          <w:rFonts w:eastAsiaTheme="minorEastAsia"/>
        </w:rPr>
        <w:t xml:space="preserve">The script checks if a user is logged in by verifying the existence of </w:t>
      </w:r>
      <w:r>
        <w:rPr>
          <w:rFonts w:eastAsiaTheme="minorEastAsia"/>
          <w:b/>
        </w:rPr>
        <w:t>$_SESSION['</w:t>
      </w:r>
      <w:proofErr w:type="spellStart"/>
      <w:r>
        <w:rPr>
          <w:rFonts w:eastAsiaTheme="minorEastAsia"/>
          <w:b/>
        </w:rPr>
        <w:t>user_id</w:t>
      </w:r>
      <w:proofErr w:type="spellEnd"/>
      <w:r>
        <w:rPr>
          <w:rFonts w:eastAsiaTheme="minorEastAsia"/>
          <w:b/>
        </w:rPr>
        <w:t>']</w:t>
      </w:r>
      <w:r>
        <w:rPr>
          <w:rFonts w:eastAsiaTheme="minorEastAsia"/>
        </w:rPr>
        <w:t xml:space="preserve">. If the user is logged in, it retrieves the user ID from the session and updates the </w:t>
      </w:r>
      <w:proofErr w:type="spellStart"/>
      <w:r>
        <w:rPr>
          <w:rFonts w:eastAsiaTheme="minorEastAsia"/>
          <w:b/>
        </w:rPr>
        <w:t>user_type</w:t>
      </w:r>
      <w:proofErr w:type="spellEnd"/>
      <w:r>
        <w:rPr>
          <w:rFonts w:eastAsiaTheme="minorEastAsia"/>
        </w:rPr>
        <w:t xml:space="preserve"> field in the database to 'none'. This effectively logs the user out by changing their status. The session is then destroyed, and the user is redirected to the home page (</w:t>
      </w:r>
      <w:proofErr w:type="spellStart"/>
      <w:r>
        <w:rPr>
          <w:rFonts w:eastAsiaTheme="minorEastAsia"/>
          <w:b/>
        </w:rPr>
        <w:t>home.php</w:t>
      </w:r>
      <w:proofErr w:type="spellEnd"/>
      <w:r>
        <w:rPr>
          <w:rFonts w:eastAsiaTheme="minorEastAsia"/>
        </w:rPr>
        <w:t>) with a success message. If the user is not logged in, an alert is displayed, and the user is redirected to the home page.</w:t>
      </w:r>
      <w:sdt>
        <w:sdtPr>
          <w:rPr>
            <w:rFonts w:eastAsiaTheme="minorEastAsia"/>
          </w:rPr>
          <w:id w:val="276609903"/>
          <w:citation/>
        </w:sdtPr>
        <w:sdtContent>
          <w:r w:rsidR="00857D2B">
            <w:rPr>
              <w:rFonts w:eastAsiaTheme="minorEastAsia"/>
            </w:rPr>
            <w:fldChar w:fldCharType="begin"/>
          </w:r>
          <w:r w:rsidR="00857D2B">
            <w:rPr>
              <w:rFonts w:eastAsiaTheme="minorEastAsia"/>
              <w:lang w:val="en-MY"/>
            </w:rPr>
            <w:instrText xml:space="preserve"> CITATION PHP \l 17417 </w:instrText>
          </w:r>
          <w:r w:rsidR="00857D2B">
            <w:rPr>
              <w:rFonts w:eastAsiaTheme="minorEastAsia"/>
            </w:rPr>
            <w:fldChar w:fldCharType="separate"/>
          </w:r>
          <w:r w:rsidR="00857D2B">
            <w:rPr>
              <w:rFonts w:eastAsiaTheme="minorEastAsia"/>
              <w:noProof/>
              <w:lang w:val="en-MY"/>
            </w:rPr>
            <w:t xml:space="preserve"> </w:t>
          </w:r>
          <w:r w:rsidR="00857D2B" w:rsidRPr="00857D2B">
            <w:rPr>
              <w:rFonts w:eastAsiaTheme="minorEastAsia"/>
              <w:noProof/>
              <w:lang w:val="en-MY"/>
            </w:rPr>
            <w:t>(PHP MySQL select data, n.d.)</w:t>
          </w:r>
          <w:r w:rsidR="00857D2B">
            <w:rPr>
              <w:rFonts w:eastAsiaTheme="minorEastAsia"/>
            </w:rPr>
            <w:fldChar w:fldCharType="end"/>
          </w:r>
        </w:sdtContent>
      </w:sdt>
    </w:p>
    <w:p w14:paraId="19C082C2" w14:textId="77777777" w:rsidR="00D661B1" w:rsidRDefault="00D661B1" w:rsidP="00D661B1">
      <w:pPr>
        <w:rPr>
          <w:rFonts w:eastAsiaTheme="minorEastAsia"/>
        </w:rPr>
      </w:pPr>
    </w:p>
    <w:p w14:paraId="60436687" w14:textId="136411F1" w:rsidR="00042308" w:rsidRPr="00AF7638" w:rsidRDefault="00042308" w:rsidP="00F3083D">
      <w:pPr>
        <w:pStyle w:val="Heading3"/>
      </w:pPr>
      <w:bookmarkStart w:id="61" w:name="_Toc168348819"/>
      <w:r>
        <w:t>Home Page</w:t>
      </w:r>
      <w:bookmarkEnd w:id="61"/>
    </w:p>
    <w:p w14:paraId="74183FB9" w14:textId="77777777" w:rsidR="00574718" w:rsidRPr="001E188F" w:rsidRDefault="00574718" w:rsidP="00F3083D">
      <w:pPr>
        <w:pStyle w:val="codeblackbg"/>
        <w:rPr>
          <w:color w:val="CCCCCC"/>
        </w:rPr>
      </w:pPr>
      <w:r w:rsidRPr="001E188F">
        <w:t>&lt;</w:t>
      </w:r>
      <w:r w:rsidRPr="001E188F">
        <w:rPr>
          <w:color w:val="569CD6"/>
        </w:rPr>
        <w:t>div</w:t>
      </w:r>
      <w:r w:rsidRPr="001E188F">
        <w:rPr>
          <w:color w:val="CCCCCC"/>
        </w:rPr>
        <w:t xml:space="preserve"> </w:t>
      </w:r>
      <w:r w:rsidRPr="001E188F">
        <w:rPr>
          <w:color w:val="9CDCFE"/>
        </w:rPr>
        <w:t>class</w:t>
      </w:r>
      <w:r w:rsidRPr="001E188F">
        <w:rPr>
          <w:color w:val="CCCCCC"/>
        </w:rPr>
        <w:t>=</w:t>
      </w:r>
      <w:r w:rsidRPr="001E188F">
        <w:t>"header"&gt;</w:t>
      </w:r>
    </w:p>
    <w:p w14:paraId="6151846E" w14:textId="77777777" w:rsidR="00574718" w:rsidRPr="001E188F" w:rsidRDefault="00574718" w:rsidP="00F3083D">
      <w:pPr>
        <w:pStyle w:val="codeblackbg"/>
      </w:pPr>
      <w:r w:rsidRPr="001E188F">
        <w:t xml:space="preserve">    &lt;</w:t>
      </w:r>
      <w:r w:rsidRPr="001E188F">
        <w:rPr>
          <w:color w:val="569CD6"/>
        </w:rPr>
        <w:t>div</w:t>
      </w:r>
      <w:r w:rsidRPr="001E188F">
        <w:t xml:space="preserve"> </w:t>
      </w:r>
      <w:r w:rsidRPr="001E188F">
        <w:rPr>
          <w:color w:val="9CDCFE"/>
        </w:rPr>
        <w:t>class</w:t>
      </w:r>
      <w:r w:rsidRPr="001E188F">
        <w:t>=</w:t>
      </w:r>
      <w:r w:rsidRPr="001E188F">
        <w:rPr>
          <w:color w:val="CE9178"/>
        </w:rPr>
        <w:t>"box1"</w:t>
      </w:r>
      <w:r w:rsidRPr="001E188F">
        <w:t>&gt;</w:t>
      </w:r>
    </w:p>
    <w:p w14:paraId="0F526347" w14:textId="77777777" w:rsidR="00574718" w:rsidRPr="001E188F" w:rsidRDefault="00574718" w:rsidP="00F3083D">
      <w:pPr>
        <w:pStyle w:val="codeblackbg"/>
        <w:rPr>
          <w:color w:val="CCCCCC"/>
        </w:rPr>
      </w:pPr>
      <w:r w:rsidRPr="001E188F">
        <w:rPr>
          <w:color w:val="CCCCCC"/>
        </w:rPr>
        <w:t xml:space="preserve">        </w:t>
      </w:r>
      <w:r w:rsidRPr="001E188F">
        <w:t>&lt;</w:t>
      </w:r>
      <w:r w:rsidRPr="001E188F">
        <w:rPr>
          <w:color w:val="569CD6"/>
        </w:rPr>
        <w:t>button</w:t>
      </w:r>
      <w:r w:rsidRPr="001E188F">
        <w:rPr>
          <w:color w:val="CCCCCC"/>
        </w:rPr>
        <w:t xml:space="preserve"> </w:t>
      </w:r>
      <w:r w:rsidRPr="001E188F">
        <w:t>class</w:t>
      </w:r>
      <w:r w:rsidRPr="001E188F">
        <w:rPr>
          <w:color w:val="CCCCCC"/>
        </w:rPr>
        <w:t>=</w:t>
      </w:r>
      <w:r w:rsidRPr="001E188F">
        <w:rPr>
          <w:color w:val="CE9178"/>
        </w:rPr>
        <w:t>"</w:t>
      </w:r>
      <w:proofErr w:type="spellStart"/>
      <w:r w:rsidRPr="001E188F">
        <w:rPr>
          <w:color w:val="CE9178"/>
        </w:rPr>
        <w:t>homebtn</w:t>
      </w:r>
      <w:proofErr w:type="spellEnd"/>
      <w:r w:rsidRPr="001E188F">
        <w:rPr>
          <w:color w:val="CE9178"/>
        </w:rPr>
        <w:t>"</w:t>
      </w:r>
      <w:r w:rsidRPr="001E188F">
        <w:rPr>
          <w:color w:val="CCCCCC"/>
        </w:rPr>
        <w:t xml:space="preserve"> </w:t>
      </w:r>
      <w:r w:rsidRPr="001E188F">
        <w:t>onclick</w:t>
      </w:r>
      <w:r w:rsidRPr="001E188F">
        <w:rPr>
          <w:color w:val="CCCCCC"/>
        </w:rPr>
        <w:t>=</w:t>
      </w:r>
      <w:r w:rsidRPr="001E188F">
        <w:rPr>
          <w:color w:val="CE9178"/>
        </w:rPr>
        <w:t>"</w:t>
      </w:r>
      <w:proofErr w:type="spellStart"/>
      <w:proofErr w:type="gramStart"/>
      <w:r w:rsidRPr="001E188F">
        <w:t>window</w:t>
      </w:r>
      <w:r w:rsidRPr="001E188F">
        <w:rPr>
          <w:color w:val="CE9178"/>
        </w:rPr>
        <w:t>.</w:t>
      </w:r>
      <w:r w:rsidRPr="001E188F">
        <w:t>location</w:t>
      </w:r>
      <w:proofErr w:type="gramEnd"/>
      <w:r w:rsidRPr="001E188F">
        <w:rPr>
          <w:color w:val="CE9178"/>
        </w:rPr>
        <w:t>.</w:t>
      </w:r>
      <w:r w:rsidRPr="001E188F">
        <w:t>href</w:t>
      </w:r>
      <w:proofErr w:type="spellEnd"/>
      <w:r w:rsidRPr="001E188F">
        <w:rPr>
          <w:color w:val="D4D4D4"/>
        </w:rPr>
        <w:t>=</w:t>
      </w:r>
      <w:r w:rsidRPr="001E188F">
        <w:rPr>
          <w:color w:val="CE9178"/>
        </w:rPr>
        <w:t>'</w:t>
      </w:r>
      <w:proofErr w:type="spellStart"/>
      <w:r w:rsidRPr="001E188F">
        <w:rPr>
          <w:color w:val="CE9178"/>
        </w:rPr>
        <w:t>home.php</w:t>
      </w:r>
      <w:proofErr w:type="spellEnd"/>
      <w:r w:rsidRPr="001E188F">
        <w:rPr>
          <w:color w:val="CE9178"/>
        </w:rPr>
        <w:t>'"</w:t>
      </w:r>
      <w:r w:rsidRPr="001E188F">
        <w:t>&gt;</w:t>
      </w:r>
    </w:p>
    <w:p w14:paraId="66B7632C" w14:textId="77777777" w:rsidR="00574718" w:rsidRPr="001E188F" w:rsidRDefault="00574718" w:rsidP="00F3083D">
      <w:pPr>
        <w:pStyle w:val="codeblackbg"/>
        <w:rPr>
          <w:color w:val="CCCCCC"/>
        </w:rPr>
      </w:pPr>
      <w:r w:rsidRPr="001E188F">
        <w:rPr>
          <w:color w:val="CCCCCC"/>
        </w:rPr>
        <w:t xml:space="preserve">            </w:t>
      </w:r>
      <w:r w:rsidRPr="001E188F">
        <w:t>&lt;</w:t>
      </w:r>
      <w:proofErr w:type="spellStart"/>
      <w:r w:rsidRPr="001E188F">
        <w:rPr>
          <w:color w:val="569CD6"/>
        </w:rPr>
        <w:t>img</w:t>
      </w:r>
      <w:proofErr w:type="spellEnd"/>
      <w:r w:rsidRPr="001E188F">
        <w:rPr>
          <w:color w:val="CCCCCC"/>
        </w:rPr>
        <w:t xml:space="preserve"> </w:t>
      </w:r>
      <w:proofErr w:type="spellStart"/>
      <w:r w:rsidRPr="001E188F">
        <w:rPr>
          <w:color w:val="9CDCFE"/>
        </w:rPr>
        <w:t>src</w:t>
      </w:r>
      <w:proofErr w:type="spellEnd"/>
      <w:r w:rsidRPr="001E188F">
        <w:rPr>
          <w:color w:val="CCCCCC"/>
        </w:rPr>
        <w:t>=</w:t>
      </w:r>
      <w:r w:rsidRPr="001E188F">
        <w:t>"images/Charityeaselogo.jpg"</w:t>
      </w:r>
      <w:r w:rsidRPr="001E188F">
        <w:rPr>
          <w:color w:val="CCCCCC"/>
        </w:rPr>
        <w:t xml:space="preserve"> </w:t>
      </w:r>
      <w:r w:rsidRPr="001E188F">
        <w:rPr>
          <w:color w:val="9CDCFE"/>
        </w:rPr>
        <w:t>alt</w:t>
      </w:r>
      <w:r w:rsidRPr="001E188F">
        <w:rPr>
          <w:color w:val="CCCCCC"/>
        </w:rPr>
        <w:t>=</w:t>
      </w:r>
      <w:r w:rsidRPr="001E188F">
        <w:t>"</w:t>
      </w:r>
      <w:proofErr w:type="spellStart"/>
      <w:r w:rsidRPr="001E188F">
        <w:t>chairityeaselogo</w:t>
      </w:r>
      <w:proofErr w:type="spellEnd"/>
      <w:r w:rsidRPr="001E188F">
        <w:t>"</w:t>
      </w:r>
      <w:r w:rsidRPr="001E188F">
        <w:rPr>
          <w:color w:val="CCCCCC"/>
        </w:rPr>
        <w:t xml:space="preserve"> </w:t>
      </w:r>
      <w:r w:rsidRPr="001E188F">
        <w:rPr>
          <w:color w:val="9CDCFE"/>
        </w:rPr>
        <w:t>id</w:t>
      </w:r>
      <w:r w:rsidRPr="001E188F">
        <w:rPr>
          <w:color w:val="CCCCCC"/>
        </w:rPr>
        <w:t>=</w:t>
      </w:r>
      <w:r w:rsidRPr="001E188F">
        <w:t>"</w:t>
      </w:r>
      <w:proofErr w:type="spellStart"/>
      <w:r w:rsidRPr="001E188F">
        <w:t>charitylogo</w:t>
      </w:r>
      <w:proofErr w:type="spellEnd"/>
      <w:r w:rsidRPr="001E188F">
        <w:t>"&gt;</w:t>
      </w:r>
    </w:p>
    <w:p w14:paraId="24647AA9" w14:textId="77777777" w:rsidR="00574718" w:rsidRPr="001E188F" w:rsidRDefault="00574718" w:rsidP="00F3083D">
      <w:pPr>
        <w:pStyle w:val="codeblackbg"/>
      </w:pPr>
      <w:r w:rsidRPr="001E188F">
        <w:t xml:space="preserve">        &lt;/</w:t>
      </w:r>
      <w:r w:rsidRPr="001E188F">
        <w:rPr>
          <w:color w:val="569CD6"/>
        </w:rPr>
        <w:t>button</w:t>
      </w:r>
      <w:r w:rsidRPr="001E188F">
        <w:t>&gt;</w:t>
      </w:r>
    </w:p>
    <w:p w14:paraId="3DC2598C" w14:textId="77777777" w:rsidR="00574718" w:rsidRPr="001E188F" w:rsidRDefault="00574718" w:rsidP="00F3083D">
      <w:pPr>
        <w:pStyle w:val="codeblackbg"/>
        <w:rPr>
          <w:color w:val="CCCCCC"/>
        </w:rPr>
      </w:pPr>
      <w:r w:rsidRPr="001E188F">
        <w:rPr>
          <w:color w:val="CCCCCC"/>
        </w:rPr>
        <w:t xml:space="preserve">        </w:t>
      </w:r>
      <w:r w:rsidRPr="001E188F">
        <w:t>&lt;</w:t>
      </w:r>
      <w:r w:rsidRPr="001E188F">
        <w:rPr>
          <w:color w:val="569CD6"/>
        </w:rPr>
        <w:t>button</w:t>
      </w:r>
      <w:r w:rsidRPr="001E188F">
        <w:rPr>
          <w:color w:val="CCCCCC"/>
        </w:rPr>
        <w:t xml:space="preserve"> </w:t>
      </w:r>
      <w:r w:rsidRPr="001E188F">
        <w:t>id</w:t>
      </w:r>
      <w:r w:rsidRPr="001E188F">
        <w:rPr>
          <w:color w:val="CCCCCC"/>
        </w:rPr>
        <w:t>=</w:t>
      </w:r>
      <w:r w:rsidRPr="001E188F">
        <w:rPr>
          <w:color w:val="CE9178"/>
        </w:rPr>
        <w:t>"</w:t>
      </w:r>
      <w:proofErr w:type="spellStart"/>
      <w:r w:rsidRPr="001E188F">
        <w:rPr>
          <w:color w:val="CE9178"/>
        </w:rPr>
        <w:t>eventbtn</w:t>
      </w:r>
      <w:proofErr w:type="spellEnd"/>
      <w:r w:rsidRPr="001E188F">
        <w:rPr>
          <w:color w:val="CE9178"/>
        </w:rPr>
        <w:t>"</w:t>
      </w:r>
      <w:r w:rsidRPr="001E188F">
        <w:rPr>
          <w:color w:val="CCCCCC"/>
        </w:rPr>
        <w:t xml:space="preserve"> </w:t>
      </w:r>
      <w:r w:rsidRPr="001E188F">
        <w:t>onclick</w:t>
      </w:r>
      <w:r w:rsidRPr="001E188F">
        <w:rPr>
          <w:color w:val="CCCCCC"/>
        </w:rPr>
        <w:t>=</w:t>
      </w:r>
      <w:r w:rsidRPr="001E188F">
        <w:rPr>
          <w:color w:val="CE9178"/>
        </w:rPr>
        <w:t>"</w:t>
      </w:r>
      <w:proofErr w:type="spellStart"/>
      <w:proofErr w:type="gramStart"/>
      <w:r w:rsidRPr="001E188F">
        <w:t>window</w:t>
      </w:r>
      <w:r w:rsidRPr="001E188F">
        <w:rPr>
          <w:color w:val="CE9178"/>
        </w:rPr>
        <w:t>.</w:t>
      </w:r>
      <w:r w:rsidRPr="001E188F">
        <w:t>location</w:t>
      </w:r>
      <w:proofErr w:type="gramEnd"/>
      <w:r w:rsidRPr="001E188F">
        <w:rPr>
          <w:color w:val="CE9178"/>
        </w:rPr>
        <w:t>.</w:t>
      </w:r>
      <w:r w:rsidRPr="001E188F">
        <w:t>href</w:t>
      </w:r>
      <w:proofErr w:type="spellEnd"/>
      <w:r w:rsidRPr="001E188F">
        <w:rPr>
          <w:color w:val="D4D4D4"/>
        </w:rPr>
        <w:t>=</w:t>
      </w:r>
      <w:r w:rsidRPr="001E188F">
        <w:rPr>
          <w:color w:val="CE9178"/>
        </w:rPr>
        <w:t>'</w:t>
      </w:r>
      <w:proofErr w:type="spellStart"/>
      <w:r w:rsidRPr="001E188F">
        <w:rPr>
          <w:color w:val="CE9178"/>
        </w:rPr>
        <w:t>event.php</w:t>
      </w:r>
      <w:proofErr w:type="spellEnd"/>
      <w:r w:rsidRPr="001E188F">
        <w:rPr>
          <w:color w:val="CE9178"/>
        </w:rPr>
        <w:t>'"</w:t>
      </w:r>
      <w:r w:rsidRPr="001E188F">
        <w:t>&gt;</w:t>
      </w:r>
      <w:r w:rsidRPr="001E188F">
        <w:rPr>
          <w:color w:val="CCCCCC"/>
        </w:rPr>
        <w:t>Event</w:t>
      </w:r>
      <w:r w:rsidRPr="001E188F">
        <w:t>&lt;/</w:t>
      </w:r>
      <w:r w:rsidRPr="001E188F">
        <w:rPr>
          <w:color w:val="569CD6"/>
        </w:rPr>
        <w:t>button</w:t>
      </w:r>
      <w:r w:rsidRPr="001E188F">
        <w:t>&gt;</w:t>
      </w:r>
    </w:p>
    <w:p w14:paraId="63F21385" w14:textId="77777777" w:rsidR="00574718" w:rsidRPr="001E188F" w:rsidRDefault="00574718" w:rsidP="00F3083D">
      <w:pPr>
        <w:pStyle w:val="codeblackbg"/>
      </w:pPr>
      <w:r w:rsidRPr="001E188F">
        <w:t xml:space="preserve">    &lt;/</w:t>
      </w:r>
      <w:r w:rsidRPr="001E188F">
        <w:rPr>
          <w:color w:val="569CD6"/>
        </w:rPr>
        <w:t>div</w:t>
      </w:r>
      <w:r w:rsidRPr="001E188F">
        <w:t>&gt;</w:t>
      </w:r>
    </w:p>
    <w:p w14:paraId="58E3AFFA" w14:textId="77777777" w:rsidR="00574718" w:rsidRPr="001E188F" w:rsidRDefault="00574718" w:rsidP="00F3083D">
      <w:pPr>
        <w:pStyle w:val="codeblackbg"/>
      </w:pPr>
      <w:r w:rsidRPr="001E188F">
        <w:t xml:space="preserve">    &lt;</w:t>
      </w:r>
      <w:r w:rsidRPr="001E188F">
        <w:rPr>
          <w:color w:val="569CD6"/>
        </w:rPr>
        <w:t>div</w:t>
      </w:r>
      <w:r w:rsidRPr="001E188F">
        <w:t xml:space="preserve"> </w:t>
      </w:r>
      <w:r w:rsidRPr="001E188F">
        <w:rPr>
          <w:color w:val="9CDCFE"/>
        </w:rPr>
        <w:t>class</w:t>
      </w:r>
      <w:r w:rsidRPr="001E188F">
        <w:t>=</w:t>
      </w:r>
      <w:r w:rsidRPr="001E188F">
        <w:rPr>
          <w:color w:val="CE9178"/>
        </w:rPr>
        <w:t>"box3"</w:t>
      </w:r>
      <w:r w:rsidRPr="001E188F">
        <w:t>&gt;</w:t>
      </w:r>
    </w:p>
    <w:p w14:paraId="31E301C8" w14:textId="77777777" w:rsidR="00574718" w:rsidRPr="001E188F" w:rsidRDefault="00574718" w:rsidP="00F3083D">
      <w:pPr>
        <w:pStyle w:val="codeblackbg"/>
        <w:rPr>
          <w:color w:val="CCCCCC"/>
        </w:rPr>
      </w:pPr>
      <w:r w:rsidRPr="001E188F">
        <w:rPr>
          <w:color w:val="CCCCCC"/>
        </w:rPr>
        <w:t xml:space="preserve">        </w:t>
      </w:r>
      <w:r w:rsidRPr="001E188F">
        <w:t>&lt;</w:t>
      </w:r>
      <w:r w:rsidRPr="001E188F">
        <w:rPr>
          <w:color w:val="569CD6"/>
        </w:rPr>
        <w:t>button</w:t>
      </w:r>
      <w:r w:rsidRPr="001E188F">
        <w:rPr>
          <w:color w:val="CCCCCC"/>
        </w:rPr>
        <w:t xml:space="preserve"> </w:t>
      </w:r>
      <w:r w:rsidRPr="001E188F">
        <w:t>class</w:t>
      </w:r>
      <w:r w:rsidRPr="001E188F">
        <w:rPr>
          <w:color w:val="CCCCCC"/>
        </w:rPr>
        <w:t>=</w:t>
      </w:r>
      <w:r w:rsidRPr="001E188F">
        <w:rPr>
          <w:color w:val="CE9178"/>
        </w:rPr>
        <w:t>"</w:t>
      </w:r>
      <w:proofErr w:type="spellStart"/>
      <w:r w:rsidRPr="001E188F">
        <w:rPr>
          <w:color w:val="CE9178"/>
        </w:rPr>
        <w:t>loginbtn</w:t>
      </w:r>
      <w:proofErr w:type="spellEnd"/>
      <w:r w:rsidRPr="001E188F">
        <w:rPr>
          <w:color w:val="CE9178"/>
        </w:rPr>
        <w:t>"</w:t>
      </w:r>
      <w:r w:rsidRPr="001E188F">
        <w:rPr>
          <w:color w:val="CCCCCC"/>
        </w:rPr>
        <w:t xml:space="preserve"> </w:t>
      </w:r>
      <w:r w:rsidRPr="001E188F">
        <w:t>onclick</w:t>
      </w:r>
      <w:r w:rsidRPr="001E188F">
        <w:rPr>
          <w:color w:val="CCCCCC"/>
        </w:rPr>
        <w:t>=</w:t>
      </w:r>
      <w:r w:rsidRPr="001E188F">
        <w:rPr>
          <w:color w:val="CE9178"/>
        </w:rPr>
        <w:t>"</w:t>
      </w:r>
      <w:proofErr w:type="spellStart"/>
      <w:proofErr w:type="gramStart"/>
      <w:r w:rsidRPr="001E188F">
        <w:t>window</w:t>
      </w:r>
      <w:r w:rsidRPr="001E188F">
        <w:rPr>
          <w:color w:val="CE9178"/>
        </w:rPr>
        <w:t>.</w:t>
      </w:r>
      <w:r w:rsidRPr="001E188F">
        <w:t>location</w:t>
      </w:r>
      <w:proofErr w:type="gramEnd"/>
      <w:r w:rsidRPr="001E188F">
        <w:rPr>
          <w:color w:val="CE9178"/>
        </w:rPr>
        <w:t>.</w:t>
      </w:r>
      <w:r w:rsidRPr="001E188F">
        <w:t>href</w:t>
      </w:r>
      <w:proofErr w:type="spellEnd"/>
      <w:r w:rsidRPr="001E188F">
        <w:rPr>
          <w:color w:val="D4D4D4"/>
        </w:rPr>
        <w:t>=</w:t>
      </w:r>
      <w:r w:rsidRPr="001E188F">
        <w:rPr>
          <w:color w:val="CE9178"/>
        </w:rPr>
        <w:t>'</w:t>
      </w:r>
      <w:proofErr w:type="spellStart"/>
      <w:r w:rsidRPr="001E188F">
        <w:rPr>
          <w:color w:val="CE9178"/>
        </w:rPr>
        <w:t>login.php</w:t>
      </w:r>
      <w:proofErr w:type="spellEnd"/>
      <w:r w:rsidRPr="001E188F">
        <w:rPr>
          <w:color w:val="CE9178"/>
        </w:rPr>
        <w:t>'"</w:t>
      </w:r>
      <w:r w:rsidRPr="001E188F">
        <w:t>&gt;</w:t>
      </w:r>
    </w:p>
    <w:p w14:paraId="6CC82813" w14:textId="77777777" w:rsidR="00574718" w:rsidRPr="001E188F" w:rsidRDefault="00574718" w:rsidP="00F3083D">
      <w:pPr>
        <w:pStyle w:val="codeblackbg"/>
        <w:rPr>
          <w:color w:val="CCCCCC"/>
        </w:rPr>
      </w:pPr>
      <w:r w:rsidRPr="001E188F">
        <w:rPr>
          <w:color w:val="CCCCCC"/>
        </w:rPr>
        <w:t xml:space="preserve">            </w:t>
      </w:r>
      <w:r w:rsidRPr="001E188F">
        <w:t>&lt;</w:t>
      </w:r>
      <w:proofErr w:type="spellStart"/>
      <w:r w:rsidRPr="001E188F">
        <w:rPr>
          <w:color w:val="569CD6"/>
        </w:rPr>
        <w:t>img</w:t>
      </w:r>
      <w:proofErr w:type="spellEnd"/>
      <w:r w:rsidRPr="001E188F">
        <w:rPr>
          <w:color w:val="CCCCCC"/>
        </w:rPr>
        <w:t xml:space="preserve"> </w:t>
      </w:r>
      <w:proofErr w:type="spellStart"/>
      <w:r w:rsidRPr="001E188F">
        <w:rPr>
          <w:color w:val="9CDCFE"/>
        </w:rPr>
        <w:t>src</w:t>
      </w:r>
      <w:proofErr w:type="spellEnd"/>
      <w:r w:rsidRPr="001E188F">
        <w:rPr>
          <w:color w:val="CCCCCC"/>
        </w:rPr>
        <w:t>=</w:t>
      </w:r>
      <w:r w:rsidRPr="001E188F">
        <w:t>"images/bananaman.png"</w:t>
      </w:r>
      <w:r w:rsidRPr="001E188F">
        <w:rPr>
          <w:color w:val="CCCCCC"/>
        </w:rPr>
        <w:t xml:space="preserve"> </w:t>
      </w:r>
      <w:r w:rsidRPr="001E188F">
        <w:rPr>
          <w:color w:val="9CDCFE"/>
        </w:rPr>
        <w:t>alt</w:t>
      </w:r>
      <w:r w:rsidRPr="001E188F">
        <w:rPr>
          <w:color w:val="CCCCCC"/>
        </w:rPr>
        <w:t>=</w:t>
      </w:r>
      <w:r w:rsidRPr="001E188F">
        <w:t>"user"</w:t>
      </w:r>
      <w:r w:rsidRPr="001E188F">
        <w:rPr>
          <w:color w:val="CCCCCC"/>
        </w:rPr>
        <w:t xml:space="preserve"> </w:t>
      </w:r>
      <w:r w:rsidRPr="001E188F">
        <w:rPr>
          <w:color w:val="9CDCFE"/>
        </w:rPr>
        <w:t>id</w:t>
      </w:r>
      <w:r w:rsidRPr="001E188F">
        <w:rPr>
          <w:color w:val="CCCCCC"/>
        </w:rPr>
        <w:t>=</w:t>
      </w:r>
      <w:r w:rsidRPr="001E188F">
        <w:t>"user"&gt;</w:t>
      </w:r>
    </w:p>
    <w:p w14:paraId="55B6599C" w14:textId="77777777" w:rsidR="00574718" w:rsidRPr="001E188F" w:rsidRDefault="00574718" w:rsidP="00F3083D">
      <w:pPr>
        <w:pStyle w:val="codeblackbg"/>
      </w:pPr>
      <w:r w:rsidRPr="001E188F">
        <w:t xml:space="preserve">        &lt;/</w:t>
      </w:r>
      <w:r w:rsidRPr="001E188F">
        <w:rPr>
          <w:color w:val="569CD6"/>
        </w:rPr>
        <w:t>button</w:t>
      </w:r>
      <w:r w:rsidRPr="001E188F">
        <w:t>&gt;</w:t>
      </w:r>
    </w:p>
    <w:p w14:paraId="4F98A77D" w14:textId="77777777" w:rsidR="00574718" w:rsidRPr="001E188F" w:rsidRDefault="00574718" w:rsidP="00F3083D">
      <w:pPr>
        <w:pStyle w:val="codeblackbg"/>
      </w:pPr>
      <w:r w:rsidRPr="001E188F">
        <w:t xml:space="preserve">    &lt;/</w:t>
      </w:r>
      <w:r w:rsidRPr="001E188F">
        <w:rPr>
          <w:color w:val="569CD6"/>
        </w:rPr>
        <w:t>div</w:t>
      </w:r>
      <w:r w:rsidRPr="001E188F">
        <w:t>&gt;</w:t>
      </w:r>
    </w:p>
    <w:p w14:paraId="2E5E3CE1" w14:textId="77777777" w:rsidR="00574718" w:rsidRPr="001E188F" w:rsidRDefault="00574718" w:rsidP="00F3083D">
      <w:pPr>
        <w:pStyle w:val="codeblackbg"/>
        <w:rPr>
          <w:color w:val="CCCCCC"/>
        </w:rPr>
      </w:pPr>
      <w:r w:rsidRPr="001E188F">
        <w:t>&lt;/</w:t>
      </w:r>
      <w:r w:rsidRPr="001E188F">
        <w:rPr>
          <w:color w:val="569CD6"/>
        </w:rPr>
        <w:t>div</w:t>
      </w:r>
      <w:r w:rsidRPr="001E188F">
        <w:t>&gt;</w:t>
      </w:r>
    </w:p>
    <w:p w14:paraId="70524EBD" w14:textId="77777777" w:rsidR="00574718" w:rsidRPr="001E188F" w:rsidRDefault="00574718" w:rsidP="00F3083D">
      <w:pPr>
        <w:pStyle w:val="codeblackbg"/>
        <w:rPr>
          <w:color w:val="CCCCCC"/>
        </w:rPr>
      </w:pPr>
      <w:r w:rsidRPr="001E188F">
        <w:t>&lt;</w:t>
      </w:r>
      <w:r w:rsidRPr="001E188F">
        <w:rPr>
          <w:color w:val="569CD6"/>
        </w:rPr>
        <w:t>div</w:t>
      </w:r>
      <w:r w:rsidRPr="001E188F">
        <w:rPr>
          <w:color w:val="CCCCCC"/>
        </w:rPr>
        <w:t xml:space="preserve"> </w:t>
      </w:r>
      <w:r w:rsidRPr="001E188F">
        <w:rPr>
          <w:color w:val="9CDCFE"/>
        </w:rPr>
        <w:t>class</w:t>
      </w:r>
      <w:r w:rsidRPr="001E188F">
        <w:rPr>
          <w:color w:val="CCCCCC"/>
        </w:rPr>
        <w:t>=</w:t>
      </w:r>
      <w:r w:rsidRPr="001E188F">
        <w:t>"header2"&gt;</w:t>
      </w:r>
    </w:p>
    <w:p w14:paraId="20A3A20C" w14:textId="77777777" w:rsidR="00574718" w:rsidRPr="001E188F" w:rsidRDefault="00574718" w:rsidP="00F3083D">
      <w:pPr>
        <w:pStyle w:val="codeblackbg"/>
        <w:rPr>
          <w:color w:val="CCCCCC"/>
        </w:rPr>
      </w:pPr>
      <w:r w:rsidRPr="001E188F">
        <w:rPr>
          <w:color w:val="CCCCCC"/>
        </w:rPr>
        <w:t xml:space="preserve">    </w:t>
      </w:r>
      <w:r w:rsidRPr="001E188F">
        <w:t>&lt;</w:t>
      </w:r>
      <w:r w:rsidRPr="001E188F">
        <w:rPr>
          <w:color w:val="569CD6"/>
        </w:rPr>
        <w:t>input</w:t>
      </w:r>
      <w:r w:rsidRPr="001E188F">
        <w:rPr>
          <w:color w:val="CCCCCC"/>
        </w:rPr>
        <w:t xml:space="preserve"> </w:t>
      </w:r>
      <w:r w:rsidRPr="001E188F">
        <w:rPr>
          <w:color w:val="9CDCFE"/>
        </w:rPr>
        <w:t>type</w:t>
      </w:r>
      <w:r w:rsidRPr="001E188F">
        <w:rPr>
          <w:color w:val="CCCCCC"/>
        </w:rPr>
        <w:t>=</w:t>
      </w:r>
      <w:r w:rsidRPr="001E188F">
        <w:t>"text"</w:t>
      </w:r>
      <w:r w:rsidRPr="001E188F">
        <w:rPr>
          <w:color w:val="CCCCCC"/>
        </w:rPr>
        <w:t xml:space="preserve"> </w:t>
      </w:r>
      <w:r w:rsidRPr="001E188F">
        <w:rPr>
          <w:color w:val="9CDCFE"/>
        </w:rPr>
        <w:t>name</w:t>
      </w:r>
      <w:r w:rsidRPr="001E188F">
        <w:rPr>
          <w:color w:val="CCCCCC"/>
        </w:rPr>
        <w:t>=</w:t>
      </w:r>
      <w:r w:rsidRPr="001E188F">
        <w:t>"location-search"</w:t>
      </w:r>
      <w:r w:rsidRPr="001E188F">
        <w:rPr>
          <w:color w:val="CCCCCC"/>
        </w:rPr>
        <w:t xml:space="preserve"> </w:t>
      </w:r>
      <w:r w:rsidRPr="001E188F">
        <w:rPr>
          <w:color w:val="9CDCFE"/>
        </w:rPr>
        <w:t>id</w:t>
      </w:r>
      <w:r w:rsidRPr="001E188F">
        <w:rPr>
          <w:color w:val="CCCCCC"/>
        </w:rPr>
        <w:t>=</w:t>
      </w:r>
      <w:r w:rsidRPr="001E188F">
        <w:t>"location-search"</w:t>
      </w:r>
      <w:r w:rsidRPr="001E188F">
        <w:rPr>
          <w:color w:val="CCCCCC"/>
        </w:rPr>
        <w:t xml:space="preserve"> </w:t>
      </w:r>
      <w:r w:rsidRPr="001E188F">
        <w:rPr>
          <w:color w:val="9CDCFE"/>
        </w:rPr>
        <w:t>placeholder</w:t>
      </w:r>
      <w:r w:rsidRPr="001E188F">
        <w:rPr>
          <w:color w:val="CCCCCC"/>
        </w:rPr>
        <w:t>=</w:t>
      </w:r>
      <w:r w:rsidRPr="001E188F">
        <w:t>"</w:t>
      </w:r>
      <w:r w:rsidRPr="001E188F">
        <w:rPr>
          <w:rFonts w:ascii="Segoe UI Emoji" w:hAnsi="Segoe UI Emoji" w:cs="Segoe UI Emoji"/>
        </w:rPr>
        <w:t>🔎</w:t>
      </w:r>
      <w:r w:rsidRPr="001E188F">
        <w:t xml:space="preserve"> Location"&gt;</w:t>
      </w:r>
    </w:p>
    <w:p w14:paraId="408C63BA" w14:textId="77777777" w:rsidR="00574718" w:rsidRPr="001E188F" w:rsidRDefault="00574718" w:rsidP="00F3083D">
      <w:pPr>
        <w:pStyle w:val="codeblackbg"/>
        <w:rPr>
          <w:color w:val="CCCCCC"/>
        </w:rPr>
      </w:pPr>
      <w:r w:rsidRPr="001E188F">
        <w:t>&lt;/</w:t>
      </w:r>
      <w:r w:rsidRPr="001E188F">
        <w:rPr>
          <w:color w:val="569CD6"/>
        </w:rPr>
        <w:t>div</w:t>
      </w:r>
      <w:r w:rsidRPr="001E188F">
        <w:t>&gt;</w:t>
      </w:r>
    </w:p>
    <w:p w14:paraId="64DAA757" w14:textId="77777777" w:rsidR="00574718" w:rsidRPr="001E188F" w:rsidRDefault="00574718" w:rsidP="00F3083D">
      <w:pPr>
        <w:pStyle w:val="codeblackbg"/>
        <w:rPr>
          <w:color w:val="CCCCCC"/>
        </w:rPr>
      </w:pPr>
      <w:r w:rsidRPr="001E188F">
        <w:t>&lt;</w:t>
      </w:r>
      <w:r w:rsidRPr="001E188F">
        <w:rPr>
          <w:color w:val="569CD6"/>
        </w:rPr>
        <w:t>button</w:t>
      </w:r>
      <w:r w:rsidRPr="001E188F">
        <w:rPr>
          <w:color w:val="CCCCCC"/>
        </w:rPr>
        <w:t xml:space="preserve"> </w:t>
      </w:r>
      <w:r w:rsidRPr="001E188F">
        <w:t>id</w:t>
      </w:r>
      <w:r w:rsidRPr="001E188F">
        <w:rPr>
          <w:color w:val="CCCCCC"/>
        </w:rPr>
        <w:t>=</w:t>
      </w:r>
      <w:r w:rsidRPr="001E188F">
        <w:rPr>
          <w:color w:val="CE9178"/>
        </w:rPr>
        <w:t>"</w:t>
      </w:r>
      <w:proofErr w:type="spellStart"/>
      <w:r w:rsidRPr="001E188F">
        <w:rPr>
          <w:color w:val="CE9178"/>
        </w:rPr>
        <w:t>Lmh</w:t>
      </w:r>
      <w:proofErr w:type="spellEnd"/>
      <w:r w:rsidRPr="001E188F">
        <w:rPr>
          <w:color w:val="CE9178"/>
        </w:rPr>
        <w:t>"</w:t>
      </w:r>
      <w:r w:rsidRPr="001E188F">
        <w:rPr>
          <w:color w:val="CCCCCC"/>
        </w:rPr>
        <w:t xml:space="preserve"> </w:t>
      </w:r>
      <w:r w:rsidRPr="001E188F">
        <w:t>onclick</w:t>
      </w:r>
      <w:r w:rsidRPr="001E188F">
        <w:rPr>
          <w:color w:val="CCCCCC"/>
        </w:rPr>
        <w:t>=</w:t>
      </w:r>
      <w:r w:rsidRPr="001E188F">
        <w:rPr>
          <w:color w:val="CE9178"/>
        </w:rPr>
        <w:t>"</w:t>
      </w:r>
      <w:proofErr w:type="spellStart"/>
      <w:proofErr w:type="gramStart"/>
      <w:r w:rsidRPr="001E188F">
        <w:t>window</w:t>
      </w:r>
      <w:r w:rsidRPr="001E188F">
        <w:rPr>
          <w:color w:val="CE9178"/>
        </w:rPr>
        <w:t>.</w:t>
      </w:r>
      <w:r w:rsidRPr="001E188F">
        <w:t>location</w:t>
      </w:r>
      <w:proofErr w:type="gramEnd"/>
      <w:r w:rsidRPr="001E188F">
        <w:rPr>
          <w:color w:val="CE9178"/>
        </w:rPr>
        <w:t>.</w:t>
      </w:r>
      <w:r w:rsidRPr="001E188F">
        <w:t>href</w:t>
      </w:r>
      <w:proofErr w:type="spellEnd"/>
      <w:r w:rsidRPr="001E188F">
        <w:rPr>
          <w:color w:val="D4D4D4"/>
        </w:rPr>
        <w:t>=</w:t>
      </w:r>
      <w:r w:rsidRPr="001E188F">
        <w:rPr>
          <w:color w:val="CE9178"/>
        </w:rPr>
        <w:t>'</w:t>
      </w:r>
      <w:proofErr w:type="spellStart"/>
      <w:r w:rsidRPr="001E188F">
        <w:rPr>
          <w:color w:val="CE9178"/>
        </w:rPr>
        <w:t>pleaseLogin.php</w:t>
      </w:r>
      <w:proofErr w:type="spellEnd"/>
      <w:r w:rsidRPr="001E188F">
        <w:rPr>
          <w:color w:val="CE9178"/>
        </w:rPr>
        <w:t>'"</w:t>
      </w:r>
      <w:r w:rsidRPr="001E188F">
        <w:t>&gt;</w:t>
      </w:r>
      <w:r w:rsidRPr="001E188F">
        <w:rPr>
          <w:color w:val="CCCCCC"/>
        </w:rPr>
        <w:t>Let me Help!</w:t>
      </w:r>
      <w:r w:rsidRPr="001E188F">
        <w:t>&lt;/</w:t>
      </w:r>
      <w:r w:rsidRPr="001E188F">
        <w:rPr>
          <w:color w:val="569CD6"/>
        </w:rPr>
        <w:t>button</w:t>
      </w:r>
      <w:r w:rsidRPr="001E188F">
        <w:t>&gt;</w:t>
      </w:r>
    </w:p>
    <w:p w14:paraId="3352AD77" w14:textId="77777777" w:rsidR="00574718" w:rsidRPr="00FB6227" w:rsidRDefault="00574718" w:rsidP="00894826"/>
    <w:p w14:paraId="05D5878D" w14:textId="77777777" w:rsidR="00574718" w:rsidRPr="00F3083D" w:rsidRDefault="00574718" w:rsidP="00894826">
      <w:pPr>
        <w:rPr>
          <w:b/>
          <w:bCs/>
        </w:rPr>
      </w:pPr>
      <w:r w:rsidRPr="00F3083D">
        <w:rPr>
          <w:b/>
          <w:bCs/>
        </w:rPr>
        <w:t>Home Button (</w:t>
      </w:r>
      <w:proofErr w:type="spellStart"/>
      <w:r w:rsidRPr="00F3083D">
        <w:rPr>
          <w:b/>
          <w:bCs/>
        </w:rPr>
        <w:t>homebtn</w:t>
      </w:r>
      <w:proofErr w:type="spellEnd"/>
      <w:r w:rsidRPr="00F3083D">
        <w:rPr>
          <w:b/>
          <w:bCs/>
        </w:rPr>
        <w:t>)</w:t>
      </w:r>
    </w:p>
    <w:p w14:paraId="6BBDCD1D" w14:textId="77777777" w:rsidR="00574718" w:rsidRPr="001E188F" w:rsidRDefault="00574718" w:rsidP="00574718">
      <w:pPr>
        <w:pStyle w:val="smallcode"/>
        <w:rPr>
          <w:color w:val="CCCCCC"/>
        </w:rPr>
      </w:pPr>
      <w:r w:rsidRPr="001E188F">
        <w:t>&lt;</w:t>
      </w:r>
      <w:r w:rsidRPr="001E188F">
        <w:rPr>
          <w:color w:val="569CD6"/>
        </w:rPr>
        <w:t>button</w:t>
      </w:r>
      <w:r w:rsidRPr="001E188F">
        <w:rPr>
          <w:color w:val="CCCCCC"/>
        </w:rPr>
        <w:t xml:space="preserve"> </w:t>
      </w:r>
      <w:r w:rsidRPr="001E188F">
        <w:t>class</w:t>
      </w:r>
      <w:r w:rsidRPr="001E188F">
        <w:rPr>
          <w:color w:val="CCCCCC"/>
        </w:rPr>
        <w:t>=</w:t>
      </w:r>
      <w:r w:rsidRPr="001E188F">
        <w:rPr>
          <w:color w:val="CE9178"/>
        </w:rPr>
        <w:t>"</w:t>
      </w:r>
      <w:proofErr w:type="spellStart"/>
      <w:r w:rsidRPr="001E188F">
        <w:rPr>
          <w:color w:val="CE9178"/>
        </w:rPr>
        <w:t>homebtn</w:t>
      </w:r>
      <w:proofErr w:type="spellEnd"/>
      <w:r w:rsidRPr="001E188F">
        <w:rPr>
          <w:color w:val="CE9178"/>
        </w:rPr>
        <w:t>"</w:t>
      </w:r>
      <w:r w:rsidRPr="001E188F">
        <w:rPr>
          <w:color w:val="CCCCCC"/>
        </w:rPr>
        <w:t xml:space="preserve"> </w:t>
      </w:r>
      <w:r w:rsidRPr="001E188F">
        <w:t>onclick</w:t>
      </w:r>
      <w:r w:rsidRPr="001E188F">
        <w:rPr>
          <w:color w:val="CCCCCC"/>
        </w:rPr>
        <w:t>=</w:t>
      </w:r>
      <w:r w:rsidRPr="001E188F">
        <w:rPr>
          <w:color w:val="CE9178"/>
        </w:rPr>
        <w:t>"</w:t>
      </w:r>
      <w:proofErr w:type="spellStart"/>
      <w:proofErr w:type="gramStart"/>
      <w:r w:rsidRPr="001E188F">
        <w:t>window</w:t>
      </w:r>
      <w:r w:rsidRPr="001E188F">
        <w:rPr>
          <w:color w:val="CE9178"/>
        </w:rPr>
        <w:t>.</w:t>
      </w:r>
      <w:r w:rsidRPr="001E188F">
        <w:t>location</w:t>
      </w:r>
      <w:proofErr w:type="gramEnd"/>
      <w:r w:rsidRPr="001E188F">
        <w:rPr>
          <w:color w:val="CE9178"/>
        </w:rPr>
        <w:t>.</w:t>
      </w:r>
      <w:r w:rsidRPr="001E188F">
        <w:t>href</w:t>
      </w:r>
      <w:proofErr w:type="spellEnd"/>
      <w:r w:rsidRPr="001E188F">
        <w:rPr>
          <w:color w:val="D4D4D4"/>
        </w:rPr>
        <w:t>=</w:t>
      </w:r>
      <w:r w:rsidRPr="001E188F">
        <w:rPr>
          <w:color w:val="CE9178"/>
        </w:rPr>
        <w:t>'</w:t>
      </w:r>
      <w:proofErr w:type="spellStart"/>
      <w:r w:rsidRPr="001E188F">
        <w:rPr>
          <w:color w:val="CE9178"/>
        </w:rPr>
        <w:t>home.php</w:t>
      </w:r>
      <w:proofErr w:type="spellEnd"/>
      <w:r w:rsidRPr="001E188F">
        <w:rPr>
          <w:color w:val="CE9178"/>
        </w:rPr>
        <w:t>'"</w:t>
      </w:r>
      <w:r w:rsidRPr="001E188F">
        <w:t>&gt;</w:t>
      </w:r>
    </w:p>
    <w:p w14:paraId="6B72C7C5" w14:textId="77777777" w:rsidR="00574718" w:rsidRPr="001E188F" w:rsidRDefault="00574718" w:rsidP="00574718">
      <w:pPr>
        <w:pStyle w:val="smallcode"/>
        <w:rPr>
          <w:color w:val="CCCCCC"/>
        </w:rPr>
      </w:pPr>
      <w:r w:rsidRPr="001E188F">
        <w:rPr>
          <w:color w:val="CCCCCC"/>
        </w:rPr>
        <w:t xml:space="preserve">    </w:t>
      </w:r>
      <w:r w:rsidRPr="001E188F">
        <w:t>&lt;</w:t>
      </w:r>
      <w:proofErr w:type="spellStart"/>
      <w:r w:rsidRPr="001E188F">
        <w:rPr>
          <w:color w:val="569CD6"/>
        </w:rPr>
        <w:t>img</w:t>
      </w:r>
      <w:proofErr w:type="spellEnd"/>
      <w:r w:rsidRPr="001E188F">
        <w:rPr>
          <w:color w:val="CCCCCC"/>
        </w:rPr>
        <w:t xml:space="preserve"> </w:t>
      </w:r>
      <w:proofErr w:type="spellStart"/>
      <w:r w:rsidRPr="001E188F">
        <w:t>src</w:t>
      </w:r>
      <w:proofErr w:type="spellEnd"/>
      <w:r w:rsidRPr="001E188F">
        <w:rPr>
          <w:color w:val="CCCCCC"/>
        </w:rPr>
        <w:t>=</w:t>
      </w:r>
      <w:r w:rsidRPr="001E188F">
        <w:t>"images/Charityeaselogo.jpg"</w:t>
      </w:r>
      <w:r w:rsidRPr="001E188F">
        <w:rPr>
          <w:color w:val="CCCCCC"/>
        </w:rPr>
        <w:t xml:space="preserve"> </w:t>
      </w:r>
      <w:r w:rsidRPr="001E188F">
        <w:t>alt</w:t>
      </w:r>
      <w:r w:rsidRPr="001E188F">
        <w:rPr>
          <w:color w:val="CCCCCC"/>
        </w:rPr>
        <w:t>=</w:t>
      </w:r>
      <w:r w:rsidRPr="001E188F">
        <w:t>"</w:t>
      </w:r>
      <w:proofErr w:type="spellStart"/>
      <w:r w:rsidRPr="001E188F">
        <w:t>chairityeaselogo</w:t>
      </w:r>
      <w:proofErr w:type="spellEnd"/>
      <w:r w:rsidRPr="001E188F">
        <w:t>"</w:t>
      </w:r>
      <w:r w:rsidRPr="001E188F">
        <w:rPr>
          <w:color w:val="CCCCCC"/>
        </w:rPr>
        <w:t xml:space="preserve"> </w:t>
      </w:r>
      <w:r w:rsidRPr="001E188F">
        <w:t>id</w:t>
      </w:r>
      <w:r w:rsidRPr="001E188F">
        <w:rPr>
          <w:color w:val="CCCCCC"/>
        </w:rPr>
        <w:t>=</w:t>
      </w:r>
      <w:r w:rsidRPr="001E188F">
        <w:t>"</w:t>
      </w:r>
      <w:proofErr w:type="spellStart"/>
      <w:r w:rsidRPr="001E188F">
        <w:t>charitylogo</w:t>
      </w:r>
      <w:proofErr w:type="spellEnd"/>
      <w:r w:rsidRPr="001E188F">
        <w:t>"&gt;</w:t>
      </w:r>
    </w:p>
    <w:p w14:paraId="2D66C289" w14:textId="77777777" w:rsidR="00574718" w:rsidRPr="001E188F" w:rsidRDefault="00574718" w:rsidP="00574718">
      <w:pPr>
        <w:pStyle w:val="smallcode"/>
        <w:rPr>
          <w:color w:val="CCCCCC"/>
        </w:rPr>
      </w:pPr>
      <w:r w:rsidRPr="001E188F">
        <w:t>&lt;/button&gt;</w:t>
      </w:r>
    </w:p>
    <w:p w14:paraId="5A41BFE2" w14:textId="20527B1C" w:rsidR="00574718" w:rsidRPr="00FB6227" w:rsidRDefault="00574718" w:rsidP="00574718">
      <w:pPr>
        <w:pStyle w:val="smallcode"/>
      </w:pPr>
    </w:p>
    <w:p w14:paraId="276B3132" w14:textId="77777777" w:rsidR="00574718" w:rsidRPr="00FB6227" w:rsidRDefault="00574718" w:rsidP="00894826">
      <w:r w:rsidRPr="00FB6227">
        <w:t>Redirects the user to the home page (</w:t>
      </w:r>
      <w:proofErr w:type="spellStart"/>
      <w:r w:rsidRPr="00FB6227">
        <w:rPr>
          <w:b/>
        </w:rPr>
        <w:t>home.php</w:t>
      </w:r>
      <w:proofErr w:type="spellEnd"/>
      <w:r w:rsidRPr="00FB6227">
        <w:t>).</w:t>
      </w:r>
      <w:r>
        <w:t xml:space="preserve"> </w:t>
      </w:r>
      <w:r w:rsidRPr="00FB6227">
        <w:t xml:space="preserve">The </w:t>
      </w:r>
      <w:r w:rsidRPr="00FB6227">
        <w:rPr>
          <w:b/>
        </w:rPr>
        <w:t>onclick</w:t>
      </w:r>
      <w:r w:rsidRPr="00FB6227">
        <w:t xml:space="preserve"> event triggers </w:t>
      </w:r>
      <w:proofErr w:type="spellStart"/>
      <w:proofErr w:type="gramStart"/>
      <w:r w:rsidRPr="00FB6227">
        <w:rPr>
          <w:b/>
        </w:rPr>
        <w:t>window.location</w:t>
      </w:r>
      <w:proofErr w:type="gramEnd"/>
      <w:r w:rsidRPr="00FB6227">
        <w:rPr>
          <w:b/>
        </w:rPr>
        <w:t>.href</w:t>
      </w:r>
      <w:proofErr w:type="spellEnd"/>
      <w:r w:rsidRPr="00FB6227">
        <w:rPr>
          <w:b/>
        </w:rPr>
        <w:t>='</w:t>
      </w:r>
      <w:proofErr w:type="spellStart"/>
      <w:r w:rsidRPr="00FB6227">
        <w:rPr>
          <w:b/>
        </w:rPr>
        <w:t>home.php</w:t>
      </w:r>
      <w:proofErr w:type="spellEnd"/>
      <w:r w:rsidRPr="00FB6227">
        <w:rPr>
          <w:b/>
        </w:rPr>
        <w:t>'</w:t>
      </w:r>
      <w:r w:rsidRPr="00FB6227">
        <w:t>, navigating the user to the main landing page.</w:t>
      </w:r>
    </w:p>
    <w:p w14:paraId="564B1AD0" w14:textId="77777777" w:rsidR="00574718" w:rsidRPr="00FB6227" w:rsidRDefault="00574718" w:rsidP="00894826"/>
    <w:p w14:paraId="1C7D1688" w14:textId="77777777" w:rsidR="00574718" w:rsidRDefault="00574718" w:rsidP="00894826"/>
    <w:p w14:paraId="05D6210C" w14:textId="77777777" w:rsidR="00574718" w:rsidRPr="00F3083D" w:rsidRDefault="00574718" w:rsidP="00894826">
      <w:pPr>
        <w:rPr>
          <w:b/>
          <w:bCs/>
        </w:rPr>
      </w:pPr>
      <w:r w:rsidRPr="00F3083D">
        <w:rPr>
          <w:b/>
          <w:bCs/>
        </w:rPr>
        <w:t>Event Button (</w:t>
      </w:r>
      <w:proofErr w:type="spellStart"/>
      <w:r w:rsidRPr="00F3083D">
        <w:rPr>
          <w:b/>
          <w:bCs/>
        </w:rPr>
        <w:t>eventbtn</w:t>
      </w:r>
      <w:proofErr w:type="spellEnd"/>
      <w:r w:rsidRPr="00F3083D">
        <w:rPr>
          <w:b/>
          <w:bCs/>
        </w:rPr>
        <w:t>)</w:t>
      </w:r>
    </w:p>
    <w:p w14:paraId="02BE8156" w14:textId="77777777" w:rsidR="00574718" w:rsidRPr="007D1BB7" w:rsidRDefault="00574718" w:rsidP="00574718">
      <w:pPr>
        <w:pStyle w:val="smallcode"/>
        <w:rPr>
          <w:color w:val="CCCCCC"/>
        </w:rPr>
      </w:pPr>
      <w:r w:rsidRPr="007D1BB7">
        <w:t>&lt;</w:t>
      </w:r>
      <w:r w:rsidRPr="007D1BB7">
        <w:rPr>
          <w:color w:val="569CD6"/>
        </w:rPr>
        <w:t>button</w:t>
      </w:r>
      <w:r w:rsidRPr="007D1BB7">
        <w:rPr>
          <w:color w:val="D4D4D4"/>
        </w:rPr>
        <w:t xml:space="preserve"> </w:t>
      </w:r>
      <w:r w:rsidRPr="007D1BB7">
        <w:rPr>
          <w:color w:val="9CDCFE"/>
        </w:rPr>
        <w:t>id</w:t>
      </w:r>
      <w:r w:rsidRPr="007D1BB7">
        <w:rPr>
          <w:color w:val="D4D4D4"/>
        </w:rPr>
        <w:t>=</w:t>
      </w:r>
      <w:r w:rsidRPr="007D1BB7">
        <w:t>"</w:t>
      </w:r>
      <w:proofErr w:type="spellStart"/>
      <w:r w:rsidRPr="007D1BB7">
        <w:t>eventbtn</w:t>
      </w:r>
      <w:proofErr w:type="spellEnd"/>
      <w:r w:rsidRPr="007D1BB7">
        <w:t>"</w:t>
      </w:r>
      <w:r w:rsidRPr="007D1BB7">
        <w:rPr>
          <w:color w:val="D4D4D4"/>
        </w:rPr>
        <w:t xml:space="preserve"> </w:t>
      </w:r>
      <w:r w:rsidRPr="007D1BB7">
        <w:rPr>
          <w:color w:val="9CDCFE"/>
        </w:rPr>
        <w:t>onclick</w:t>
      </w:r>
      <w:r w:rsidRPr="007D1BB7">
        <w:rPr>
          <w:color w:val="D4D4D4"/>
        </w:rPr>
        <w:t>=</w:t>
      </w:r>
      <w:r w:rsidRPr="007D1BB7">
        <w:t>"</w:t>
      </w:r>
      <w:proofErr w:type="spellStart"/>
      <w:proofErr w:type="gramStart"/>
      <w:r w:rsidRPr="007D1BB7">
        <w:t>window.location</w:t>
      </w:r>
      <w:proofErr w:type="gramEnd"/>
      <w:r w:rsidRPr="007D1BB7">
        <w:t>.href</w:t>
      </w:r>
      <w:proofErr w:type="spellEnd"/>
      <w:r w:rsidRPr="007D1BB7">
        <w:t>='</w:t>
      </w:r>
      <w:proofErr w:type="spellStart"/>
      <w:r w:rsidRPr="007D1BB7">
        <w:t>event.php</w:t>
      </w:r>
      <w:proofErr w:type="spellEnd"/>
      <w:r w:rsidRPr="007D1BB7">
        <w:t>'"&gt;</w:t>
      </w:r>
      <w:r w:rsidRPr="007D1BB7">
        <w:rPr>
          <w:color w:val="D4D4D4"/>
        </w:rPr>
        <w:t>Event</w:t>
      </w:r>
      <w:r w:rsidRPr="007D1BB7">
        <w:t>&lt;/</w:t>
      </w:r>
      <w:r w:rsidRPr="007D1BB7">
        <w:rPr>
          <w:color w:val="569CD6"/>
        </w:rPr>
        <w:t>button</w:t>
      </w:r>
      <w:r w:rsidRPr="007D1BB7">
        <w:t>&gt;</w:t>
      </w:r>
    </w:p>
    <w:p w14:paraId="617467A7" w14:textId="0175E0D4" w:rsidR="00574718" w:rsidRPr="00FB6227" w:rsidRDefault="00574718" w:rsidP="00894826"/>
    <w:p w14:paraId="49B96057" w14:textId="77777777" w:rsidR="00574718" w:rsidRPr="00FB6227" w:rsidRDefault="00574718" w:rsidP="00894826">
      <w:r w:rsidRPr="00FB6227">
        <w:t>Redirects the user to the events page (</w:t>
      </w:r>
      <w:proofErr w:type="spellStart"/>
      <w:r w:rsidRPr="00FB6227">
        <w:rPr>
          <w:b/>
        </w:rPr>
        <w:t>event.php</w:t>
      </w:r>
      <w:proofErr w:type="spellEnd"/>
      <w:r w:rsidRPr="00FB6227">
        <w:t>).</w:t>
      </w:r>
    </w:p>
    <w:p w14:paraId="67B1BEF2" w14:textId="77777777" w:rsidR="00574718" w:rsidRPr="00FB6227" w:rsidRDefault="00574718" w:rsidP="00894826">
      <w:r w:rsidRPr="00FB6227">
        <w:t xml:space="preserve">The </w:t>
      </w:r>
      <w:r w:rsidRPr="00FB6227">
        <w:rPr>
          <w:b/>
        </w:rPr>
        <w:t>onclick</w:t>
      </w:r>
      <w:r w:rsidRPr="00FB6227">
        <w:t xml:space="preserve"> event triggers </w:t>
      </w:r>
      <w:proofErr w:type="spellStart"/>
      <w:proofErr w:type="gramStart"/>
      <w:r w:rsidRPr="00FB6227">
        <w:rPr>
          <w:b/>
        </w:rPr>
        <w:t>window.location</w:t>
      </w:r>
      <w:proofErr w:type="gramEnd"/>
      <w:r w:rsidRPr="00FB6227">
        <w:rPr>
          <w:b/>
        </w:rPr>
        <w:t>.href</w:t>
      </w:r>
      <w:proofErr w:type="spellEnd"/>
      <w:r w:rsidRPr="00FB6227">
        <w:rPr>
          <w:b/>
        </w:rPr>
        <w:t>='</w:t>
      </w:r>
      <w:proofErr w:type="spellStart"/>
      <w:r w:rsidRPr="00FB6227">
        <w:rPr>
          <w:b/>
        </w:rPr>
        <w:t>event.php</w:t>
      </w:r>
      <w:proofErr w:type="spellEnd"/>
      <w:r w:rsidRPr="00FB6227">
        <w:rPr>
          <w:b/>
        </w:rPr>
        <w:t>'</w:t>
      </w:r>
      <w:r w:rsidRPr="00FB6227">
        <w:t>, navigating the user to the events page.</w:t>
      </w:r>
    </w:p>
    <w:p w14:paraId="28F745D9" w14:textId="77777777" w:rsidR="00574718" w:rsidRPr="00FB6227" w:rsidRDefault="00574718" w:rsidP="00894826"/>
    <w:p w14:paraId="313F59F1" w14:textId="223ED246" w:rsidR="00574718" w:rsidRPr="00F3083D" w:rsidRDefault="00574718" w:rsidP="00894826">
      <w:pPr>
        <w:rPr>
          <w:rFonts w:ascii="MS Gothic" w:eastAsia="MS Gothic" w:hAnsi="MS Gothic" w:cs="MS Gothic"/>
          <w:b/>
          <w:bCs/>
        </w:rPr>
      </w:pPr>
      <w:r w:rsidRPr="00F3083D">
        <w:rPr>
          <w:b/>
          <w:bCs/>
        </w:rPr>
        <w:t>Login Button (</w:t>
      </w:r>
      <w:proofErr w:type="spellStart"/>
      <w:r w:rsidRPr="00F3083D">
        <w:rPr>
          <w:b/>
          <w:bCs/>
        </w:rPr>
        <w:t>loginbtn</w:t>
      </w:r>
      <w:proofErr w:type="spellEnd"/>
      <w:r w:rsidRPr="00F3083D">
        <w:rPr>
          <w:b/>
          <w:bCs/>
        </w:rPr>
        <w:t>)</w:t>
      </w:r>
      <w:r w:rsidRPr="00F3083D">
        <w:rPr>
          <w:rFonts w:ascii="MS Gothic" w:eastAsia="MS Gothic" w:hAnsi="MS Gothic" w:cs="MS Gothic"/>
          <w:b/>
          <w:bCs/>
        </w:rPr>
        <w:t xml:space="preserve"> </w:t>
      </w:r>
    </w:p>
    <w:p w14:paraId="666A50A9" w14:textId="77777777" w:rsidR="00574718" w:rsidRPr="007D1BB7" w:rsidRDefault="00574718" w:rsidP="00574718">
      <w:pPr>
        <w:pStyle w:val="smallcode"/>
        <w:rPr>
          <w:color w:val="CCCCCC"/>
        </w:rPr>
      </w:pPr>
      <w:r w:rsidRPr="007D1BB7">
        <w:t>&lt;</w:t>
      </w:r>
      <w:r w:rsidRPr="007D1BB7">
        <w:rPr>
          <w:color w:val="569CD6"/>
        </w:rPr>
        <w:t>button</w:t>
      </w:r>
      <w:r w:rsidRPr="007D1BB7">
        <w:rPr>
          <w:color w:val="D4D4D4"/>
        </w:rPr>
        <w:t xml:space="preserve"> </w:t>
      </w:r>
      <w:r w:rsidRPr="007D1BB7">
        <w:rPr>
          <w:color w:val="9CDCFE"/>
        </w:rPr>
        <w:t>class</w:t>
      </w:r>
      <w:r w:rsidRPr="007D1BB7">
        <w:rPr>
          <w:color w:val="D4D4D4"/>
        </w:rPr>
        <w:t>=</w:t>
      </w:r>
      <w:r w:rsidRPr="007D1BB7">
        <w:t>"</w:t>
      </w:r>
      <w:proofErr w:type="spellStart"/>
      <w:r w:rsidRPr="007D1BB7">
        <w:t>loginbtn</w:t>
      </w:r>
      <w:proofErr w:type="spellEnd"/>
      <w:r w:rsidRPr="007D1BB7">
        <w:t>"</w:t>
      </w:r>
      <w:r w:rsidRPr="007D1BB7">
        <w:rPr>
          <w:color w:val="D4D4D4"/>
        </w:rPr>
        <w:t xml:space="preserve"> </w:t>
      </w:r>
      <w:r w:rsidRPr="007D1BB7">
        <w:rPr>
          <w:color w:val="9CDCFE"/>
        </w:rPr>
        <w:t>onclick</w:t>
      </w:r>
      <w:r w:rsidRPr="007D1BB7">
        <w:rPr>
          <w:color w:val="D4D4D4"/>
        </w:rPr>
        <w:t>=</w:t>
      </w:r>
      <w:r w:rsidRPr="007D1BB7">
        <w:t>"</w:t>
      </w:r>
      <w:proofErr w:type="spellStart"/>
      <w:proofErr w:type="gramStart"/>
      <w:r w:rsidRPr="007D1BB7">
        <w:t>window.location</w:t>
      </w:r>
      <w:proofErr w:type="gramEnd"/>
      <w:r w:rsidRPr="007D1BB7">
        <w:t>.href</w:t>
      </w:r>
      <w:proofErr w:type="spellEnd"/>
      <w:r w:rsidRPr="007D1BB7">
        <w:t>='</w:t>
      </w:r>
      <w:proofErr w:type="spellStart"/>
      <w:r w:rsidRPr="007D1BB7">
        <w:t>login.php</w:t>
      </w:r>
      <w:proofErr w:type="spellEnd"/>
      <w:r w:rsidRPr="007D1BB7">
        <w:t>'"&gt;</w:t>
      </w:r>
    </w:p>
    <w:p w14:paraId="17A542A2" w14:textId="77777777" w:rsidR="00574718" w:rsidRPr="007D1BB7" w:rsidRDefault="00574718" w:rsidP="00574718">
      <w:pPr>
        <w:pStyle w:val="smallcode"/>
        <w:rPr>
          <w:color w:val="CCCCCC"/>
        </w:rPr>
      </w:pPr>
      <w:r w:rsidRPr="007D1BB7">
        <w:rPr>
          <w:color w:val="D4D4D4"/>
        </w:rPr>
        <w:t xml:space="preserve">    </w:t>
      </w:r>
      <w:r w:rsidRPr="007D1BB7">
        <w:t>&lt;</w:t>
      </w:r>
      <w:proofErr w:type="spellStart"/>
      <w:r w:rsidRPr="007D1BB7">
        <w:rPr>
          <w:color w:val="569CD6"/>
        </w:rPr>
        <w:t>img</w:t>
      </w:r>
      <w:proofErr w:type="spellEnd"/>
      <w:r w:rsidRPr="007D1BB7">
        <w:rPr>
          <w:color w:val="D4D4D4"/>
        </w:rPr>
        <w:t xml:space="preserve"> </w:t>
      </w:r>
      <w:proofErr w:type="spellStart"/>
      <w:r w:rsidRPr="007D1BB7">
        <w:rPr>
          <w:color w:val="9CDCFE"/>
        </w:rPr>
        <w:t>src</w:t>
      </w:r>
      <w:proofErr w:type="spellEnd"/>
      <w:r w:rsidRPr="007D1BB7">
        <w:rPr>
          <w:color w:val="D4D4D4"/>
        </w:rPr>
        <w:t>=</w:t>
      </w:r>
      <w:r w:rsidRPr="007D1BB7">
        <w:t>"images/bananaman.png"</w:t>
      </w:r>
      <w:r w:rsidRPr="007D1BB7">
        <w:rPr>
          <w:color w:val="D4D4D4"/>
        </w:rPr>
        <w:t xml:space="preserve"> </w:t>
      </w:r>
      <w:r w:rsidRPr="007D1BB7">
        <w:rPr>
          <w:color w:val="9CDCFE"/>
        </w:rPr>
        <w:t>alt</w:t>
      </w:r>
      <w:r w:rsidRPr="007D1BB7">
        <w:rPr>
          <w:color w:val="D4D4D4"/>
        </w:rPr>
        <w:t>=</w:t>
      </w:r>
      <w:r w:rsidRPr="007D1BB7">
        <w:t>"user"</w:t>
      </w:r>
      <w:r w:rsidRPr="007D1BB7">
        <w:rPr>
          <w:color w:val="D4D4D4"/>
        </w:rPr>
        <w:t xml:space="preserve"> </w:t>
      </w:r>
      <w:r w:rsidRPr="007D1BB7">
        <w:rPr>
          <w:color w:val="9CDCFE"/>
        </w:rPr>
        <w:t>id</w:t>
      </w:r>
      <w:r w:rsidRPr="007D1BB7">
        <w:rPr>
          <w:color w:val="D4D4D4"/>
        </w:rPr>
        <w:t>=</w:t>
      </w:r>
      <w:r w:rsidRPr="007D1BB7">
        <w:t>"user"&gt;</w:t>
      </w:r>
    </w:p>
    <w:p w14:paraId="39F9EF28" w14:textId="77777777" w:rsidR="00574718" w:rsidRPr="007D1BB7" w:rsidRDefault="00574718" w:rsidP="00574718">
      <w:pPr>
        <w:pStyle w:val="smallcode"/>
        <w:rPr>
          <w:color w:val="CCCCCC"/>
        </w:rPr>
      </w:pPr>
      <w:r w:rsidRPr="007D1BB7">
        <w:t>&lt;/button&gt;</w:t>
      </w:r>
    </w:p>
    <w:p w14:paraId="4458B51C" w14:textId="77777777" w:rsidR="00574718" w:rsidRDefault="00574718" w:rsidP="00894826"/>
    <w:p w14:paraId="1A28DC60" w14:textId="77777777" w:rsidR="00574718" w:rsidRDefault="00574718" w:rsidP="00894826"/>
    <w:p w14:paraId="2C9B0340" w14:textId="5A2F4461" w:rsidR="00574718" w:rsidRPr="00FB6227" w:rsidRDefault="00574718" w:rsidP="00894826"/>
    <w:p w14:paraId="51D886D1" w14:textId="77777777" w:rsidR="00574718" w:rsidRPr="00FB6227" w:rsidRDefault="00574718" w:rsidP="00894826">
      <w:r w:rsidRPr="00FB6227">
        <w:t>Redirects the user to the login page (</w:t>
      </w:r>
      <w:proofErr w:type="spellStart"/>
      <w:r w:rsidRPr="00FB6227">
        <w:rPr>
          <w:b/>
        </w:rPr>
        <w:t>login.php</w:t>
      </w:r>
      <w:proofErr w:type="spellEnd"/>
      <w:r w:rsidRPr="00FB6227">
        <w:t>).</w:t>
      </w:r>
    </w:p>
    <w:p w14:paraId="7AB8CE39" w14:textId="77777777" w:rsidR="00574718" w:rsidRDefault="00574718" w:rsidP="00894826">
      <w:r w:rsidRPr="00FB6227">
        <w:t xml:space="preserve">The </w:t>
      </w:r>
      <w:r w:rsidRPr="00FB6227">
        <w:rPr>
          <w:b/>
        </w:rPr>
        <w:t>onclick</w:t>
      </w:r>
      <w:r w:rsidRPr="00FB6227">
        <w:t xml:space="preserve"> event triggers </w:t>
      </w:r>
      <w:proofErr w:type="spellStart"/>
      <w:proofErr w:type="gramStart"/>
      <w:r w:rsidRPr="00FB6227">
        <w:rPr>
          <w:b/>
        </w:rPr>
        <w:t>window.location</w:t>
      </w:r>
      <w:proofErr w:type="gramEnd"/>
      <w:r w:rsidRPr="00FB6227">
        <w:rPr>
          <w:b/>
        </w:rPr>
        <w:t>.href</w:t>
      </w:r>
      <w:proofErr w:type="spellEnd"/>
      <w:r w:rsidRPr="00FB6227">
        <w:rPr>
          <w:b/>
        </w:rPr>
        <w:t>='</w:t>
      </w:r>
      <w:proofErr w:type="spellStart"/>
      <w:r w:rsidRPr="00FB6227">
        <w:rPr>
          <w:b/>
        </w:rPr>
        <w:t>login.php</w:t>
      </w:r>
      <w:proofErr w:type="spellEnd"/>
      <w:r w:rsidRPr="00FB6227">
        <w:rPr>
          <w:b/>
        </w:rPr>
        <w:t>'</w:t>
      </w:r>
      <w:r w:rsidRPr="00FB6227">
        <w:t>, navigating the user to the login page.</w:t>
      </w:r>
    </w:p>
    <w:p w14:paraId="1ECC59CB" w14:textId="77777777" w:rsidR="00574718" w:rsidRPr="00FB6227" w:rsidRDefault="00574718" w:rsidP="00894826"/>
    <w:p w14:paraId="209D889B" w14:textId="625F216A" w:rsidR="00574718" w:rsidRPr="00F3083D" w:rsidRDefault="00574718" w:rsidP="00894826">
      <w:pPr>
        <w:rPr>
          <w:rFonts w:ascii="MS Gothic" w:eastAsia="MS Gothic" w:hAnsi="MS Gothic" w:cs="MS Gothic"/>
          <w:b/>
          <w:bCs/>
        </w:rPr>
      </w:pPr>
      <w:r w:rsidRPr="00F3083D">
        <w:rPr>
          <w:b/>
          <w:bCs/>
        </w:rPr>
        <w:t>Search Box (#location-search)</w:t>
      </w:r>
      <w:r w:rsidRPr="00F3083D">
        <w:rPr>
          <w:rFonts w:ascii="MS Gothic" w:eastAsia="MS Gothic" w:hAnsi="MS Gothic" w:cs="MS Gothic"/>
          <w:b/>
          <w:bCs/>
        </w:rPr>
        <w:t xml:space="preserve"> </w:t>
      </w:r>
    </w:p>
    <w:p w14:paraId="568E5D34" w14:textId="77777777" w:rsidR="00574718" w:rsidRPr="007D1BB7" w:rsidRDefault="00574718" w:rsidP="00574718">
      <w:pPr>
        <w:pStyle w:val="smallcode"/>
        <w:rPr>
          <w:color w:val="CCCCCC"/>
        </w:rPr>
      </w:pPr>
      <w:r w:rsidRPr="007D1BB7">
        <w:t>&lt;</w:t>
      </w:r>
      <w:r w:rsidRPr="007D1BB7">
        <w:rPr>
          <w:color w:val="569CD6"/>
        </w:rPr>
        <w:t>input</w:t>
      </w:r>
      <w:r w:rsidRPr="007D1BB7">
        <w:rPr>
          <w:color w:val="D4D4D4"/>
        </w:rPr>
        <w:t xml:space="preserve"> </w:t>
      </w:r>
      <w:r w:rsidRPr="007D1BB7">
        <w:rPr>
          <w:color w:val="9CDCFE"/>
        </w:rPr>
        <w:t>type</w:t>
      </w:r>
      <w:r w:rsidRPr="007D1BB7">
        <w:rPr>
          <w:color w:val="D4D4D4"/>
        </w:rPr>
        <w:t>=</w:t>
      </w:r>
      <w:r w:rsidRPr="007D1BB7">
        <w:t>"text"</w:t>
      </w:r>
      <w:r w:rsidRPr="007D1BB7">
        <w:rPr>
          <w:color w:val="D4D4D4"/>
        </w:rPr>
        <w:t xml:space="preserve"> </w:t>
      </w:r>
      <w:r w:rsidRPr="007D1BB7">
        <w:rPr>
          <w:color w:val="9CDCFE"/>
        </w:rPr>
        <w:t>name</w:t>
      </w:r>
      <w:r w:rsidRPr="007D1BB7">
        <w:rPr>
          <w:color w:val="D4D4D4"/>
        </w:rPr>
        <w:t>=</w:t>
      </w:r>
      <w:r w:rsidRPr="007D1BB7">
        <w:t>"location-search"</w:t>
      </w:r>
      <w:r w:rsidRPr="007D1BB7">
        <w:rPr>
          <w:color w:val="D4D4D4"/>
        </w:rPr>
        <w:t xml:space="preserve"> </w:t>
      </w:r>
      <w:r w:rsidRPr="007D1BB7">
        <w:rPr>
          <w:color w:val="9CDCFE"/>
        </w:rPr>
        <w:t>id</w:t>
      </w:r>
      <w:r w:rsidRPr="007D1BB7">
        <w:rPr>
          <w:color w:val="D4D4D4"/>
        </w:rPr>
        <w:t>=</w:t>
      </w:r>
      <w:r w:rsidRPr="007D1BB7">
        <w:t>"location-search"</w:t>
      </w:r>
      <w:r w:rsidRPr="007D1BB7">
        <w:rPr>
          <w:color w:val="D4D4D4"/>
        </w:rPr>
        <w:t xml:space="preserve"> </w:t>
      </w:r>
      <w:r w:rsidRPr="007D1BB7">
        <w:rPr>
          <w:color w:val="9CDCFE"/>
        </w:rPr>
        <w:t>placeholder</w:t>
      </w:r>
      <w:r w:rsidRPr="007D1BB7">
        <w:rPr>
          <w:color w:val="D4D4D4"/>
        </w:rPr>
        <w:t>=</w:t>
      </w:r>
      <w:r w:rsidRPr="007D1BB7">
        <w:t>"</w:t>
      </w:r>
      <w:r w:rsidRPr="007D1BB7">
        <w:rPr>
          <w:rFonts w:ascii="Apple Color Emoji" w:hAnsi="Apple Color Emoji" w:cs="Apple Color Emoji"/>
        </w:rPr>
        <w:t>🔎</w:t>
      </w:r>
      <w:r w:rsidRPr="007D1BB7">
        <w:t xml:space="preserve"> Location"&gt;</w:t>
      </w:r>
    </w:p>
    <w:p w14:paraId="2E9A64E4" w14:textId="5468847D" w:rsidR="00574718" w:rsidRPr="00FB6227" w:rsidRDefault="00574718" w:rsidP="00894826"/>
    <w:p w14:paraId="2127F49A" w14:textId="630E0023" w:rsidR="00574718" w:rsidRPr="00FB6227" w:rsidRDefault="00574718" w:rsidP="00894826">
      <w:r w:rsidRPr="00FB6227">
        <w:t>Allows users to search for events or services by location.</w:t>
      </w:r>
      <w:r w:rsidR="00C361AF">
        <w:t xml:space="preserve"> </w:t>
      </w:r>
      <w:r w:rsidRPr="00FB6227">
        <w:t>Users type a location name or keyword into the search box to filter events or services relevant to their search criteria.</w:t>
      </w:r>
    </w:p>
    <w:p w14:paraId="14DF8067" w14:textId="77777777" w:rsidR="00574718" w:rsidRDefault="00574718" w:rsidP="00894826"/>
    <w:p w14:paraId="5D4DBBB2" w14:textId="48AF8B0C" w:rsidR="00574718" w:rsidRPr="00F3083D" w:rsidRDefault="00574718" w:rsidP="00894826">
      <w:pPr>
        <w:rPr>
          <w:rFonts w:ascii="MS Gothic" w:eastAsia="MS Gothic" w:hAnsi="MS Gothic" w:cs="MS Gothic"/>
          <w:b/>
          <w:bCs/>
        </w:rPr>
      </w:pPr>
      <w:r w:rsidRPr="00F3083D">
        <w:rPr>
          <w:b/>
          <w:bCs/>
        </w:rPr>
        <w:t>Let Me Help Button (#Lmh)</w:t>
      </w:r>
      <w:r w:rsidRPr="00F3083D">
        <w:rPr>
          <w:rFonts w:ascii="MS Gothic" w:eastAsia="MS Gothic" w:hAnsi="MS Gothic" w:cs="MS Gothic"/>
          <w:b/>
          <w:bCs/>
        </w:rPr>
        <w:t xml:space="preserve"> </w:t>
      </w:r>
    </w:p>
    <w:p w14:paraId="0A26720F" w14:textId="77777777" w:rsidR="00574718" w:rsidRPr="007D1BB7" w:rsidRDefault="00574718" w:rsidP="00574718">
      <w:pPr>
        <w:pStyle w:val="smallcode"/>
        <w:rPr>
          <w:color w:val="CCCCCC"/>
        </w:rPr>
      </w:pPr>
      <w:r w:rsidRPr="007D1BB7">
        <w:t>&lt;</w:t>
      </w:r>
      <w:r w:rsidRPr="007D1BB7">
        <w:rPr>
          <w:color w:val="569CD6"/>
        </w:rPr>
        <w:t>button</w:t>
      </w:r>
      <w:r w:rsidRPr="007D1BB7">
        <w:rPr>
          <w:color w:val="D4D4D4"/>
        </w:rPr>
        <w:t xml:space="preserve"> </w:t>
      </w:r>
      <w:r w:rsidRPr="007D1BB7">
        <w:rPr>
          <w:color w:val="9CDCFE"/>
        </w:rPr>
        <w:t>id</w:t>
      </w:r>
      <w:r w:rsidRPr="007D1BB7">
        <w:rPr>
          <w:color w:val="D4D4D4"/>
        </w:rPr>
        <w:t>=</w:t>
      </w:r>
      <w:r w:rsidRPr="007D1BB7">
        <w:t>"</w:t>
      </w:r>
      <w:proofErr w:type="spellStart"/>
      <w:r w:rsidRPr="007D1BB7">
        <w:t>Lmh</w:t>
      </w:r>
      <w:proofErr w:type="spellEnd"/>
      <w:r w:rsidRPr="007D1BB7">
        <w:t>"</w:t>
      </w:r>
      <w:r w:rsidRPr="007D1BB7">
        <w:rPr>
          <w:color w:val="D4D4D4"/>
        </w:rPr>
        <w:t xml:space="preserve"> </w:t>
      </w:r>
      <w:r w:rsidRPr="007D1BB7">
        <w:rPr>
          <w:color w:val="9CDCFE"/>
        </w:rPr>
        <w:t>onclick</w:t>
      </w:r>
      <w:r w:rsidRPr="007D1BB7">
        <w:rPr>
          <w:color w:val="D4D4D4"/>
        </w:rPr>
        <w:t>=</w:t>
      </w:r>
      <w:r w:rsidRPr="007D1BB7">
        <w:t>"</w:t>
      </w:r>
      <w:proofErr w:type="spellStart"/>
      <w:proofErr w:type="gramStart"/>
      <w:r w:rsidRPr="007D1BB7">
        <w:t>window.location</w:t>
      </w:r>
      <w:proofErr w:type="gramEnd"/>
      <w:r w:rsidRPr="007D1BB7">
        <w:t>.href</w:t>
      </w:r>
      <w:proofErr w:type="spellEnd"/>
      <w:r w:rsidRPr="007D1BB7">
        <w:t>='</w:t>
      </w:r>
      <w:proofErr w:type="spellStart"/>
      <w:r w:rsidRPr="007D1BB7">
        <w:t>pleaseLogin.php</w:t>
      </w:r>
      <w:proofErr w:type="spellEnd"/>
      <w:r w:rsidRPr="007D1BB7">
        <w:t>'"&gt;</w:t>
      </w:r>
      <w:r w:rsidRPr="007D1BB7">
        <w:rPr>
          <w:color w:val="D4D4D4"/>
        </w:rPr>
        <w:t>Let me Help!</w:t>
      </w:r>
      <w:r w:rsidRPr="007D1BB7">
        <w:t>&lt;/</w:t>
      </w:r>
      <w:r w:rsidRPr="007D1BB7">
        <w:rPr>
          <w:color w:val="569CD6"/>
        </w:rPr>
        <w:t>button</w:t>
      </w:r>
      <w:r w:rsidRPr="007D1BB7">
        <w:t>&gt;</w:t>
      </w:r>
    </w:p>
    <w:p w14:paraId="7FF26D7B" w14:textId="7D557D7F" w:rsidR="00574718" w:rsidRPr="00FB6227" w:rsidRDefault="00574718" w:rsidP="00894826"/>
    <w:p w14:paraId="6256E5DE" w14:textId="39E2EB42" w:rsidR="00574718" w:rsidRPr="00FB6227" w:rsidRDefault="00574718" w:rsidP="00894826">
      <w:r w:rsidRPr="00FB6227">
        <w:t xml:space="preserve">Prompts the user to log in before </w:t>
      </w:r>
      <w:r w:rsidRPr="00894826">
        <w:t>they</w:t>
      </w:r>
      <w:r w:rsidRPr="00FB6227">
        <w:t xml:space="preserve"> can offer help.</w:t>
      </w:r>
      <w:r w:rsidR="00C361AF">
        <w:t xml:space="preserve"> </w:t>
      </w:r>
      <w:r w:rsidRPr="00FB6227">
        <w:t xml:space="preserve">The </w:t>
      </w:r>
      <w:r w:rsidRPr="00FB6227">
        <w:rPr>
          <w:b/>
        </w:rPr>
        <w:t>onclick</w:t>
      </w:r>
      <w:r w:rsidRPr="00FB6227">
        <w:t xml:space="preserve"> event triggers </w:t>
      </w:r>
      <w:proofErr w:type="spellStart"/>
      <w:proofErr w:type="gramStart"/>
      <w:r w:rsidRPr="00FB6227">
        <w:rPr>
          <w:b/>
        </w:rPr>
        <w:t>window.location</w:t>
      </w:r>
      <w:proofErr w:type="gramEnd"/>
      <w:r w:rsidRPr="00FB6227">
        <w:rPr>
          <w:b/>
        </w:rPr>
        <w:t>.href</w:t>
      </w:r>
      <w:proofErr w:type="spellEnd"/>
      <w:r w:rsidRPr="00FB6227">
        <w:rPr>
          <w:b/>
        </w:rPr>
        <w:t>='</w:t>
      </w:r>
      <w:proofErr w:type="spellStart"/>
      <w:r w:rsidRPr="00FB6227">
        <w:rPr>
          <w:b/>
        </w:rPr>
        <w:t>pleaseLogin.php</w:t>
      </w:r>
      <w:proofErr w:type="spellEnd"/>
      <w:r w:rsidRPr="00FB6227">
        <w:rPr>
          <w:b/>
        </w:rPr>
        <w:t>'</w:t>
      </w:r>
      <w:r w:rsidRPr="00FB6227">
        <w:t>, navigating the user to a login prompt page.</w:t>
      </w:r>
    </w:p>
    <w:p w14:paraId="4F488F1B" w14:textId="77777777" w:rsidR="00647D7D" w:rsidRDefault="00647D7D" w:rsidP="00894826">
      <w:pPr>
        <w:rPr>
          <w:rFonts w:eastAsiaTheme="minorEastAsia"/>
        </w:rPr>
      </w:pPr>
    </w:p>
    <w:p w14:paraId="0022C0DC" w14:textId="77777777" w:rsidR="00647D7D" w:rsidRDefault="00647D7D" w:rsidP="00894826">
      <w:r>
        <w:br w:type="page"/>
      </w:r>
    </w:p>
    <w:p w14:paraId="5558E705" w14:textId="7FD9F23A" w:rsidR="00D626E8" w:rsidRPr="00AF7638" w:rsidRDefault="007B549B" w:rsidP="00CE1467">
      <w:pPr>
        <w:pStyle w:val="Heading3"/>
      </w:pPr>
      <w:bookmarkStart w:id="62" w:name="_Toc168348820"/>
      <w:r w:rsidRPr="00CE1467">
        <w:lastRenderedPageBreak/>
        <w:t>Event Page</w:t>
      </w:r>
      <w:bookmarkEnd w:id="62"/>
    </w:p>
    <w:p w14:paraId="3C80AA93" w14:textId="71584AFF" w:rsidR="00E70922" w:rsidRDefault="00E70922" w:rsidP="00CE1467">
      <w:pPr>
        <w:pStyle w:val="codeblackbg"/>
        <w:rPr>
          <w:color w:val="CCCCCC"/>
        </w:rPr>
      </w:pPr>
      <w:r>
        <w:rPr>
          <w:color w:val="CCCCCC"/>
        </w:rPr>
        <w:t xml:space="preserve">    </w:t>
      </w:r>
      <w:r>
        <w:t>&lt;</w:t>
      </w:r>
      <w:r>
        <w:rPr>
          <w:color w:val="569CD6"/>
        </w:rPr>
        <w:t>div</w:t>
      </w:r>
      <w:r>
        <w:rPr>
          <w:color w:val="CCCCCC"/>
        </w:rPr>
        <w:t xml:space="preserve"> </w:t>
      </w:r>
      <w:r>
        <w:rPr>
          <w:color w:val="9CDCFE"/>
        </w:rPr>
        <w:t>class</w:t>
      </w:r>
      <w:r>
        <w:rPr>
          <w:color w:val="CCCCCC"/>
        </w:rPr>
        <w:t>=</w:t>
      </w:r>
      <w:r>
        <w:t>"header3"&gt;</w:t>
      </w:r>
    </w:p>
    <w:p w14:paraId="7581EECB" w14:textId="438867B7" w:rsidR="00E70922" w:rsidRPr="00E70922" w:rsidRDefault="00E70922" w:rsidP="00CE1467">
      <w:pPr>
        <w:pStyle w:val="codeblackbg"/>
        <w:rPr>
          <w:rFonts w:eastAsiaTheme="minorEastAsia"/>
        </w:rPr>
      </w:pPr>
      <w:r>
        <w:t>        &lt;</w:t>
      </w:r>
      <w:r>
        <w:rPr>
          <w:color w:val="569CD6"/>
        </w:rPr>
        <w:t>div</w:t>
      </w:r>
      <w:r>
        <w:t xml:space="preserve"> </w:t>
      </w:r>
      <w:r>
        <w:rPr>
          <w:color w:val="9CDCFE"/>
        </w:rPr>
        <w:t>class</w:t>
      </w:r>
      <w:r>
        <w:t>=</w:t>
      </w:r>
      <w:r>
        <w:rPr>
          <w:color w:val="CE9178"/>
        </w:rPr>
        <w:t>"</w:t>
      </w:r>
      <w:proofErr w:type="spellStart"/>
      <w:r>
        <w:rPr>
          <w:color w:val="CE9178"/>
        </w:rPr>
        <w:t>leftarrow</w:t>
      </w:r>
      <w:proofErr w:type="spellEnd"/>
      <w:r>
        <w:rPr>
          <w:color w:val="CE9178"/>
        </w:rPr>
        <w:t>"</w:t>
      </w:r>
      <w:r>
        <w:t>&gt;</w:t>
      </w:r>
    </w:p>
    <w:p w14:paraId="2E732EF0" w14:textId="5B63E9DC" w:rsidR="00E70922" w:rsidRPr="00E70922" w:rsidRDefault="00E70922" w:rsidP="00CE1467">
      <w:pPr>
        <w:pStyle w:val="codeblackbg"/>
        <w:rPr>
          <w:rFonts w:eastAsiaTheme="minorEastAsia"/>
          <w:color w:val="CCCCCC"/>
        </w:rPr>
      </w:pPr>
      <w:r>
        <w:rPr>
          <w:color w:val="CCCCCC"/>
        </w:rPr>
        <w:t xml:space="preserve">                </w:t>
      </w:r>
      <w:proofErr w:type="gramStart"/>
      <w:r>
        <w:t>&lt;!--</w:t>
      </w:r>
      <w:proofErr w:type="gramEnd"/>
      <w:r>
        <w:t xml:space="preserve"> &lt;</w:t>
      </w:r>
      <w:proofErr w:type="spellStart"/>
      <w:r>
        <w:t>img</w:t>
      </w:r>
      <w:proofErr w:type="spellEnd"/>
      <w:r>
        <w:t xml:space="preserve"> </w:t>
      </w:r>
      <w:proofErr w:type="spellStart"/>
      <w:r>
        <w:t>src</w:t>
      </w:r>
      <w:proofErr w:type="spellEnd"/>
      <w:r>
        <w:t xml:space="preserve">="images/urfather.png" alt="left-arrow"&gt; </w:t>
      </w:r>
      <w:r>
        <w:rPr>
          <w:rFonts w:eastAsiaTheme="minorEastAsia"/>
        </w:rPr>
        <w:br/>
      </w:r>
      <w:r>
        <w:rPr>
          <w:rFonts w:eastAsiaTheme="minorEastAsia" w:hint="eastAsia"/>
        </w:rPr>
        <w:t xml:space="preserve">                </w:t>
      </w:r>
      <w:r w:rsidR="00606A1A">
        <w:rPr>
          <w:rFonts w:eastAsiaTheme="minorEastAsia" w:hint="eastAsia"/>
        </w:rPr>
        <w:t>we can</w:t>
      </w:r>
      <w:r w:rsidR="00792E57">
        <w:rPr>
          <w:rFonts w:eastAsiaTheme="minorEastAsia" w:hint="eastAsia"/>
        </w:rPr>
        <w:t>cel it</w:t>
      </w:r>
      <w:r>
        <w:t>--&gt;</w:t>
      </w:r>
    </w:p>
    <w:p w14:paraId="13DC7F03" w14:textId="77777777" w:rsidR="00E70922" w:rsidRDefault="00E70922" w:rsidP="00CE1467">
      <w:pPr>
        <w:pStyle w:val="codeblackbg"/>
      </w:pPr>
      <w:r>
        <w:t>        &lt;/</w:t>
      </w:r>
      <w:r>
        <w:rPr>
          <w:color w:val="569CD6"/>
        </w:rPr>
        <w:t>div</w:t>
      </w:r>
      <w:r>
        <w:t>&gt;</w:t>
      </w:r>
    </w:p>
    <w:p w14:paraId="0D01570E" w14:textId="77777777" w:rsidR="00E70922" w:rsidRDefault="00E70922" w:rsidP="00CE1467">
      <w:pPr>
        <w:pStyle w:val="codeblackbg"/>
        <w:rPr>
          <w:color w:val="CCCCCC"/>
        </w:rPr>
      </w:pPr>
      <w:r>
        <w:rPr>
          <w:color w:val="CCCCCC"/>
        </w:rPr>
        <w:t xml:space="preserve">        </w:t>
      </w:r>
      <w:r>
        <w:t>&lt;</w:t>
      </w:r>
      <w:r>
        <w:rPr>
          <w:color w:val="569CD6"/>
        </w:rPr>
        <w:t>div</w:t>
      </w:r>
      <w:r>
        <w:rPr>
          <w:color w:val="CCCCCC"/>
        </w:rPr>
        <w:t xml:space="preserve"> </w:t>
      </w:r>
      <w:r>
        <w:rPr>
          <w:color w:val="9CDCFE"/>
        </w:rPr>
        <w:t>class</w:t>
      </w:r>
      <w:r>
        <w:rPr>
          <w:color w:val="CCCCCC"/>
        </w:rPr>
        <w:t>=</w:t>
      </w:r>
      <w:r>
        <w:t>"preview-image"&gt;</w:t>
      </w:r>
    </w:p>
    <w:p w14:paraId="07757A13" w14:textId="77777777" w:rsidR="00E70922" w:rsidRDefault="00E70922" w:rsidP="00CE1467">
      <w:pPr>
        <w:pStyle w:val="codeblackbg"/>
        <w:rPr>
          <w:color w:val="CCCCCC"/>
        </w:rPr>
      </w:pPr>
      <w:r>
        <w:rPr>
          <w:color w:val="CCCCCC"/>
        </w:rPr>
        <w:t xml:space="preserve">            </w:t>
      </w:r>
      <w:r>
        <w:t>&lt;</w:t>
      </w:r>
      <w:proofErr w:type="spellStart"/>
      <w:r>
        <w:rPr>
          <w:color w:val="569CD6"/>
        </w:rPr>
        <w:t>img</w:t>
      </w:r>
      <w:proofErr w:type="spellEnd"/>
      <w:r>
        <w:rPr>
          <w:color w:val="CCCCCC"/>
        </w:rPr>
        <w:t xml:space="preserve"> </w:t>
      </w:r>
      <w:proofErr w:type="spellStart"/>
      <w:r>
        <w:rPr>
          <w:color w:val="9CDCFE"/>
        </w:rPr>
        <w:t>src</w:t>
      </w:r>
      <w:proofErr w:type="spellEnd"/>
      <w:r>
        <w:rPr>
          <w:color w:val="CCCCCC"/>
        </w:rPr>
        <w:t>=</w:t>
      </w:r>
      <w:r>
        <w:t>"images/charity_giving_poster.png"</w:t>
      </w:r>
      <w:r>
        <w:rPr>
          <w:color w:val="CCCCCC"/>
        </w:rPr>
        <w:t xml:space="preserve"> </w:t>
      </w:r>
      <w:r>
        <w:rPr>
          <w:color w:val="9CDCFE"/>
        </w:rPr>
        <w:t>alt</w:t>
      </w:r>
      <w:r>
        <w:rPr>
          <w:color w:val="CCCCCC"/>
        </w:rPr>
        <w:t>=</w:t>
      </w:r>
      <w:r>
        <w:t>"preview-image"</w:t>
      </w:r>
      <w:r>
        <w:rPr>
          <w:color w:val="CCCCCC"/>
        </w:rPr>
        <w:t xml:space="preserve"> </w:t>
      </w:r>
      <w:r>
        <w:rPr>
          <w:color w:val="9CDCFE"/>
        </w:rPr>
        <w:t>id</w:t>
      </w:r>
      <w:r>
        <w:rPr>
          <w:color w:val="CCCCCC"/>
        </w:rPr>
        <w:t>=</w:t>
      </w:r>
      <w:r>
        <w:t>"</w:t>
      </w:r>
      <w:proofErr w:type="spellStart"/>
      <w:r>
        <w:t>preimg</w:t>
      </w:r>
      <w:proofErr w:type="spellEnd"/>
      <w:r>
        <w:t>"&gt;</w:t>
      </w:r>
    </w:p>
    <w:p w14:paraId="58D857EE" w14:textId="77777777" w:rsidR="00E70922" w:rsidRDefault="00E70922" w:rsidP="00CE1467">
      <w:pPr>
        <w:pStyle w:val="codeblackbg"/>
      </w:pPr>
      <w:r>
        <w:t>        &lt;/</w:t>
      </w:r>
      <w:r>
        <w:rPr>
          <w:color w:val="569CD6"/>
        </w:rPr>
        <w:t>div</w:t>
      </w:r>
      <w:r>
        <w:t>&gt;</w:t>
      </w:r>
    </w:p>
    <w:p w14:paraId="7EB2237E" w14:textId="77777777" w:rsidR="00E70922" w:rsidRDefault="00E70922" w:rsidP="00CE1467">
      <w:pPr>
        <w:pStyle w:val="codeblackbg"/>
        <w:rPr>
          <w:color w:val="CCCCCC"/>
        </w:rPr>
      </w:pPr>
      <w:r>
        <w:rPr>
          <w:color w:val="CCCCCC"/>
        </w:rPr>
        <w:t xml:space="preserve">        </w:t>
      </w:r>
      <w:r>
        <w:t>&lt;</w:t>
      </w:r>
      <w:r>
        <w:rPr>
          <w:color w:val="569CD6"/>
        </w:rPr>
        <w:t>div</w:t>
      </w:r>
      <w:r>
        <w:rPr>
          <w:color w:val="CCCCCC"/>
        </w:rPr>
        <w:t xml:space="preserve"> </w:t>
      </w:r>
      <w:r>
        <w:rPr>
          <w:color w:val="9CDCFE"/>
        </w:rPr>
        <w:t>class</w:t>
      </w:r>
      <w:r>
        <w:rPr>
          <w:color w:val="CCCCCC"/>
        </w:rPr>
        <w:t>=</w:t>
      </w:r>
      <w:r>
        <w:t>"description"&gt;</w:t>
      </w:r>
    </w:p>
    <w:p w14:paraId="13089768" w14:textId="77777777" w:rsidR="00E70922" w:rsidRDefault="00E70922" w:rsidP="00CE1467">
      <w:pPr>
        <w:pStyle w:val="codeblackbg"/>
      </w:pPr>
      <w:r>
        <w:t>            &lt;</w:t>
      </w:r>
      <w:r>
        <w:rPr>
          <w:color w:val="569CD6"/>
        </w:rPr>
        <w:t>div</w:t>
      </w:r>
      <w:r>
        <w:t xml:space="preserve"> </w:t>
      </w:r>
      <w:r>
        <w:rPr>
          <w:color w:val="9CDCFE"/>
        </w:rPr>
        <w:t>class</w:t>
      </w:r>
      <w:r>
        <w:t>=</w:t>
      </w:r>
      <w:r>
        <w:rPr>
          <w:color w:val="CE9178"/>
        </w:rPr>
        <w:t>"des-title"</w:t>
      </w:r>
      <w:r>
        <w:t>&gt;</w:t>
      </w:r>
    </w:p>
    <w:p w14:paraId="194A4B34" w14:textId="4131F33E" w:rsidR="00E70922" w:rsidRDefault="00E70922" w:rsidP="00CE1467">
      <w:pPr>
        <w:pStyle w:val="codeblackbg"/>
      </w:pPr>
      <w:r>
        <w:t>                &lt;</w:t>
      </w:r>
      <w:r>
        <w:rPr>
          <w:color w:val="569CD6"/>
        </w:rPr>
        <w:t>h1</w:t>
      </w:r>
      <w:r>
        <w:t xml:space="preserve"> </w:t>
      </w:r>
      <w:r>
        <w:rPr>
          <w:color w:val="9CDCFE"/>
        </w:rPr>
        <w:t>id</w:t>
      </w:r>
      <w:r>
        <w:t>=</w:t>
      </w:r>
      <w:r>
        <w:rPr>
          <w:color w:val="CE9178"/>
        </w:rPr>
        <w:t>"des-title"</w:t>
      </w:r>
      <w:r>
        <w:t>&gt;Empower Community Spirit: #GivingTuesday Charity Bash&lt;/</w:t>
      </w:r>
      <w:r>
        <w:rPr>
          <w:color w:val="569CD6"/>
        </w:rPr>
        <w:t>h1</w:t>
      </w:r>
      <w:r>
        <w:t>&gt;</w:t>
      </w:r>
    </w:p>
    <w:p w14:paraId="5233C801" w14:textId="77777777" w:rsidR="00E70922" w:rsidRDefault="00E70922" w:rsidP="00CE1467">
      <w:pPr>
        <w:pStyle w:val="codeblackbg"/>
      </w:pPr>
      <w:r>
        <w:t>            &lt;/</w:t>
      </w:r>
      <w:r>
        <w:rPr>
          <w:color w:val="569CD6"/>
        </w:rPr>
        <w:t>div</w:t>
      </w:r>
      <w:r>
        <w:t>&gt;</w:t>
      </w:r>
    </w:p>
    <w:p w14:paraId="5D735E27" w14:textId="06D74D08" w:rsidR="00E70922" w:rsidRPr="00E70922" w:rsidRDefault="00E70922" w:rsidP="00CE1467">
      <w:pPr>
        <w:pStyle w:val="codeblackbg"/>
        <w:rPr>
          <w:rFonts w:eastAsiaTheme="minorEastAsia"/>
        </w:rPr>
      </w:pPr>
      <w:r>
        <w:t>            &lt;</w:t>
      </w:r>
      <w:r>
        <w:rPr>
          <w:color w:val="569CD6"/>
        </w:rPr>
        <w:t>div</w:t>
      </w:r>
      <w:r>
        <w:t xml:space="preserve"> </w:t>
      </w:r>
      <w:r>
        <w:rPr>
          <w:color w:val="9CDCFE"/>
        </w:rPr>
        <w:t>class</w:t>
      </w:r>
      <w:r>
        <w:t>=</w:t>
      </w:r>
      <w:r>
        <w:rPr>
          <w:color w:val="CE9178"/>
        </w:rPr>
        <w:t>"des-content"</w:t>
      </w:r>
      <w:r>
        <w:t>&gt;</w:t>
      </w:r>
    </w:p>
    <w:p w14:paraId="6F50A332" w14:textId="1DF1CC28" w:rsidR="00E70922" w:rsidRPr="00E70922" w:rsidRDefault="00E70922" w:rsidP="00CE1467">
      <w:pPr>
        <w:pStyle w:val="codeblackbg"/>
        <w:rPr>
          <w:rFonts w:eastAsiaTheme="minorEastAsia"/>
        </w:rPr>
      </w:pPr>
      <w:r>
        <w:t xml:space="preserve">                </w:t>
      </w:r>
      <w:r>
        <w:rPr>
          <w:rFonts w:eastAsiaTheme="minorEastAsia" w:hint="eastAsia"/>
        </w:rPr>
        <w:t>Detail of the Event</w:t>
      </w:r>
      <w:r>
        <w:t xml:space="preserve">                </w:t>
      </w:r>
    </w:p>
    <w:p w14:paraId="0391A3D6" w14:textId="77777777" w:rsidR="00E70922" w:rsidRDefault="00E70922" w:rsidP="00CE1467">
      <w:pPr>
        <w:pStyle w:val="codeblackbg"/>
      </w:pPr>
      <w:r>
        <w:t>            &lt;/</w:t>
      </w:r>
      <w:r>
        <w:rPr>
          <w:color w:val="569CD6"/>
        </w:rPr>
        <w:t>div</w:t>
      </w:r>
      <w:r>
        <w:t>&gt;</w:t>
      </w:r>
    </w:p>
    <w:p w14:paraId="05470729" w14:textId="77777777" w:rsidR="00E70922" w:rsidRDefault="00E70922" w:rsidP="00CE1467">
      <w:pPr>
        <w:pStyle w:val="codeblackbg"/>
      </w:pPr>
      <w:r>
        <w:t>                &lt;</w:t>
      </w:r>
      <w:r>
        <w:rPr>
          <w:color w:val="569CD6"/>
        </w:rPr>
        <w:t>div</w:t>
      </w:r>
      <w:r>
        <w:t xml:space="preserve"> </w:t>
      </w:r>
      <w:r>
        <w:rPr>
          <w:color w:val="9CDCFE"/>
        </w:rPr>
        <w:t>class</w:t>
      </w:r>
      <w:r>
        <w:t>=</w:t>
      </w:r>
      <w:r>
        <w:rPr>
          <w:color w:val="CE9178"/>
        </w:rPr>
        <w:t>"row"</w:t>
      </w:r>
      <w:r>
        <w:t>&gt;</w:t>
      </w:r>
    </w:p>
    <w:p w14:paraId="10EA6F23" w14:textId="77777777" w:rsidR="00E70922" w:rsidRDefault="00E70922" w:rsidP="00CE1467">
      <w:pPr>
        <w:pStyle w:val="codeblackbg"/>
      </w:pPr>
      <w:r>
        <w:t>                &lt;</w:t>
      </w:r>
      <w:r>
        <w:rPr>
          <w:color w:val="569CD6"/>
        </w:rPr>
        <w:t>button</w:t>
      </w:r>
      <w:r>
        <w:t xml:space="preserve"> </w:t>
      </w:r>
      <w:r>
        <w:rPr>
          <w:color w:val="9CDCFE"/>
        </w:rPr>
        <w:t>id</w:t>
      </w:r>
      <w:r>
        <w:t>=</w:t>
      </w:r>
      <w:r>
        <w:rPr>
          <w:color w:val="CE9178"/>
        </w:rPr>
        <w:t>"pl"</w:t>
      </w:r>
      <w:r>
        <w:t xml:space="preserve"> </w:t>
      </w:r>
      <w:r>
        <w:rPr>
          <w:color w:val="9CDCFE"/>
        </w:rPr>
        <w:t>onclick</w:t>
      </w:r>
      <w:r>
        <w:t>=</w:t>
      </w:r>
      <w:r>
        <w:rPr>
          <w:color w:val="CE9178"/>
        </w:rPr>
        <w:t>"</w:t>
      </w:r>
      <w:proofErr w:type="gramStart"/>
      <w:r>
        <w:rPr>
          <w:color w:val="9CDCFE"/>
        </w:rPr>
        <w:t>window</w:t>
      </w:r>
      <w:r>
        <w:rPr>
          <w:color w:val="CE9178"/>
        </w:rPr>
        <w:t>.</w:t>
      </w:r>
      <w:r>
        <w:rPr>
          <w:color w:val="9CDCFE"/>
        </w:rPr>
        <w:t>location</w:t>
      </w:r>
      <w:proofErr w:type="gramEnd"/>
      <w:r>
        <w:rPr>
          <w:color w:val="CE9178"/>
        </w:rPr>
        <w:t>.</w:t>
      </w:r>
      <w:r>
        <w:rPr>
          <w:color w:val="9CDCFE"/>
        </w:rPr>
        <w:t>href</w:t>
      </w:r>
      <w:r>
        <w:rPr>
          <w:color w:val="D4D4D4"/>
        </w:rPr>
        <w:t>=</w:t>
      </w:r>
      <w:r>
        <w:rPr>
          <w:color w:val="CE9178"/>
        </w:rPr>
        <w:t>'pleaseLogin.php'"</w:t>
      </w:r>
      <w:r>
        <w:t>&gt;Feedback&lt;/</w:t>
      </w:r>
      <w:r>
        <w:rPr>
          <w:color w:val="569CD6"/>
        </w:rPr>
        <w:t>button</w:t>
      </w:r>
      <w:r>
        <w:t>&gt;</w:t>
      </w:r>
    </w:p>
    <w:p w14:paraId="0CB650E2" w14:textId="77777777" w:rsidR="00E70922" w:rsidRDefault="00E70922" w:rsidP="00CE1467">
      <w:pPr>
        <w:pStyle w:val="codeblackbg"/>
      </w:pPr>
      <w:r>
        <w:t>                    Feedback</w:t>
      </w:r>
    </w:p>
    <w:p w14:paraId="4949A64C" w14:textId="77777777" w:rsidR="00E70922" w:rsidRDefault="00E70922" w:rsidP="00CE1467">
      <w:pPr>
        <w:pStyle w:val="codeblackbg"/>
      </w:pPr>
      <w:r>
        <w:t>                &lt;/</w:t>
      </w:r>
      <w:r>
        <w:rPr>
          <w:color w:val="569CD6"/>
        </w:rPr>
        <w:t>button</w:t>
      </w:r>
      <w:r>
        <w:t>&gt;</w:t>
      </w:r>
    </w:p>
    <w:p w14:paraId="52F7E33E" w14:textId="77777777" w:rsidR="00BA7EA4" w:rsidRDefault="00BA7EA4" w:rsidP="00CE1467">
      <w:pPr>
        <w:pStyle w:val="codeblackbg"/>
      </w:pPr>
    </w:p>
    <w:p w14:paraId="297D944B" w14:textId="77777777" w:rsidR="00E70922" w:rsidRDefault="00E70922" w:rsidP="00CE1467">
      <w:pPr>
        <w:pStyle w:val="codeblackbg"/>
      </w:pPr>
      <w:r>
        <w:t>                &lt;</w:t>
      </w:r>
      <w:r>
        <w:rPr>
          <w:color w:val="569CD6"/>
        </w:rPr>
        <w:t>button</w:t>
      </w:r>
      <w:r>
        <w:t xml:space="preserve"> </w:t>
      </w:r>
      <w:r>
        <w:rPr>
          <w:color w:val="9CDCFE"/>
        </w:rPr>
        <w:t>id</w:t>
      </w:r>
      <w:r>
        <w:t>=</w:t>
      </w:r>
      <w:r>
        <w:rPr>
          <w:color w:val="CE9178"/>
        </w:rPr>
        <w:t>"pl"</w:t>
      </w:r>
      <w:r>
        <w:t xml:space="preserve"> </w:t>
      </w:r>
      <w:r>
        <w:rPr>
          <w:color w:val="9CDCFE"/>
        </w:rPr>
        <w:t>onclick</w:t>
      </w:r>
      <w:r>
        <w:t>=</w:t>
      </w:r>
      <w:r>
        <w:rPr>
          <w:color w:val="CE9178"/>
        </w:rPr>
        <w:t>"</w:t>
      </w:r>
      <w:proofErr w:type="gramStart"/>
      <w:r>
        <w:rPr>
          <w:color w:val="9CDCFE"/>
        </w:rPr>
        <w:t>window</w:t>
      </w:r>
      <w:r>
        <w:rPr>
          <w:color w:val="CE9178"/>
        </w:rPr>
        <w:t>.</w:t>
      </w:r>
      <w:r>
        <w:rPr>
          <w:color w:val="9CDCFE"/>
        </w:rPr>
        <w:t>location</w:t>
      </w:r>
      <w:proofErr w:type="gramEnd"/>
      <w:r>
        <w:rPr>
          <w:color w:val="CE9178"/>
        </w:rPr>
        <w:t>.</w:t>
      </w:r>
      <w:r>
        <w:rPr>
          <w:color w:val="9CDCFE"/>
        </w:rPr>
        <w:t>href</w:t>
      </w:r>
      <w:r>
        <w:rPr>
          <w:color w:val="D4D4D4"/>
        </w:rPr>
        <w:t>=</w:t>
      </w:r>
      <w:r>
        <w:rPr>
          <w:color w:val="CE9178"/>
        </w:rPr>
        <w:t>'pleaseLogin.php'"</w:t>
      </w:r>
      <w:r>
        <w:t>&gt;Comments&lt;/</w:t>
      </w:r>
      <w:r>
        <w:rPr>
          <w:color w:val="569CD6"/>
        </w:rPr>
        <w:t>button</w:t>
      </w:r>
      <w:r>
        <w:t>&gt;</w:t>
      </w:r>
    </w:p>
    <w:p w14:paraId="51AEBD30" w14:textId="77777777" w:rsidR="00E70922" w:rsidRDefault="00E70922" w:rsidP="00CE1467">
      <w:pPr>
        <w:pStyle w:val="codeblackbg"/>
      </w:pPr>
      <w:r>
        <w:t>                    Comments</w:t>
      </w:r>
    </w:p>
    <w:p w14:paraId="443AD5AD" w14:textId="0D9C8546" w:rsidR="000C10B9" w:rsidRPr="001B0ACB" w:rsidRDefault="00E70922" w:rsidP="00CE1467">
      <w:pPr>
        <w:pStyle w:val="codeblackbg"/>
      </w:pPr>
      <w:r>
        <w:t>                &lt;/</w:t>
      </w:r>
      <w:r>
        <w:rPr>
          <w:color w:val="569CD6"/>
        </w:rPr>
        <w:t>button</w:t>
      </w:r>
      <w:r>
        <w:t>&gt;</w:t>
      </w:r>
    </w:p>
    <w:p w14:paraId="30FF56C9" w14:textId="77777777" w:rsidR="00F53CAF" w:rsidRDefault="00F53CAF" w:rsidP="00CE1467">
      <w:pPr>
        <w:pStyle w:val="codeblackbg"/>
      </w:pPr>
    </w:p>
    <w:p w14:paraId="0CB2A8B5" w14:textId="5705C8F2" w:rsidR="00E70922" w:rsidRPr="00E70922" w:rsidRDefault="00E70922" w:rsidP="00CE1467">
      <w:pPr>
        <w:pStyle w:val="codeblackbg"/>
        <w:rPr>
          <w:rFonts w:eastAsiaTheme="minorEastAsia"/>
        </w:rPr>
      </w:pPr>
      <w:r>
        <w:t>    &lt;/</w:t>
      </w:r>
      <w:r>
        <w:rPr>
          <w:color w:val="569CD6"/>
        </w:rPr>
        <w:t>div</w:t>
      </w:r>
      <w:r>
        <w:t>&gt;</w:t>
      </w:r>
    </w:p>
    <w:p w14:paraId="3CFEDB3B" w14:textId="77777777" w:rsidR="00E70922" w:rsidRDefault="00E70922" w:rsidP="00CE1467">
      <w:pPr>
        <w:pStyle w:val="codeblackbg"/>
      </w:pPr>
      <w:r>
        <w:t>        &lt;/</w:t>
      </w:r>
      <w:r>
        <w:rPr>
          <w:color w:val="569CD6"/>
        </w:rPr>
        <w:t>div</w:t>
      </w:r>
      <w:r>
        <w:t>&gt;</w:t>
      </w:r>
    </w:p>
    <w:p w14:paraId="182D381C" w14:textId="77777777" w:rsidR="00E70922" w:rsidRDefault="00E70922" w:rsidP="00CE1467">
      <w:pPr>
        <w:pStyle w:val="codeblackbg"/>
        <w:rPr>
          <w:color w:val="CCCCCC"/>
        </w:rPr>
      </w:pPr>
      <w:r>
        <w:rPr>
          <w:color w:val="CCCCCC"/>
        </w:rPr>
        <w:t xml:space="preserve">        </w:t>
      </w:r>
      <w:r>
        <w:t>&lt;</w:t>
      </w:r>
      <w:r>
        <w:rPr>
          <w:color w:val="569CD6"/>
        </w:rPr>
        <w:t>div</w:t>
      </w:r>
      <w:r>
        <w:rPr>
          <w:color w:val="CCCCCC"/>
        </w:rPr>
        <w:t xml:space="preserve"> </w:t>
      </w:r>
      <w:r>
        <w:rPr>
          <w:color w:val="9CDCFE"/>
        </w:rPr>
        <w:t>class</w:t>
      </w:r>
      <w:r>
        <w:rPr>
          <w:color w:val="CCCCCC"/>
        </w:rPr>
        <w:t>=</w:t>
      </w:r>
      <w:r>
        <w:t>"</w:t>
      </w:r>
      <w:proofErr w:type="spellStart"/>
      <w:r>
        <w:t>rightarrow</w:t>
      </w:r>
      <w:proofErr w:type="spellEnd"/>
      <w:r>
        <w:t>"&gt;</w:t>
      </w:r>
    </w:p>
    <w:p w14:paraId="458602F0" w14:textId="77777777" w:rsidR="00792E57" w:rsidRDefault="00E70922" w:rsidP="00CE1467">
      <w:pPr>
        <w:pStyle w:val="codeblackbg"/>
        <w:rPr>
          <w:rFonts w:eastAsiaTheme="minorEastAsia"/>
        </w:rPr>
      </w:pPr>
      <w:r>
        <w:rPr>
          <w:color w:val="CCCCCC"/>
        </w:rPr>
        <w:t xml:space="preserve">            </w:t>
      </w:r>
      <w:proofErr w:type="gramStart"/>
      <w:r>
        <w:t>&lt;!--</w:t>
      </w:r>
      <w:proofErr w:type="gramEnd"/>
      <w:r>
        <w:t xml:space="preserve"> &lt;</w:t>
      </w:r>
      <w:proofErr w:type="spellStart"/>
      <w:r>
        <w:t>img</w:t>
      </w:r>
      <w:proofErr w:type="spellEnd"/>
      <w:r>
        <w:t xml:space="preserve"> </w:t>
      </w:r>
      <w:proofErr w:type="spellStart"/>
      <w:r>
        <w:t>src</w:t>
      </w:r>
      <w:proofErr w:type="spellEnd"/>
      <w:r>
        <w:t>="images/urmother.png" alt="left-arrow"&gt;</w:t>
      </w:r>
    </w:p>
    <w:p w14:paraId="412B96DE" w14:textId="77777777" w:rsidR="00792E57" w:rsidRPr="00E70922" w:rsidRDefault="00792E57" w:rsidP="00CE1467">
      <w:pPr>
        <w:pStyle w:val="codeblackbg"/>
        <w:rPr>
          <w:rFonts w:eastAsiaTheme="minorEastAsia"/>
          <w:color w:val="CCCCCC"/>
        </w:rPr>
      </w:pPr>
      <w:r>
        <w:rPr>
          <w:rFonts w:eastAsiaTheme="minorEastAsia" w:hint="eastAsia"/>
        </w:rPr>
        <w:t xml:space="preserve">                we cancel it</w:t>
      </w:r>
      <w:r>
        <w:t>--&gt;</w:t>
      </w:r>
    </w:p>
    <w:p w14:paraId="7B663E9F" w14:textId="11F9F092" w:rsidR="00E70922" w:rsidRPr="00E70922" w:rsidRDefault="00E70922" w:rsidP="00CE1467">
      <w:pPr>
        <w:pStyle w:val="codeblackbg"/>
        <w:rPr>
          <w:rFonts w:eastAsiaTheme="minorEastAsia"/>
        </w:rPr>
      </w:pPr>
      <w:r>
        <w:t>        &lt;/</w:t>
      </w:r>
      <w:r>
        <w:rPr>
          <w:color w:val="569CD6"/>
        </w:rPr>
        <w:t>div</w:t>
      </w:r>
      <w:r>
        <w:t>&gt;</w:t>
      </w:r>
    </w:p>
    <w:p w14:paraId="1C7D6103" w14:textId="77777777" w:rsidR="00E70922" w:rsidRDefault="00E70922" w:rsidP="00CE1467">
      <w:pPr>
        <w:pStyle w:val="codeblackbg"/>
      </w:pPr>
      <w:r>
        <w:t>    &lt;/</w:t>
      </w:r>
      <w:r>
        <w:rPr>
          <w:color w:val="569CD6"/>
        </w:rPr>
        <w:t>div</w:t>
      </w:r>
      <w:r>
        <w:t>&gt;</w:t>
      </w:r>
    </w:p>
    <w:p w14:paraId="376738DD" w14:textId="77777777" w:rsidR="00281D8C" w:rsidRPr="00C31C3A" w:rsidRDefault="00281D8C" w:rsidP="00894826">
      <w:pPr>
        <w:pStyle w:val="Style2"/>
      </w:pPr>
    </w:p>
    <w:p w14:paraId="0DFD4484" w14:textId="1108DAE6" w:rsidR="00281D8C" w:rsidRPr="00CE1467" w:rsidRDefault="00281D8C" w:rsidP="00894826">
      <w:pPr>
        <w:pStyle w:val="Style2"/>
        <w:rPr>
          <w:b/>
          <w:bCs w:val="0"/>
        </w:rPr>
      </w:pPr>
      <w:r w:rsidRPr="00CE1467">
        <w:rPr>
          <w:b/>
          <w:bCs w:val="0"/>
        </w:rPr>
        <w:t>Home Button (</w:t>
      </w:r>
      <w:proofErr w:type="spellStart"/>
      <w:r w:rsidRPr="00CE1467">
        <w:rPr>
          <w:b/>
          <w:bCs w:val="0"/>
        </w:rPr>
        <w:t>homebtn</w:t>
      </w:r>
      <w:proofErr w:type="spellEnd"/>
      <w:r w:rsidRPr="00CE1467">
        <w:rPr>
          <w:b/>
          <w:bCs w:val="0"/>
        </w:rPr>
        <w:t>)</w:t>
      </w:r>
    </w:p>
    <w:p w14:paraId="483A2158" w14:textId="77777777" w:rsidR="00281D8C" w:rsidRPr="00281D8C" w:rsidRDefault="00281D8C" w:rsidP="00894826">
      <w:pPr>
        <w:pStyle w:val="smallcode"/>
        <w:rPr>
          <w:color w:val="CCCCCC"/>
        </w:rPr>
      </w:pPr>
      <w:r w:rsidRPr="00281D8C">
        <w:rPr>
          <w:color w:val="CCCCCC"/>
        </w:rPr>
        <w:t xml:space="preserve">  </w:t>
      </w:r>
      <w:r w:rsidRPr="00281D8C">
        <w:t>&lt;</w:t>
      </w:r>
      <w:r w:rsidRPr="00281D8C">
        <w:rPr>
          <w:color w:val="569CD6"/>
        </w:rPr>
        <w:t>button</w:t>
      </w:r>
      <w:r w:rsidRPr="00281D8C">
        <w:rPr>
          <w:color w:val="CCCCCC"/>
        </w:rPr>
        <w:t xml:space="preserve"> </w:t>
      </w:r>
      <w:r w:rsidRPr="00281D8C">
        <w:t>class</w:t>
      </w:r>
      <w:r w:rsidRPr="00281D8C">
        <w:rPr>
          <w:color w:val="CCCCCC"/>
        </w:rPr>
        <w:t>=</w:t>
      </w:r>
      <w:r w:rsidRPr="00281D8C">
        <w:rPr>
          <w:color w:val="CE9178"/>
        </w:rPr>
        <w:t>"</w:t>
      </w:r>
      <w:proofErr w:type="spellStart"/>
      <w:r w:rsidRPr="00281D8C">
        <w:rPr>
          <w:color w:val="CE9178"/>
        </w:rPr>
        <w:t>homebtn</w:t>
      </w:r>
      <w:proofErr w:type="spellEnd"/>
      <w:r w:rsidRPr="00281D8C">
        <w:rPr>
          <w:color w:val="CE9178"/>
        </w:rPr>
        <w:t>"</w:t>
      </w:r>
      <w:r w:rsidRPr="00281D8C">
        <w:rPr>
          <w:color w:val="CCCCCC"/>
        </w:rPr>
        <w:t xml:space="preserve"> </w:t>
      </w:r>
      <w:r w:rsidRPr="00281D8C">
        <w:t>onclick</w:t>
      </w:r>
      <w:r w:rsidRPr="00281D8C">
        <w:rPr>
          <w:color w:val="CCCCCC"/>
        </w:rPr>
        <w:t>=</w:t>
      </w:r>
      <w:r w:rsidRPr="00281D8C">
        <w:rPr>
          <w:color w:val="CE9178"/>
        </w:rPr>
        <w:t>"</w:t>
      </w:r>
      <w:proofErr w:type="spellStart"/>
      <w:proofErr w:type="gramStart"/>
      <w:r w:rsidRPr="00281D8C">
        <w:t>window</w:t>
      </w:r>
      <w:r w:rsidRPr="00281D8C">
        <w:rPr>
          <w:color w:val="CE9178"/>
        </w:rPr>
        <w:t>.</w:t>
      </w:r>
      <w:r w:rsidRPr="00281D8C">
        <w:t>location</w:t>
      </w:r>
      <w:proofErr w:type="gramEnd"/>
      <w:r w:rsidRPr="00281D8C">
        <w:rPr>
          <w:color w:val="CE9178"/>
        </w:rPr>
        <w:t>.</w:t>
      </w:r>
      <w:r w:rsidRPr="00281D8C">
        <w:t>href</w:t>
      </w:r>
      <w:proofErr w:type="spellEnd"/>
      <w:r w:rsidRPr="00281D8C">
        <w:rPr>
          <w:color w:val="D4D4D4"/>
        </w:rPr>
        <w:t>=</w:t>
      </w:r>
      <w:r w:rsidRPr="00281D8C">
        <w:rPr>
          <w:color w:val="CE9178"/>
        </w:rPr>
        <w:t>'</w:t>
      </w:r>
      <w:proofErr w:type="spellStart"/>
      <w:r w:rsidRPr="00281D8C">
        <w:rPr>
          <w:color w:val="CE9178"/>
        </w:rPr>
        <w:t>home.php</w:t>
      </w:r>
      <w:proofErr w:type="spellEnd"/>
      <w:r w:rsidRPr="00281D8C">
        <w:rPr>
          <w:color w:val="CE9178"/>
        </w:rPr>
        <w:t>'"</w:t>
      </w:r>
      <w:r w:rsidRPr="00281D8C">
        <w:t>&gt;</w:t>
      </w:r>
    </w:p>
    <w:p w14:paraId="791DF8F1" w14:textId="77777777" w:rsidR="00281D8C" w:rsidRPr="00281D8C" w:rsidRDefault="00281D8C" w:rsidP="00894826">
      <w:pPr>
        <w:pStyle w:val="smallcode"/>
        <w:rPr>
          <w:color w:val="CCCCCC"/>
        </w:rPr>
      </w:pPr>
      <w:r w:rsidRPr="00281D8C">
        <w:rPr>
          <w:color w:val="CCCCCC"/>
        </w:rPr>
        <w:t xml:space="preserve">      </w:t>
      </w:r>
      <w:r w:rsidRPr="00281D8C">
        <w:t>&lt;</w:t>
      </w:r>
      <w:proofErr w:type="spellStart"/>
      <w:r w:rsidRPr="00281D8C">
        <w:rPr>
          <w:color w:val="569CD6"/>
        </w:rPr>
        <w:t>img</w:t>
      </w:r>
      <w:proofErr w:type="spellEnd"/>
      <w:r w:rsidRPr="00281D8C">
        <w:rPr>
          <w:color w:val="CCCCCC"/>
        </w:rPr>
        <w:t xml:space="preserve"> </w:t>
      </w:r>
      <w:proofErr w:type="spellStart"/>
      <w:r w:rsidRPr="00281D8C">
        <w:t>src</w:t>
      </w:r>
      <w:proofErr w:type="spellEnd"/>
      <w:r w:rsidRPr="00281D8C">
        <w:rPr>
          <w:color w:val="CCCCCC"/>
        </w:rPr>
        <w:t>=</w:t>
      </w:r>
      <w:r w:rsidRPr="00281D8C">
        <w:t>"images/Charityeaselogo.jpg"</w:t>
      </w:r>
      <w:r w:rsidRPr="00281D8C">
        <w:rPr>
          <w:color w:val="CCCCCC"/>
        </w:rPr>
        <w:t xml:space="preserve"> </w:t>
      </w:r>
      <w:r w:rsidRPr="00281D8C">
        <w:t>alt</w:t>
      </w:r>
      <w:r w:rsidRPr="00281D8C">
        <w:rPr>
          <w:color w:val="CCCCCC"/>
        </w:rPr>
        <w:t>=</w:t>
      </w:r>
      <w:r w:rsidRPr="00281D8C">
        <w:t>"</w:t>
      </w:r>
      <w:proofErr w:type="spellStart"/>
      <w:r w:rsidRPr="00281D8C">
        <w:t>chairityeaselogo</w:t>
      </w:r>
      <w:proofErr w:type="spellEnd"/>
      <w:r w:rsidRPr="00281D8C">
        <w:t>"</w:t>
      </w:r>
      <w:r w:rsidRPr="00281D8C">
        <w:rPr>
          <w:color w:val="CCCCCC"/>
        </w:rPr>
        <w:t xml:space="preserve"> </w:t>
      </w:r>
      <w:r w:rsidRPr="00281D8C">
        <w:t>id</w:t>
      </w:r>
      <w:r w:rsidRPr="00281D8C">
        <w:rPr>
          <w:color w:val="CCCCCC"/>
        </w:rPr>
        <w:t>=</w:t>
      </w:r>
      <w:r w:rsidRPr="00281D8C">
        <w:t>"</w:t>
      </w:r>
      <w:proofErr w:type="spellStart"/>
      <w:r w:rsidRPr="00281D8C">
        <w:t>charitylogo</w:t>
      </w:r>
      <w:proofErr w:type="spellEnd"/>
      <w:r w:rsidRPr="00281D8C">
        <w:t>"&gt;</w:t>
      </w:r>
    </w:p>
    <w:p w14:paraId="0DE43CCD" w14:textId="77777777" w:rsidR="00281D8C" w:rsidRPr="00281D8C" w:rsidRDefault="00281D8C" w:rsidP="00894826">
      <w:pPr>
        <w:pStyle w:val="smallcode"/>
        <w:rPr>
          <w:color w:val="CCCCCC"/>
        </w:rPr>
      </w:pPr>
      <w:r w:rsidRPr="00281D8C">
        <w:rPr>
          <w:color w:val="CCCCCC"/>
        </w:rPr>
        <w:t xml:space="preserve">  </w:t>
      </w:r>
      <w:r w:rsidRPr="00281D8C">
        <w:t>&lt;/button&gt;</w:t>
      </w:r>
    </w:p>
    <w:p w14:paraId="07FD32B5" w14:textId="2AE55F8A" w:rsidR="00281D8C" w:rsidRPr="00281D8C" w:rsidRDefault="00281D8C" w:rsidP="00894826">
      <w:pPr>
        <w:pStyle w:val="Style2"/>
      </w:pPr>
      <w:r w:rsidRPr="00281D8C">
        <w:t>Redirects the user to the home page (</w:t>
      </w:r>
      <w:proofErr w:type="spellStart"/>
      <w:r w:rsidRPr="00281D8C">
        <w:rPr>
          <w:b/>
        </w:rPr>
        <w:t>home.php</w:t>
      </w:r>
      <w:proofErr w:type="spellEnd"/>
      <w:r w:rsidRPr="00281D8C">
        <w:t>). Provides an easy way for users to navigate back to the main page from any other page on the site. Users simply click this button to return to the home page.</w:t>
      </w:r>
    </w:p>
    <w:p w14:paraId="5150F02C" w14:textId="77777777" w:rsidR="00D626E8" w:rsidRDefault="00D626E8">
      <w:pPr>
        <w:autoSpaceDE/>
        <w:autoSpaceDN/>
        <w:adjustRightInd/>
        <w:spacing w:after="160" w:line="259" w:lineRule="auto"/>
        <w:rPr>
          <w:rFonts w:ascii="AppleSystemUIFont" w:eastAsiaTheme="minorEastAsia" w:hAnsi="AppleSystemUIFont"/>
          <w:bCs/>
          <w14:ligatures w14:val="standardContextual"/>
        </w:rPr>
      </w:pPr>
      <w:r>
        <w:br w:type="page"/>
      </w:r>
    </w:p>
    <w:p w14:paraId="63FFED52" w14:textId="3C8EEB94" w:rsidR="00281D8C" w:rsidRPr="00CE1467" w:rsidRDefault="00281D8C" w:rsidP="00894826">
      <w:pPr>
        <w:pStyle w:val="Style2"/>
        <w:rPr>
          <w:b/>
          <w:bCs w:val="0"/>
        </w:rPr>
      </w:pPr>
      <w:r w:rsidRPr="00CE1467">
        <w:rPr>
          <w:b/>
          <w:bCs w:val="0"/>
        </w:rPr>
        <w:lastRenderedPageBreak/>
        <w:t>Event Button (</w:t>
      </w:r>
      <w:proofErr w:type="spellStart"/>
      <w:r w:rsidRPr="00CE1467">
        <w:rPr>
          <w:b/>
          <w:bCs w:val="0"/>
        </w:rPr>
        <w:t>eventbtn</w:t>
      </w:r>
      <w:proofErr w:type="spellEnd"/>
      <w:r w:rsidRPr="00CE1467">
        <w:rPr>
          <w:b/>
          <w:bCs w:val="0"/>
        </w:rPr>
        <w:t>)</w:t>
      </w:r>
    </w:p>
    <w:p w14:paraId="6C403D26" w14:textId="77777777" w:rsidR="00281D8C" w:rsidRPr="00281D8C" w:rsidRDefault="00281D8C" w:rsidP="00894826">
      <w:pPr>
        <w:pStyle w:val="smallcode"/>
        <w:rPr>
          <w:color w:val="CCCCCC"/>
        </w:rPr>
      </w:pPr>
      <w:r w:rsidRPr="00281D8C">
        <w:rPr>
          <w:color w:val="CCCCCC"/>
        </w:rPr>
        <w:t xml:space="preserve">  </w:t>
      </w:r>
      <w:r w:rsidRPr="00281D8C">
        <w:t>&lt;</w:t>
      </w:r>
      <w:r w:rsidRPr="00281D8C">
        <w:rPr>
          <w:color w:val="569CD6"/>
        </w:rPr>
        <w:t>button</w:t>
      </w:r>
      <w:r w:rsidRPr="00281D8C">
        <w:rPr>
          <w:color w:val="CCCCCC"/>
        </w:rPr>
        <w:t xml:space="preserve"> </w:t>
      </w:r>
      <w:r w:rsidRPr="00281D8C">
        <w:t>id</w:t>
      </w:r>
      <w:r w:rsidRPr="00281D8C">
        <w:rPr>
          <w:color w:val="CCCCCC"/>
        </w:rPr>
        <w:t>=</w:t>
      </w:r>
      <w:r w:rsidRPr="00281D8C">
        <w:rPr>
          <w:color w:val="CE9178"/>
        </w:rPr>
        <w:t>"</w:t>
      </w:r>
      <w:proofErr w:type="spellStart"/>
      <w:r w:rsidRPr="00281D8C">
        <w:rPr>
          <w:color w:val="CE9178"/>
        </w:rPr>
        <w:t>eventbtn</w:t>
      </w:r>
      <w:proofErr w:type="spellEnd"/>
      <w:r w:rsidRPr="00281D8C">
        <w:rPr>
          <w:color w:val="CE9178"/>
        </w:rPr>
        <w:t>"</w:t>
      </w:r>
      <w:r w:rsidRPr="00281D8C">
        <w:rPr>
          <w:color w:val="CCCCCC"/>
        </w:rPr>
        <w:t xml:space="preserve"> </w:t>
      </w:r>
      <w:r w:rsidRPr="00281D8C">
        <w:t>onclick</w:t>
      </w:r>
      <w:r w:rsidRPr="00281D8C">
        <w:rPr>
          <w:color w:val="CCCCCC"/>
        </w:rPr>
        <w:t>=</w:t>
      </w:r>
      <w:r w:rsidRPr="00281D8C">
        <w:rPr>
          <w:color w:val="CE9178"/>
        </w:rPr>
        <w:t>"</w:t>
      </w:r>
      <w:proofErr w:type="spellStart"/>
      <w:proofErr w:type="gramStart"/>
      <w:r w:rsidRPr="00281D8C">
        <w:t>window</w:t>
      </w:r>
      <w:r w:rsidRPr="00281D8C">
        <w:rPr>
          <w:color w:val="CE9178"/>
        </w:rPr>
        <w:t>.</w:t>
      </w:r>
      <w:r w:rsidRPr="00281D8C">
        <w:t>location</w:t>
      </w:r>
      <w:proofErr w:type="gramEnd"/>
      <w:r w:rsidRPr="00281D8C">
        <w:rPr>
          <w:color w:val="CE9178"/>
        </w:rPr>
        <w:t>.</w:t>
      </w:r>
      <w:r w:rsidRPr="00281D8C">
        <w:t>href</w:t>
      </w:r>
      <w:proofErr w:type="spellEnd"/>
      <w:r w:rsidRPr="00281D8C">
        <w:rPr>
          <w:color w:val="D4D4D4"/>
        </w:rPr>
        <w:t>=</w:t>
      </w:r>
      <w:r w:rsidRPr="00281D8C">
        <w:rPr>
          <w:color w:val="CE9178"/>
        </w:rPr>
        <w:t>'</w:t>
      </w:r>
      <w:proofErr w:type="spellStart"/>
      <w:r w:rsidRPr="00281D8C">
        <w:rPr>
          <w:color w:val="CE9178"/>
        </w:rPr>
        <w:t>event.php</w:t>
      </w:r>
      <w:proofErr w:type="spellEnd"/>
      <w:r w:rsidRPr="00281D8C">
        <w:rPr>
          <w:color w:val="CE9178"/>
        </w:rPr>
        <w:t>'"</w:t>
      </w:r>
      <w:r w:rsidRPr="00281D8C">
        <w:t>&gt;</w:t>
      </w:r>
      <w:r w:rsidRPr="00281D8C">
        <w:rPr>
          <w:color w:val="CCCCCC"/>
        </w:rPr>
        <w:t>Event</w:t>
      </w:r>
      <w:r w:rsidRPr="00281D8C">
        <w:t>&lt;/</w:t>
      </w:r>
      <w:r w:rsidRPr="00281D8C">
        <w:rPr>
          <w:color w:val="569CD6"/>
        </w:rPr>
        <w:t>button</w:t>
      </w:r>
      <w:r w:rsidRPr="00281D8C">
        <w:t>&gt;</w:t>
      </w:r>
    </w:p>
    <w:p w14:paraId="7776DD40" w14:textId="16DEB582" w:rsidR="00281D8C" w:rsidRPr="00281D8C" w:rsidRDefault="00281D8C" w:rsidP="00894826">
      <w:pPr>
        <w:pStyle w:val="Style2"/>
      </w:pPr>
      <w:r w:rsidRPr="00281D8C">
        <w:t>Redirects the user to the events page (</w:t>
      </w:r>
      <w:proofErr w:type="spellStart"/>
      <w:r w:rsidRPr="00281D8C">
        <w:rPr>
          <w:b/>
        </w:rPr>
        <w:t>event.php</w:t>
      </w:r>
      <w:proofErr w:type="spellEnd"/>
      <w:r w:rsidRPr="00281D8C">
        <w:t>). Allows users to view all events organized by the community service platform, keeping them informed about upcoming activities and initiatives. Users click this button to view the events page.</w:t>
      </w:r>
    </w:p>
    <w:p w14:paraId="2612E998" w14:textId="77777777" w:rsidR="00281D8C" w:rsidRPr="00281D8C" w:rsidRDefault="00281D8C" w:rsidP="00894826">
      <w:pPr>
        <w:pStyle w:val="Style2"/>
      </w:pPr>
    </w:p>
    <w:p w14:paraId="3E98441C" w14:textId="78E5F35F" w:rsidR="00281D8C" w:rsidRPr="00CE1467" w:rsidRDefault="00281D8C" w:rsidP="00894826">
      <w:pPr>
        <w:pStyle w:val="Style2"/>
        <w:rPr>
          <w:b/>
          <w:bCs w:val="0"/>
        </w:rPr>
      </w:pPr>
      <w:r w:rsidRPr="00CE1467">
        <w:rPr>
          <w:b/>
          <w:bCs w:val="0"/>
        </w:rPr>
        <w:t>Login Button (</w:t>
      </w:r>
      <w:proofErr w:type="spellStart"/>
      <w:r w:rsidRPr="00CE1467">
        <w:rPr>
          <w:b/>
          <w:bCs w:val="0"/>
        </w:rPr>
        <w:t>loginbtn</w:t>
      </w:r>
      <w:proofErr w:type="spellEnd"/>
      <w:r w:rsidRPr="00CE1467">
        <w:rPr>
          <w:b/>
          <w:bCs w:val="0"/>
        </w:rPr>
        <w:t>)</w:t>
      </w:r>
    </w:p>
    <w:p w14:paraId="7279C27B" w14:textId="77777777" w:rsidR="00281D8C" w:rsidRPr="00281D8C" w:rsidRDefault="00281D8C" w:rsidP="00894826">
      <w:pPr>
        <w:pStyle w:val="smallcode"/>
        <w:rPr>
          <w:color w:val="CCCCCC"/>
        </w:rPr>
      </w:pPr>
      <w:r w:rsidRPr="00281D8C">
        <w:rPr>
          <w:color w:val="CCCCCC"/>
        </w:rPr>
        <w:t xml:space="preserve">  </w:t>
      </w:r>
      <w:r w:rsidRPr="00281D8C">
        <w:t>&lt;</w:t>
      </w:r>
      <w:r w:rsidRPr="00281D8C">
        <w:rPr>
          <w:color w:val="569CD6"/>
        </w:rPr>
        <w:t>button</w:t>
      </w:r>
      <w:r w:rsidRPr="00281D8C">
        <w:rPr>
          <w:color w:val="CCCCCC"/>
        </w:rPr>
        <w:t xml:space="preserve"> </w:t>
      </w:r>
      <w:r w:rsidRPr="00281D8C">
        <w:t>class</w:t>
      </w:r>
      <w:r w:rsidRPr="00281D8C">
        <w:rPr>
          <w:color w:val="CCCCCC"/>
        </w:rPr>
        <w:t>=</w:t>
      </w:r>
      <w:r w:rsidRPr="00281D8C">
        <w:rPr>
          <w:color w:val="CE9178"/>
        </w:rPr>
        <w:t>"</w:t>
      </w:r>
      <w:proofErr w:type="spellStart"/>
      <w:r w:rsidRPr="00281D8C">
        <w:rPr>
          <w:color w:val="CE9178"/>
        </w:rPr>
        <w:t>loginbtn</w:t>
      </w:r>
      <w:proofErr w:type="spellEnd"/>
      <w:r w:rsidRPr="00281D8C">
        <w:rPr>
          <w:color w:val="CE9178"/>
        </w:rPr>
        <w:t>"</w:t>
      </w:r>
      <w:r w:rsidRPr="00281D8C">
        <w:rPr>
          <w:color w:val="CCCCCC"/>
        </w:rPr>
        <w:t xml:space="preserve"> </w:t>
      </w:r>
      <w:r w:rsidRPr="00281D8C">
        <w:t>onclick</w:t>
      </w:r>
      <w:r w:rsidRPr="00281D8C">
        <w:rPr>
          <w:color w:val="CCCCCC"/>
        </w:rPr>
        <w:t>=</w:t>
      </w:r>
      <w:r w:rsidRPr="00281D8C">
        <w:rPr>
          <w:color w:val="CE9178"/>
        </w:rPr>
        <w:t>"</w:t>
      </w:r>
      <w:proofErr w:type="spellStart"/>
      <w:proofErr w:type="gramStart"/>
      <w:r w:rsidRPr="00281D8C">
        <w:t>window</w:t>
      </w:r>
      <w:r w:rsidRPr="00281D8C">
        <w:rPr>
          <w:color w:val="CE9178"/>
        </w:rPr>
        <w:t>.</w:t>
      </w:r>
      <w:r w:rsidRPr="00281D8C">
        <w:t>location</w:t>
      </w:r>
      <w:proofErr w:type="gramEnd"/>
      <w:r w:rsidRPr="00281D8C">
        <w:rPr>
          <w:color w:val="CE9178"/>
        </w:rPr>
        <w:t>.</w:t>
      </w:r>
      <w:r w:rsidRPr="00281D8C">
        <w:t>href</w:t>
      </w:r>
      <w:proofErr w:type="spellEnd"/>
      <w:r w:rsidRPr="00281D8C">
        <w:rPr>
          <w:color w:val="D4D4D4"/>
        </w:rPr>
        <w:t>=</w:t>
      </w:r>
      <w:r w:rsidRPr="00281D8C">
        <w:rPr>
          <w:color w:val="CE9178"/>
        </w:rPr>
        <w:t>'</w:t>
      </w:r>
      <w:proofErr w:type="spellStart"/>
      <w:r w:rsidRPr="00281D8C">
        <w:rPr>
          <w:color w:val="CE9178"/>
        </w:rPr>
        <w:t>login.php</w:t>
      </w:r>
      <w:proofErr w:type="spellEnd"/>
      <w:r w:rsidRPr="00281D8C">
        <w:rPr>
          <w:color w:val="CE9178"/>
        </w:rPr>
        <w:t>'"</w:t>
      </w:r>
      <w:r w:rsidRPr="00281D8C">
        <w:t>&gt;</w:t>
      </w:r>
    </w:p>
    <w:p w14:paraId="4426E07E" w14:textId="77777777" w:rsidR="00281D8C" w:rsidRPr="00281D8C" w:rsidRDefault="00281D8C" w:rsidP="00894826">
      <w:pPr>
        <w:pStyle w:val="smallcode"/>
        <w:rPr>
          <w:color w:val="CCCCCC"/>
        </w:rPr>
      </w:pPr>
      <w:r w:rsidRPr="00281D8C">
        <w:rPr>
          <w:color w:val="CCCCCC"/>
        </w:rPr>
        <w:t xml:space="preserve">      </w:t>
      </w:r>
      <w:r w:rsidRPr="00281D8C">
        <w:t>&lt;</w:t>
      </w:r>
      <w:proofErr w:type="spellStart"/>
      <w:r w:rsidRPr="00281D8C">
        <w:rPr>
          <w:color w:val="569CD6"/>
        </w:rPr>
        <w:t>img</w:t>
      </w:r>
      <w:proofErr w:type="spellEnd"/>
      <w:r w:rsidRPr="00281D8C">
        <w:rPr>
          <w:color w:val="CCCCCC"/>
        </w:rPr>
        <w:t xml:space="preserve"> </w:t>
      </w:r>
      <w:proofErr w:type="spellStart"/>
      <w:r w:rsidRPr="00281D8C">
        <w:t>src</w:t>
      </w:r>
      <w:proofErr w:type="spellEnd"/>
      <w:r w:rsidRPr="00281D8C">
        <w:rPr>
          <w:color w:val="CCCCCC"/>
        </w:rPr>
        <w:t>=</w:t>
      </w:r>
      <w:r w:rsidRPr="00281D8C">
        <w:t>"images/bananaman.png"</w:t>
      </w:r>
      <w:r w:rsidRPr="00281D8C">
        <w:rPr>
          <w:color w:val="CCCCCC"/>
        </w:rPr>
        <w:t xml:space="preserve"> </w:t>
      </w:r>
      <w:r w:rsidRPr="00281D8C">
        <w:t>alt</w:t>
      </w:r>
      <w:r w:rsidRPr="00281D8C">
        <w:rPr>
          <w:color w:val="CCCCCC"/>
        </w:rPr>
        <w:t>=</w:t>
      </w:r>
      <w:r w:rsidRPr="00281D8C">
        <w:t>"user"</w:t>
      </w:r>
      <w:r w:rsidRPr="00281D8C">
        <w:rPr>
          <w:color w:val="CCCCCC"/>
        </w:rPr>
        <w:t xml:space="preserve"> </w:t>
      </w:r>
      <w:r w:rsidRPr="00281D8C">
        <w:t>id</w:t>
      </w:r>
      <w:r w:rsidRPr="00281D8C">
        <w:rPr>
          <w:color w:val="CCCCCC"/>
        </w:rPr>
        <w:t>=</w:t>
      </w:r>
      <w:r w:rsidRPr="00281D8C">
        <w:t>"user"&gt;</w:t>
      </w:r>
    </w:p>
    <w:p w14:paraId="227F2CB3" w14:textId="77777777" w:rsidR="00281D8C" w:rsidRPr="00281D8C" w:rsidRDefault="00281D8C" w:rsidP="00894826">
      <w:pPr>
        <w:pStyle w:val="smallcode"/>
        <w:rPr>
          <w:color w:val="CCCCCC"/>
        </w:rPr>
      </w:pPr>
      <w:r w:rsidRPr="00281D8C">
        <w:rPr>
          <w:color w:val="CCCCCC"/>
        </w:rPr>
        <w:t xml:space="preserve">  </w:t>
      </w:r>
      <w:r w:rsidRPr="00281D8C">
        <w:t>&lt;/button&gt;</w:t>
      </w:r>
    </w:p>
    <w:p w14:paraId="03E28A3A" w14:textId="78E9C3EB" w:rsidR="00281D8C" w:rsidRPr="00281D8C" w:rsidRDefault="00281D8C" w:rsidP="00894826">
      <w:pPr>
        <w:pStyle w:val="Style2"/>
      </w:pPr>
      <w:r w:rsidRPr="00281D8C">
        <w:t>Redirects the user to the login page (</w:t>
      </w:r>
      <w:proofErr w:type="spellStart"/>
      <w:r w:rsidRPr="00281D8C">
        <w:rPr>
          <w:b/>
        </w:rPr>
        <w:t>login.php</w:t>
      </w:r>
      <w:proofErr w:type="spellEnd"/>
      <w:r w:rsidRPr="00281D8C">
        <w:t>). Ensures users can access the login page from various parts of the site. Users click this button to navigate to the login page.</w:t>
      </w:r>
    </w:p>
    <w:p w14:paraId="24DD7337" w14:textId="77777777" w:rsidR="00281D8C" w:rsidRPr="00281D8C" w:rsidRDefault="00281D8C" w:rsidP="00894826">
      <w:pPr>
        <w:pStyle w:val="Style2"/>
      </w:pPr>
    </w:p>
    <w:p w14:paraId="5E99DBE5" w14:textId="533974E6" w:rsidR="00281D8C" w:rsidRPr="00CE1467" w:rsidRDefault="00281D8C" w:rsidP="00894826">
      <w:pPr>
        <w:pStyle w:val="Style2"/>
        <w:rPr>
          <w:b/>
          <w:bCs w:val="0"/>
          <w:lang w:val="en-US"/>
        </w:rPr>
      </w:pPr>
      <w:r w:rsidRPr="00CE1467">
        <w:rPr>
          <w:b/>
          <w:bCs w:val="0"/>
        </w:rPr>
        <w:t xml:space="preserve">Search Box </w:t>
      </w:r>
    </w:p>
    <w:p w14:paraId="4F95D501" w14:textId="77777777" w:rsidR="00281D8C" w:rsidRPr="00281D8C" w:rsidRDefault="00281D8C" w:rsidP="00894826">
      <w:pPr>
        <w:pStyle w:val="smallcode"/>
        <w:rPr>
          <w:color w:val="CCCCCC"/>
        </w:rPr>
      </w:pPr>
      <w:r w:rsidRPr="00281D8C">
        <w:rPr>
          <w:color w:val="CCCCCC"/>
        </w:rPr>
        <w:t xml:space="preserve">  </w:t>
      </w:r>
      <w:r w:rsidRPr="00281D8C">
        <w:t>&lt;</w:t>
      </w:r>
      <w:r w:rsidRPr="00281D8C">
        <w:rPr>
          <w:color w:val="569CD6"/>
        </w:rPr>
        <w:t>input</w:t>
      </w:r>
      <w:r w:rsidRPr="00281D8C">
        <w:rPr>
          <w:color w:val="CCCCCC"/>
        </w:rPr>
        <w:t xml:space="preserve"> </w:t>
      </w:r>
      <w:r w:rsidRPr="00281D8C">
        <w:rPr>
          <w:color w:val="9CDCFE"/>
        </w:rPr>
        <w:t>type</w:t>
      </w:r>
      <w:r w:rsidRPr="00281D8C">
        <w:rPr>
          <w:color w:val="CCCCCC"/>
        </w:rPr>
        <w:t>=</w:t>
      </w:r>
      <w:r w:rsidRPr="00281D8C">
        <w:t>"text"</w:t>
      </w:r>
      <w:r w:rsidRPr="00281D8C">
        <w:rPr>
          <w:color w:val="CCCCCC"/>
        </w:rPr>
        <w:t xml:space="preserve"> </w:t>
      </w:r>
      <w:r w:rsidRPr="00281D8C">
        <w:rPr>
          <w:color w:val="9CDCFE"/>
        </w:rPr>
        <w:t>name</w:t>
      </w:r>
      <w:r w:rsidRPr="00281D8C">
        <w:rPr>
          <w:color w:val="CCCCCC"/>
        </w:rPr>
        <w:t>=</w:t>
      </w:r>
      <w:r w:rsidRPr="00281D8C">
        <w:t>"location-search"</w:t>
      </w:r>
      <w:r w:rsidRPr="00281D8C">
        <w:rPr>
          <w:color w:val="CCCCCC"/>
        </w:rPr>
        <w:t xml:space="preserve"> </w:t>
      </w:r>
      <w:r w:rsidRPr="00281D8C">
        <w:rPr>
          <w:color w:val="9CDCFE"/>
        </w:rPr>
        <w:t>id</w:t>
      </w:r>
      <w:r w:rsidRPr="00281D8C">
        <w:rPr>
          <w:color w:val="CCCCCC"/>
        </w:rPr>
        <w:t>=</w:t>
      </w:r>
      <w:r w:rsidRPr="00281D8C">
        <w:t>"location-search"</w:t>
      </w:r>
      <w:r w:rsidRPr="00281D8C">
        <w:rPr>
          <w:color w:val="CCCCCC"/>
        </w:rPr>
        <w:t xml:space="preserve"> </w:t>
      </w:r>
      <w:r w:rsidRPr="00281D8C">
        <w:rPr>
          <w:color w:val="9CDCFE"/>
        </w:rPr>
        <w:t>placeholder</w:t>
      </w:r>
      <w:r w:rsidRPr="00281D8C">
        <w:rPr>
          <w:color w:val="CCCCCC"/>
        </w:rPr>
        <w:t>=</w:t>
      </w:r>
      <w:r w:rsidRPr="00281D8C">
        <w:t>"</w:t>
      </w:r>
      <w:r w:rsidRPr="00281D8C">
        <w:rPr>
          <w:rFonts w:ascii="Apple Color Emoji" w:hAnsi="Apple Color Emoji" w:cs="Apple Color Emoji"/>
        </w:rPr>
        <w:t>🔎</w:t>
      </w:r>
      <w:r w:rsidRPr="00281D8C">
        <w:t xml:space="preserve"> Location"&gt;</w:t>
      </w:r>
    </w:p>
    <w:p w14:paraId="42196805" w14:textId="5B2A2FA1" w:rsidR="00281D8C" w:rsidRPr="00281D8C" w:rsidRDefault="00281D8C" w:rsidP="00894826">
      <w:pPr>
        <w:pStyle w:val="Style2"/>
      </w:pPr>
      <w:r w:rsidRPr="00281D8C">
        <w:t>Allows users to search for events or services by location. Users type in a location name or keyword to filter events or services relevant to their search criteria.</w:t>
      </w:r>
    </w:p>
    <w:p w14:paraId="63B86DCB" w14:textId="77777777" w:rsidR="00281D8C" w:rsidRPr="00281D8C" w:rsidRDefault="00281D8C" w:rsidP="00894826">
      <w:pPr>
        <w:pStyle w:val="Style2"/>
      </w:pPr>
    </w:p>
    <w:p w14:paraId="3558E6C1" w14:textId="7C722932" w:rsidR="00281D8C" w:rsidRPr="00CE1467" w:rsidRDefault="00281D8C" w:rsidP="00894826">
      <w:pPr>
        <w:pStyle w:val="Style2"/>
        <w:rPr>
          <w:b/>
          <w:bCs w:val="0"/>
          <w:lang w:val="en-US"/>
        </w:rPr>
      </w:pPr>
      <w:r w:rsidRPr="00CE1467">
        <w:rPr>
          <w:b/>
          <w:bCs w:val="0"/>
        </w:rPr>
        <w:t>Feedback Button (#pl)</w:t>
      </w:r>
    </w:p>
    <w:p w14:paraId="2E994412" w14:textId="77777777" w:rsidR="00281D8C" w:rsidRPr="00281D8C" w:rsidRDefault="00281D8C" w:rsidP="00894826">
      <w:pPr>
        <w:pStyle w:val="smallcode"/>
        <w:rPr>
          <w:color w:val="CCCCCC"/>
        </w:rPr>
      </w:pPr>
      <w:r w:rsidRPr="00281D8C">
        <w:rPr>
          <w:color w:val="CCCCCC"/>
        </w:rPr>
        <w:t xml:space="preserve">  </w:t>
      </w:r>
      <w:r w:rsidRPr="00281D8C">
        <w:t>&lt;</w:t>
      </w:r>
      <w:r w:rsidRPr="00281D8C">
        <w:rPr>
          <w:color w:val="569CD6"/>
        </w:rPr>
        <w:t>button</w:t>
      </w:r>
      <w:r w:rsidRPr="00281D8C">
        <w:rPr>
          <w:color w:val="CCCCCC"/>
        </w:rPr>
        <w:t xml:space="preserve"> </w:t>
      </w:r>
      <w:r w:rsidRPr="00281D8C">
        <w:t>id</w:t>
      </w:r>
      <w:r w:rsidRPr="00281D8C">
        <w:rPr>
          <w:color w:val="CCCCCC"/>
        </w:rPr>
        <w:t>=</w:t>
      </w:r>
      <w:r w:rsidRPr="00281D8C">
        <w:rPr>
          <w:color w:val="CE9178"/>
        </w:rPr>
        <w:t>"pl"</w:t>
      </w:r>
      <w:r w:rsidRPr="00281D8C">
        <w:rPr>
          <w:color w:val="CCCCCC"/>
        </w:rPr>
        <w:t xml:space="preserve"> </w:t>
      </w:r>
      <w:r w:rsidRPr="00281D8C">
        <w:t>onclick</w:t>
      </w:r>
      <w:r w:rsidRPr="00281D8C">
        <w:rPr>
          <w:color w:val="CCCCCC"/>
        </w:rPr>
        <w:t>=</w:t>
      </w:r>
      <w:r w:rsidRPr="00281D8C">
        <w:rPr>
          <w:color w:val="CE9178"/>
        </w:rPr>
        <w:t>"</w:t>
      </w:r>
      <w:proofErr w:type="gramStart"/>
      <w:r w:rsidRPr="00281D8C">
        <w:t>window</w:t>
      </w:r>
      <w:r w:rsidRPr="00281D8C">
        <w:rPr>
          <w:color w:val="CE9178"/>
        </w:rPr>
        <w:t>.</w:t>
      </w:r>
      <w:r w:rsidRPr="00281D8C">
        <w:t>location</w:t>
      </w:r>
      <w:proofErr w:type="gramEnd"/>
      <w:r w:rsidRPr="00281D8C">
        <w:rPr>
          <w:color w:val="CE9178"/>
        </w:rPr>
        <w:t>.</w:t>
      </w:r>
      <w:r w:rsidRPr="00281D8C">
        <w:t>href</w:t>
      </w:r>
      <w:r w:rsidRPr="00281D8C">
        <w:rPr>
          <w:color w:val="D4D4D4"/>
        </w:rPr>
        <w:t>=</w:t>
      </w:r>
      <w:r w:rsidRPr="00281D8C">
        <w:rPr>
          <w:color w:val="CE9178"/>
        </w:rPr>
        <w:t>'pleaseLogin.php'"</w:t>
      </w:r>
      <w:r w:rsidRPr="00281D8C">
        <w:t>&gt;</w:t>
      </w:r>
      <w:r w:rsidRPr="00281D8C">
        <w:rPr>
          <w:color w:val="CCCCCC"/>
        </w:rPr>
        <w:t>Feedback</w:t>
      </w:r>
      <w:r w:rsidRPr="00281D8C">
        <w:t>&lt;/</w:t>
      </w:r>
      <w:r w:rsidRPr="00281D8C">
        <w:rPr>
          <w:color w:val="569CD6"/>
        </w:rPr>
        <w:t>button</w:t>
      </w:r>
      <w:r w:rsidRPr="00281D8C">
        <w:t>&gt;</w:t>
      </w:r>
    </w:p>
    <w:p w14:paraId="48D524BB" w14:textId="15F1A9AC" w:rsidR="00281D8C" w:rsidRPr="00281D8C" w:rsidRDefault="00281D8C" w:rsidP="00894826">
      <w:pPr>
        <w:pStyle w:val="Style2"/>
      </w:pPr>
      <w:r w:rsidRPr="00281D8C">
        <w:t xml:space="preserve">Prompts the user to log in before they can leave feedback. When clicked, this button redirects the user to </w:t>
      </w:r>
      <w:proofErr w:type="spellStart"/>
      <w:r w:rsidRPr="00281D8C">
        <w:rPr>
          <w:b/>
        </w:rPr>
        <w:t>pleaseLogin.php</w:t>
      </w:r>
      <w:proofErr w:type="spellEnd"/>
      <w:r w:rsidRPr="00281D8C">
        <w:t xml:space="preserve"> if they are not logged in, ensuring only authenticated users can provide feedback.</w:t>
      </w:r>
    </w:p>
    <w:p w14:paraId="33EEEAA2" w14:textId="77777777" w:rsidR="00281D8C" w:rsidRPr="00281D8C" w:rsidRDefault="00281D8C" w:rsidP="00894826">
      <w:pPr>
        <w:pStyle w:val="Style2"/>
      </w:pPr>
    </w:p>
    <w:p w14:paraId="6FAC1460" w14:textId="7306F18A" w:rsidR="00281D8C" w:rsidRPr="00CE1467" w:rsidRDefault="00281D8C" w:rsidP="00894826">
      <w:pPr>
        <w:pStyle w:val="Style2"/>
        <w:rPr>
          <w:b/>
          <w:bCs w:val="0"/>
          <w:lang w:val="en-US"/>
        </w:rPr>
      </w:pPr>
      <w:r w:rsidRPr="00CE1467">
        <w:rPr>
          <w:b/>
          <w:bCs w:val="0"/>
        </w:rPr>
        <w:t>Comments Button (#pl)</w:t>
      </w:r>
    </w:p>
    <w:p w14:paraId="3796AAAD" w14:textId="77777777" w:rsidR="00281D8C" w:rsidRPr="00281D8C" w:rsidRDefault="00281D8C" w:rsidP="00894826">
      <w:pPr>
        <w:pStyle w:val="smallcode"/>
        <w:rPr>
          <w:color w:val="CCCCCC"/>
        </w:rPr>
      </w:pPr>
      <w:r w:rsidRPr="00281D8C">
        <w:rPr>
          <w:color w:val="CCCCCC"/>
        </w:rPr>
        <w:t xml:space="preserve">  </w:t>
      </w:r>
      <w:r w:rsidRPr="00281D8C">
        <w:t>&lt;</w:t>
      </w:r>
      <w:r w:rsidRPr="00281D8C">
        <w:rPr>
          <w:color w:val="569CD6"/>
        </w:rPr>
        <w:t>button</w:t>
      </w:r>
      <w:r w:rsidRPr="00281D8C">
        <w:rPr>
          <w:color w:val="CCCCCC"/>
        </w:rPr>
        <w:t xml:space="preserve"> </w:t>
      </w:r>
      <w:r w:rsidRPr="00281D8C">
        <w:t>id</w:t>
      </w:r>
      <w:r w:rsidRPr="00281D8C">
        <w:rPr>
          <w:color w:val="CCCCCC"/>
        </w:rPr>
        <w:t>=</w:t>
      </w:r>
      <w:r w:rsidRPr="00281D8C">
        <w:rPr>
          <w:color w:val="CE9178"/>
        </w:rPr>
        <w:t>"pl"</w:t>
      </w:r>
      <w:r w:rsidRPr="00281D8C">
        <w:rPr>
          <w:color w:val="CCCCCC"/>
        </w:rPr>
        <w:t xml:space="preserve"> </w:t>
      </w:r>
      <w:r w:rsidRPr="00281D8C">
        <w:t>onclick</w:t>
      </w:r>
      <w:r w:rsidRPr="00281D8C">
        <w:rPr>
          <w:color w:val="CCCCCC"/>
        </w:rPr>
        <w:t>=</w:t>
      </w:r>
      <w:r w:rsidRPr="00281D8C">
        <w:rPr>
          <w:color w:val="CE9178"/>
        </w:rPr>
        <w:t>"</w:t>
      </w:r>
      <w:proofErr w:type="gramStart"/>
      <w:r w:rsidRPr="00281D8C">
        <w:t>window</w:t>
      </w:r>
      <w:r w:rsidRPr="00281D8C">
        <w:rPr>
          <w:color w:val="CE9178"/>
        </w:rPr>
        <w:t>.</w:t>
      </w:r>
      <w:r w:rsidRPr="00281D8C">
        <w:t>location</w:t>
      </w:r>
      <w:proofErr w:type="gramEnd"/>
      <w:r w:rsidRPr="00281D8C">
        <w:rPr>
          <w:color w:val="CE9178"/>
        </w:rPr>
        <w:t>.</w:t>
      </w:r>
      <w:r w:rsidRPr="00281D8C">
        <w:t>href</w:t>
      </w:r>
      <w:r w:rsidRPr="00281D8C">
        <w:rPr>
          <w:color w:val="D4D4D4"/>
        </w:rPr>
        <w:t>=</w:t>
      </w:r>
      <w:r w:rsidRPr="00281D8C">
        <w:rPr>
          <w:color w:val="CE9178"/>
        </w:rPr>
        <w:t>'pleaseLogin.php'"</w:t>
      </w:r>
      <w:r w:rsidRPr="00281D8C">
        <w:t>&gt;</w:t>
      </w:r>
      <w:r w:rsidRPr="00281D8C">
        <w:rPr>
          <w:color w:val="CCCCCC"/>
        </w:rPr>
        <w:t>Comments</w:t>
      </w:r>
      <w:r w:rsidRPr="00281D8C">
        <w:t>&lt;/</w:t>
      </w:r>
      <w:r w:rsidRPr="00281D8C">
        <w:rPr>
          <w:color w:val="569CD6"/>
        </w:rPr>
        <w:t>button</w:t>
      </w:r>
      <w:r w:rsidRPr="00281D8C">
        <w:t>&gt;</w:t>
      </w:r>
    </w:p>
    <w:p w14:paraId="2A1E75CE" w14:textId="722F78C3" w:rsidR="00281D8C" w:rsidRPr="00281D8C" w:rsidRDefault="00281D8C" w:rsidP="00894826">
      <w:pPr>
        <w:pStyle w:val="Style2"/>
      </w:pPr>
      <w:r w:rsidRPr="00281D8C">
        <w:t xml:space="preserve">Prompts the user to log in before they can leave comments. When clicked, this button redirects the user to </w:t>
      </w:r>
      <w:proofErr w:type="spellStart"/>
      <w:r w:rsidRPr="00281D8C">
        <w:rPr>
          <w:b/>
        </w:rPr>
        <w:t>pleaseLogin.php</w:t>
      </w:r>
      <w:proofErr w:type="spellEnd"/>
      <w:r w:rsidRPr="00281D8C">
        <w:t xml:space="preserve"> if they are not logged in, ensuring only authenticated users can leave comments.</w:t>
      </w:r>
      <w:r w:rsidRPr="00281D8C">
        <w:br/>
      </w:r>
    </w:p>
    <w:p w14:paraId="72A46CFD" w14:textId="77777777" w:rsidR="004A0941" w:rsidRDefault="004A0941" w:rsidP="007B549B">
      <w:pPr>
        <w:rPr>
          <w:rFonts w:eastAsiaTheme="minorEastAsia"/>
        </w:rPr>
      </w:pPr>
    </w:p>
    <w:p w14:paraId="47657F7A" w14:textId="77777777" w:rsidR="00647D7D" w:rsidRDefault="00647D7D">
      <w:pPr>
        <w:autoSpaceDE/>
        <w:autoSpaceDN/>
        <w:adjustRightInd/>
        <w:spacing w:after="160" w:line="259" w:lineRule="auto"/>
      </w:pPr>
      <w:r>
        <w:br w:type="page"/>
      </w:r>
    </w:p>
    <w:p w14:paraId="6599D9F1" w14:textId="6993DE03" w:rsidR="00D626E8" w:rsidRPr="008B21E9" w:rsidRDefault="007B549B">
      <w:pPr>
        <w:pStyle w:val="Heading3"/>
        <w:pPrChange w:id="63" w:author="THAM KING JOE" w:date="2024-06-03T21:35:00Z" w16du:dateUtc="2024-06-03T13:35:00Z">
          <w:pPr/>
        </w:pPrChange>
      </w:pPr>
      <w:bookmarkStart w:id="64" w:name="_Toc168348821"/>
      <w:r w:rsidRPr="008B21E9">
        <w:lastRenderedPageBreak/>
        <w:t>Web Header</w:t>
      </w:r>
      <w:bookmarkEnd w:id="64"/>
    </w:p>
    <w:p w14:paraId="0FDCBD6C" w14:textId="77777777" w:rsidR="007B549B" w:rsidRDefault="007B549B">
      <w:pPr>
        <w:pStyle w:val="codeblackbg"/>
        <w:rPr>
          <w:color w:val="CCCCCC"/>
        </w:rPr>
        <w:pPrChange w:id="65" w:author="THAM KING JOE" w:date="2024-06-03T21:35:00Z" w16du:dateUtc="2024-06-03T13:35:00Z">
          <w:pPr/>
        </w:pPrChange>
      </w:pPr>
      <w:r>
        <w:rPr>
          <w:color w:val="CCCCCC"/>
        </w:rPr>
        <w:t xml:space="preserve">    </w:t>
      </w:r>
      <w:r>
        <w:t>&lt;</w:t>
      </w:r>
      <w:r>
        <w:rPr>
          <w:color w:val="569CD6"/>
        </w:rPr>
        <w:t>div</w:t>
      </w:r>
      <w:r>
        <w:rPr>
          <w:color w:val="CCCCCC"/>
        </w:rPr>
        <w:t xml:space="preserve"> </w:t>
      </w:r>
      <w:r>
        <w:rPr>
          <w:color w:val="9CDCFE"/>
        </w:rPr>
        <w:t>class</w:t>
      </w:r>
      <w:r>
        <w:rPr>
          <w:color w:val="CCCCCC"/>
        </w:rPr>
        <w:t>=</w:t>
      </w:r>
      <w:r>
        <w:t>"header"&gt;</w:t>
      </w:r>
    </w:p>
    <w:p w14:paraId="225BA0EB" w14:textId="77777777" w:rsidR="007B549B" w:rsidRDefault="007B549B">
      <w:pPr>
        <w:pStyle w:val="codeblackbg"/>
        <w:pPrChange w:id="66" w:author="THAM KING JOE" w:date="2024-06-03T21:35:00Z" w16du:dateUtc="2024-06-03T13:35:00Z">
          <w:pPr/>
        </w:pPrChange>
      </w:pPr>
      <w:r>
        <w:t>        &lt;</w:t>
      </w:r>
      <w:r>
        <w:rPr>
          <w:color w:val="569CD6"/>
        </w:rPr>
        <w:t>div</w:t>
      </w:r>
      <w:r>
        <w:t xml:space="preserve"> </w:t>
      </w:r>
      <w:r>
        <w:rPr>
          <w:color w:val="9CDCFE"/>
        </w:rPr>
        <w:t>class</w:t>
      </w:r>
      <w:r>
        <w:t>=</w:t>
      </w:r>
      <w:r>
        <w:rPr>
          <w:color w:val="CE9178"/>
        </w:rPr>
        <w:t>"box1"</w:t>
      </w:r>
      <w:r>
        <w:t>&gt;</w:t>
      </w:r>
    </w:p>
    <w:p w14:paraId="30391231" w14:textId="77777777" w:rsidR="007B549B" w:rsidRDefault="007B549B">
      <w:pPr>
        <w:pStyle w:val="codeblackbg"/>
        <w:rPr>
          <w:color w:val="CCCCCC"/>
        </w:rPr>
        <w:pPrChange w:id="67" w:author="THAM KING JOE" w:date="2024-06-03T21:35:00Z" w16du:dateUtc="2024-06-03T13:35:00Z">
          <w:pPr/>
        </w:pPrChange>
      </w:pPr>
      <w:r>
        <w:rPr>
          <w:color w:val="CCCCCC"/>
        </w:rPr>
        <w:t xml:space="preserve">            </w:t>
      </w:r>
      <w:r>
        <w:t>&lt;</w:t>
      </w:r>
      <w:r>
        <w:rPr>
          <w:color w:val="569CD6"/>
        </w:rPr>
        <w:t>button</w:t>
      </w:r>
      <w:r>
        <w:rPr>
          <w:color w:val="CCCCCC"/>
        </w:rPr>
        <w:t xml:space="preserve"> </w:t>
      </w:r>
      <w:r>
        <w:t>class</w:t>
      </w:r>
      <w:r>
        <w:rPr>
          <w:color w:val="CCCCCC"/>
        </w:rPr>
        <w:t>=</w:t>
      </w:r>
      <w:r>
        <w:rPr>
          <w:color w:val="CE9178"/>
        </w:rPr>
        <w:t>"</w:t>
      </w:r>
      <w:proofErr w:type="spellStart"/>
      <w:r>
        <w:rPr>
          <w:color w:val="CE9178"/>
        </w:rPr>
        <w:t>homebtn</w:t>
      </w:r>
      <w:proofErr w:type="spellEnd"/>
      <w:r>
        <w:rPr>
          <w:color w:val="CE9178"/>
        </w:rPr>
        <w:t>"</w:t>
      </w:r>
      <w:r>
        <w:rPr>
          <w:color w:val="CCCCCC"/>
        </w:rPr>
        <w:t xml:space="preserve"> </w:t>
      </w:r>
      <w:r>
        <w:t>onclick</w:t>
      </w:r>
      <w:r>
        <w:rPr>
          <w:color w:val="CCCCCC"/>
        </w:rPr>
        <w:t>=</w:t>
      </w:r>
      <w:r>
        <w:rPr>
          <w:color w:val="CE9178"/>
        </w:rPr>
        <w:t>"</w:t>
      </w:r>
      <w:proofErr w:type="spellStart"/>
      <w:proofErr w:type="gramStart"/>
      <w:r>
        <w:t>window</w:t>
      </w:r>
      <w:r>
        <w:rPr>
          <w:color w:val="CE9178"/>
        </w:rPr>
        <w:t>.</w:t>
      </w:r>
      <w:r>
        <w:t>location</w:t>
      </w:r>
      <w:proofErr w:type="gramEnd"/>
      <w:r>
        <w:rPr>
          <w:color w:val="CE9178"/>
        </w:rPr>
        <w:t>.</w:t>
      </w:r>
      <w:r>
        <w:t>href</w:t>
      </w:r>
      <w:proofErr w:type="spellEnd"/>
      <w:r>
        <w:rPr>
          <w:color w:val="D4D4D4"/>
        </w:rPr>
        <w:t>=</w:t>
      </w:r>
      <w:r>
        <w:rPr>
          <w:color w:val="CE9178"/>
        </w:rPr>
        <w:t>'</w:t>
      </w:r>
      <w:proofErr w:type="spellStart"/>
      <w:r>
        <w:rPr>
          <w:color w:val="CE9178"/>
        </w:rPr>
        <w:t>home.php</w:t>
      </w:r>
      <w:proofErr w:type="spellEnd"/>
      <w:r>
        <w:rPr>
          <w:color w:val="CE9178"/>
        </w:rPr>
        <w:t>'"</w:t>
      </w:r>
      <w:r>
        <w:t>&gt;</w:t>
      </w:r>
    </w:p>
    <w:p w14:paraId="187BABD5" w14:textId="77777777" w:rsidR="007B549B" w:rsidRDefault="007B549B">
      <w:pPr>
        <w:pStyle w:val="codeblackbg"/>
        <w:rPr>
          <w:color w:val="CCCCCC"/>
        </w:rPr>
        <w:pPrChange w:id="68" w:author="THAM KING JOE" w:date="2024-06-03T21:35:00Z" w16du:dateUtc="2024-06-03T13:35:00Z">
          <w:pPr/>
        </w:pPrChange>
      </w:pPr>
      <w:r>
        <w:rPr>
          <w:color w:val="CCCCCC"/>
        </w:rPr>
        <w:t xml:space="preserve">                </w:t>
      </w:r>
      <w:r>
        <w:t>&lt;</w:t>
      </w:r>
      <w:proofErr w:type="spellStart"/>
      <w:r>
        <w:rPr>
          <w:color w:val="569CD6"/>
        </w:rPr>
        <w:t>img</w:t>
      </w:r>
      <w:proofErr w:type="spellEnd"/>
      <w:r>
        <w:rPr>
          <w:color w:val="CCCCCC"/>
        </w:rPr>
        <w:t xml:space="preserve"> </w:t>
      </w:r>
      <w:proofErr w:type="spellStart"/>
      <w:r>
        <w:rPr>
          <w:color w:val="9CDCFE"/>
        </w:rPr>
        <w:t>src</w:t>
      </w:r>
      <w:proofErr w:type="spellEnd"/>
      <w:r>
        <w:rPr>
          <w:color w:val="CCCCCC"/>
        </w:rPr>
        <w:t>=</w:t>
      </w:r>
      <w:r>
        <w:t>"images/Charityeaselogo.jpg"</w:t>
      </w:r>
      <w:r>
        <w:rPr>
          <w:color w:val="CCCCCC"/>
        </w:rPr>
        <w:t xml:space="preserve"> </w:t>
      </w:r>
      <w:r>
        <w:rPr>
          <w:color w:val="9CDCFE"/>
        </w:rPr>
        <w:t>alt</w:t>
      </w:r>
      <w:r>
        <w:rPr>
          <w:color w:val="CCCCCC"/>
        </w:rPr>
        <w:t>=</w:t>
      </w:r>
      <w:r>
        <w:t>"</w:t>
      </w:r>
      <w:proofErr w:type="spellStart"/>
      <w:r>
        <w:t>chairityeaselogo</w:t>
      </w:r>
      <w:proofErr w:type="spellEnd"/>
      <w:r>
        <w:t>"</w:t>
      </w:r>
      <w:r>
        <w:rPr>
          <w:color w:val="CCCCCC"/>
        </w:rPr>
        <w:t xml:space="preserve"> </w:t>
      </w:r>
      <w:r>
        <w:rPr>
          <w:color w:val="9CDCFE"/>
        </w:rPr>
        <w:t>id</w:t>
      </w:r>
      <w:r>
        <w:rPr>
          <w:color w:val="CCCCCC"/>
        </w:rPr>
        <w:t>=</w:t>
      </w:r>
      <w:r>
        <w:t>"</w:t>
      </w:r>
      <w:proofErr w:type="spellStart"/>
      <w:r>
        <w:t>charitylogo</w:t>
      </w:r>
      <w:proofErr w:type="spellEnd"/>
      <w:r>
        <w:t>"&gt;</w:t>
      </w:r>
    </w:p>
    <w:p w14:paraId="5B7BCF89" w14:textId="77777777" w:rsidR="007B549B" w:rsidRDefault="007B549B">
      <w:pPr>
        <w:pStyle w:val="codeblackbg"/>
        <w:pPrChange w:id="69" w:author="THAM KING JOE" w:date="2024-06-03T21:35:00Z" w16du:dateUtc="2024-06-03T13:35:00Z">
          <w:pPr/>
        </w:pPrChange>
      </w:pPr>
      <w:r>
        <w:t>            &lt;/</w:t>
      </w:r>
      <w:r>
        <w:rPr>
          <w:color w:val="569CD6"/>
        </w:rPr>
        <w:t>button</w:t>
      </w:r>
      <w:r>
        <w:t>&gt;</w:t>
      </w:r>
    </w:p>
    <w:p w14:paraId="37D5ADB6" w14:textId="77777777" w:rsidR="007B549B" w:rsidRDefault="007B549B">
      <w:pPr>
        <w:pStyle w:val="codeblackbg"/>
        <w:rPr>
          <w:color w:val="CCCCCC"/>
        </w:rPr>
        <w:pPrChange w:id="70" w:author="THAM KING JOE" w:date="2024-06-03T21:35:00Z" w16du:dateUtc="2024-06-03T13:35:00Z">
          <w:pPr/>
        </w:pPrChange>
      </w:pPr>
      <w:r>
        <w:rPr>
          <w:color w:val="CCCCCC"/>
        </w:rPr>
        <w:t xml:space="preserve">            </w:t>
      </w:r>
      <w:r>
        <w:t>&lt;</w:t>
      </w:r>
      <w:r>
        <w:rPr>
          <w:color w:val="569CD6"/>
        </w:rPr>
        <w:t>button</w:t>
      </w:r>
      <w:r>
        <w:rPr>
          <w:color w:val="CCCCCC"/>
        </w:rPr>
        <w:t xml:space="preserve"> </w:t>
      </w:r>
      <w:r>
        <w:t>id</w:t>
      </w:r>
      <w:r>
        <w:rPr>
          <w:color w:val="CCCCCC"/>
        </w:rPr>
        <w:t>=</w:t>
      </w:r>
      <w:r>
        <w:rPr>
          <w:color w:val="CE9178"/>
        </w:rPr>
        <w:t>"</w:t>
      </w:r>
      <w:proofErr w:type="spellStart"/>
      <w:r>
        <w:rPr>
          <w:color w:val="CE9178"/>
        </w:rPr>
        <w:t>eventbtn</w:t>
      </w:r>
      <w:proofErr w:type="spellEnd"/>
      <w:r>
        <w:rPr>
          <w:color w:val="CE9178"/>
        </w:rPr>
        <w:t>"</w:t>
      </w:r>
      <w:r>
        <w:rPr>
          <w:color w:val="CCCCCC"/>
        </w:rPr>
        <w:t xml:space="preserve"> </w:t>
      </w:r>
      <w:r>
        <w:t>onclick</w:t>
      </w:r>
      <w:r>
        <w:rPr>
          <w:color w:val="CCCCCC"/>
        </w:rPr>
        <w:t>=</w:t>
      </w:r>
      <w:r>
        <w:rPr>
          <w:color w:val="CE9178"/>
        </w:rPr>
        <w:t>"</w:t>
      </w:r>
      <w:proofErr w:type="spellStart"/>
      <w:proofErr w:type="gramStart"/>
      <w:r>
        <w:t>window</w:t>
      </w:r>
      <w:r>
        <w:rPr>
          <w:color w:val="CE9178"/>
        </w:rPr>
        <w:t>.</w:t>
      </w:r>
      <w:r>
        <w:t>location</w:t>
      </w:r>
      <w:proofErr w:type="gramEnd"/>
      <w:r>
        <w:rPr>
          <w:color w:val="CE9178"/>
        </w:rPr>
        <w:t>.</w:t>
      </w:r>
      <w:r>
        <w:t>href</w:t>
      </w:r>
      <w:proofErr w:type="spellEnd"/>
      <w:r>
        <w:rPr>
          <w:color w:val="D4D4D4"/>
        </w:rPr>
        <w:t>=</w:t>
      </w:r>
      <w:r>
        <w:rPr>
          <w:color w:val="CE9178"/>
        </w:rPr>
        <w:t>'</w:t>
      </w:r>
      <w:proofErr w:type="spellStart"/>
      <w:r>
        <w:rPr>
          <w:color w:val="CE9178"/>
        </w:rPr>
        <w:t>event.php</w:t>
      </w:r>
      <w:proofErr w:type="spellEnd"/>
      <w:r>
        <w:rPr>
          <w:color w:val="CE9178"/>
        </w:rPr>
        <w:t>'"</w:t>
      </w:r>
      <w:r>
        <w:t>&gt;</w:t>
      </w:r>
      <w:r>
        <w:rPr>
          <w:color w:val="CCCCCC"/>
        </w:rPr>
        <w:t>Event</w:t>
      </w:r>
      <w:r>
        <w:t>&lt;/</w:t>
      </w:r>
      <w:r>
        <w:rPr>
          <w:color w:val="569CD6"/>
        </w:rPr>
        <w:t>button</w:t>
      </w:r>
      <w:r>
        <w:t>&gt;</w:t>
      </w:r>
    </w:p>
    <w:p w14:paraId="1B75EB06" w14:textId="77777777" w:rsidR="007B549B" w:rsidRDefault="007B549B">
      <w:pPr>
        <w:pStyle w:val="codeblackbg"/>
        <w:pPrChange w:id="71" w:author="THAM KING JOE" w:date="2024-06-03T21:35:00Z" w16du:dateUtc="2024-06-03T13:35:00Z">
          <w:pPr/>
        </w:pPrChange>
      </w:pPr>
      <w:r>
        <w:t>        &lt;/</w:t>
      </w:r>
      <w:r>
        <w:rPr>
          <w:color w:val="569CD6"/>
        </w:rPr>
        <w:t>div</w:t>
      </w:r>
      <w:r>
        <w:t>&gt;</w:t>
      </w:r>
    </w:p>
    <w:p w14:paraId="15C5F8BC" w14:textId="77777777" w:rsidR="007B549B" w:rsidRDefault="007B549B">
      <w:pPr>
        <w:pStyle w:val="codeblackbg"/>
        <w:pPrChange w:id="72" w:author="THAM KING JOE" w:date="2024-06-03T21:35:00Z" w16du:dateUtc="2024-06-03T13:35:00Z">
          <w:pPr/>
        </w:pPrChange>
      </w:pPr>
      <w:r>
        <w:t>        &lt;</w:t>
      </w:r>
      <w:r>
        <w:rPr>
          <w:color w:val="569CD6"/>
        </w:rPr>
        <w:t>div</w:t>
      </w:r>
      <w:r>
        <w:t xml:space="preserve"> </w:t>
      </w:r>
      <w:r>
        <w:rPr>
          <w:color w:val="9CDCFE"/>
        </w:rPr>
        <w:t>class</w:t>
      </w:r>
      <w:r>
        <w:t>=</w:t>
      </w:r>
      <w:r>
        <w:rPr>
          <w:color w:val="CE9178"/>
        </w:rPr>
        <w:t>"box3"</w:t>
      </w:r>
      <w:r>
        <w:t>&gt;</w:t>
      </w:r>
    </w:p>
    <w:p w14:paraId="66E3F692" w14:textId="77777777" w:rsidR="007B549B" w:rsidRDefault="007B549B">
      <w:pPr>
        <w:pStyle w:val="codeblackbg"/>
        <w:rPr>
          <w:color w:val="CCCCCC"/>
        </w:rPr>
        <w:pPrChange w:id="73" w:author="THAM KING JOE" w:date="2024-06-03T21:35:00Z" w16du:dateUtc="2024-06-03T13:35:00Z">
          <w:pPr/>
        </w:pPrChange>
      </w:pPr>
      <w:r>
        <w:rPr>
          <w:color w:val="CCCCCC"/>
        </w:rPr>
        <w:t xml:space="preserve">            </w:t>
      </w:r>
      <w:r>
        <w:t>&lt;</w:t>
      </w:r>
      <w:r>
        <w:rPr>
          <w:color w:val="569CD6"/>
        </w:rPr>
        <w:t>button</w:t>
      </w:r>
      <w:r>
        <w:rPr>
          <w:color w:val="CCCCCC"/>
        </w:rPr>
        <w:t xml:space="preserve"> </w:t>
      </w:r>
      <w:r>
        <w:t>class</w:t>
      </w:r>
      <w:r>
        <w:rPr>
          <w:color w:val="CCCCCC"/>
        </w:rPr>
        <w:t>=</w:t>
      </w:r>
      <w:r>
        <w:rPr>
          <w:color w:val="CE9178"/>
        </w:rPr>
        <w:t>"</w:t>
      </w:r>
      <w:proofErr w:type="spellStart"/>
      <w:r>
        <w:rPr>
          <w:color w:val="CE9178"/>
        </w:rPr>
        <w:t>loginbtn</w:t>
      </w:r>
      <w:proofErr w:type="spellEnd"/>
      <w:r>
        <w:rPr>
          <w:color w:val="CE9178"/>
        </w:rPr>
        <w:t>"</w:t>
      </w:r>
      <w:r>
        <w:rPr>
          <w:color w:val="CCCCCC"/>
        </w:rPr>
        <w:t xml:space="preserve"> </w:t>
      </w:r>
      <w:r>
        <w:t>onclick</w:t>
      </w:r>
      <w:r>
        <w:rPr>
          <w:color w:val="CCCCCC"/>
        </w:rPr>
        <w:t>=</w:t>
      </w:r>
      <w:r>
        <w:rPr>
          <w:color w:val="CE9178"/>
        </w:rPr>
        <w:t>"</w:t>
      </w:r>
      <w:proofErr w:type="spellStart"/>
      <w:proofErr w:type="gramStart"/>
      <w:r>
        <w:t>window</w:t>
      </w:r>
      <w:r>
        <w:rPr>
          <w:color w:val="CE9178"/>
        </w:rPr>
        <w:t>,</w:t>
      </w:r>
      <w:r>
        <w:t>location</w:t>
      </w:r>
      <w:proofErr w:type="gramEnd"/>
      <w:r>
        <w:rPr>
          <w:color w:val="CE9178"/>
        </w:rPr>
        <w:t>.</w:t>
      </w:r>
      <w:r>
        <w:t>href</w:t>
      </w:r>
      <w:proofErr w:type="spellEnd"/>
      <w:r>
        <w:rPr>
          <w:color w:val="D4D4D4"/>
        </w:rPr>
        <w:t>=</w:t>
      </w:r>
      <w:r>
        <w:rPr>
          <w:color w:val="CE9178"/>
        </w:rPr>
        <w:t>'</w:t>
      </w:r>
      <w:proofErr w:type="spellStart"/>
      <w:r>
        <w:rPr>
          <w:color w:val="CE9178"/>
        </w:rPr>
        <w:t>login.php</w:t>
      </w:r>
      <w:proofErr w:type="spellEnd"/>
      <w:r>
        <w:rPr>
          <w:color w:val="CE9178"/>
        </w:rPr>
        <w:t>'"</w:t>
      </w:r>
      <w:r>
        <w:t>&gt;</w:t>
      </w:r>
    </w:p>
    <w:p w14:paraId="52773AAC" w14:textId="77777777" w:rsidR="007B549B" w:rsidRDefault="007B549B">
      <w:pPr>
        <w:pStyle w:val="codeblackbg"/>
        <w:rPr>
          <w:color w:val="CCCCCC"/>
        </w:rPr>
        <w:pPrChange w:id="74" w:author="THAM KING JOE" w:date="2024-06-03T21:35:00Z" w16du:dateUtc="2024-06-03T13:35:00Z">
          <w:pPr/>
        </w:pPrChange>
      </w:pPr>
      <w:r>
        <w:rPr>
          <w:color w:val="CCCCCC"/>
        </w:rPr>
        <w:t xml:space="preserve">                </w:t>
      </w:r>
      <w:r>
        <w:t>&lt;</w:t>
      </w:r>
      <w:proofErr w:type="spellStart"/>
      <w:r>
        <w:rPr>
          <w:color w:val="569CD6"/>
        </w:rPr>
        <w:t>img</w:t>
      </w:r>
      <w:proofErr w:type="spellEnd"/>
      <w:r>
        <w:rPr>
          <w:color w:val="CCCCCC"/>
        </w:rPr>
        <w:t xml:space="preserve"> </w:t>
      </w:r>
      <w:proofErr w:type="spellStart"/>
      <w:r>
        <w:rPr>
          <w:color w:val="9CDCFE"/>
        </w:rPr>
        <w:t>src</w:t>
      </w:r>
      <w:proofErr w:type="spellEnd"/>
      <w:r>
        <w:rPr>
          <w:color w:val="CCCCCC"/>
        </w:rPr>
        <w:t>=</w:t>
      </w:r>
      <w:r>
        <w:t>"images/bananaman.png"</w:t>
      </w:r>
      <w:r>
        <w:rPr>
          <w:color w:val="CCCCCC"/>
        </w:rPr>
        <w:t xml:space="preserve"> </w:t>
      </w:r>
      <w:r>
        <w:rPr>
          <w:color w:val="9CDCFE"/>
        </w:rPr>
        <w:t>alt</w:t>
      </w:r>
      <w:r>
        <w:rPr>
          <w:color w:val="CCCCCC"/>
        </w:rPr>
        <w:t>=</w:t>
      </w:r>
      <w:r>
        <w:t>"user"</w:t>
      </w:r>
      <w:r>
        <w:rPr>
          <w:color w:val="CCCCCC"/>
        </w:rPr>
        <w:t xml:space="preserve"> </w:t>
      </w:r>
      <w:r>
        <w:rPr>
          <w:color w:val="9CDCFE"/>
        </w:rPr>
        <w:t>id</w:t>
      </w:r>
      <w:r>
        <w:rPr>
          <w:color w:val="CCCCCC"/>
        </w:rPr>
        <w:t>=</w:t>
      </w:r>
      <w:r>
        <w:t>"user"&gt;</w:t>
      </w:r>
    </w:p>
    <w:p w14:paraId="4312A716" w14:textId="77777777" w:rsidR="007B549B" w:rsidRDefault="007B549B">
      <w:pPr>
        <w:pStyle w:val="codeblackbg"/>
        <w:pPrChange w:id="75" w:author="THAM KING JOE" w:date="2024-06-03T21:35:00Z" w16du:dateUtc="2024-06-03T13:35:00Z">
          <w:pPr/>
        </w:pPrChange>
      </w:pPr>
      <w:r>
        <w:t>            &lt;/</w:t>
      </w:r>
      <w:r>
        <w:rPr>
          <w:color w:val="569CD6"/>
        </w:rPr>
        <w:t>button</w:t>
      </w:r>
      <w:r>
        <w:t>&gt;</w:t>
      </w:r>
    </w:p>
    <w:p w14:paraId="3DA0BF39" w14:textId="77777777" w:rsidR="007B549B" w:rsidRDefault="007B549B">
      <w:pPr>
        <w:pStyle w:val="codeblackbg"/>
        <w:pPrChange w:id="76" w:author="THAM KING JOE" w:date="2024-06-03T21:35:00Z" w16du:dateUtc="2024-06-03T13:35:00Z">
          <w:pPr/>
        </w:pPrChange>
      </w:pPr>
      <w:r>
        <w:t>        &lt;/</w:t>
      </w:r>
      <w:r>
        <w:rPr>
          <w:color w:val="569CD6"/>
        </w:rPr>
        <w:t>div</w:t>
      </w:r>
      <w:r>
        <w:t>&gt;</w:t>
      </w:r>
    </w:p>
    <w:p w14:paraId="5AD4CB71" w14:textId="77777777" w:rsidR="007B549B" w:rsidRDefault="007B549B">
      <w:pPr>
        <w:pStyle w:val="codeblackbg"/>
        <w:pPrChange w:id="77" w:author="THAM KING JOE" w:date="2024-06-03T21:35:00Z" w16du:dateUtc="2024-06-03T13:35:00Z">
          <w:pPr/>
        </w:pPrChange>
      </w:pPr>
      <w:r>
        <w:t>    &lt;/</w:t>
      </w:r>
      <w:r>
        <w:rPr>
          <w:color w:val="569CD6"/>
        </w:rPr>
        <w:t>div</w:t>
      </w:r>
      <w:r>
        <w:t>&gt;</w:t>
      </w:r>
    </w:p>
    <w:p w14:paraId="308D90CF" w14:textId="77777777" w:rsidR="007B549B" w:rsidRDefault="007B549B">
      <w:pPr>
        <w:pStyle w:val="codeblackbg"/>
        <w:rPr>
          <w:color w:val="CCCCCC"/>
        </w:rPr>
        <w:pPrChange w:id="78" w:author="THAM KING JOE" w:date="2024-06-03T21:35:00Z" w16du:dateUtc="2024-06-03T13:35:00Z">
          <w:pPr/>
        </w:pPrChange>
      </w:pPr>
      <w:r>
        <w:rPr>
          <w:color w:val="CCCCCC"/>
        </w:rPr>
        <w:t xml:space="preserve">    </w:t>
      </w:r>
      <w:r>
        <w:t>&lt;</w:t>
      </w:r>
      <w:r>
        <w:rPr>
          <w:color w:val="569CD6"/>
        </w:rPr>
        <w:t>div</w:t>
      </w:r>
      <w:r>
        <w:rPr>
          <w:color w:val="CCCCCC"/>
        </w:rPr>
        <w:t xml:space="preserve"> </w:t>
      </w:r>
      <w:r>
        <w:rPr>
          <w:color w:val="9CDCFE"/>
        </w:rPr>
        <w:t>class</w:t>
      </w:r>
      <w:r>
        <w:rPr>
          <w:color w:val="CCCCCC"/>
        </w:rPr>
        <w:t>=</w:t>
      </w:r>
      <w:r>
        <w:t>"header2"&gt;</w:t>
      </w:r>
    </w:p>
    <w:p w14:paraId="41F9181C" w14:textId="77777777" w:rsidR="007B549B" w:rsidRDefault="007B549B">
      <w:pPr>
        <w:pStyle w:val="codeblackbg"/>
        <w:rPr>
          <w:color w:val="CCCCCC"/>
        </w:rPr>
        <w:pPrChange w:id="79" w:author="THAM KING JOE" w:date="2024-06-03T21:35:00Z" w16du:dateUtc="2024-06-03T13:35:00Z">
          <w:pPr/>
        </w:pPrChange>
      </w:pPr>
      <w:r>
        <w:rPr>
          <w:color w:val="CCCCCC"/>
        </w:rPr>
        <w:t xml:space="preserve">        </w:t>
      </w:r>
      <w:r>
        <w:t>&lt;</w:t>
      </w:r>
      <w:r>
        <w:rPr>
          <w:color w:val="569CD6"/>
        </w:rPr>
        <w:t>input</w:t>
      </w:r>
      <w:r>
        <w:rPr>
          <w:color w:val="CCCCCC"/>
        </w:rPr>
        <w:t xml:space="preserve"> </w:t>
      </w:r>
      <w:r>
        <w:rPr>
          <w:color w:val="9CDCFE"/>
        </w:rPr>
        <w:t>type</w:t>
      </w:r>
      <w:r>
        <w:rPr>
          <w:color w:val="CCCCCC"/>
        </w:rPr>
        <w:t>=</w:t>
      </w:r>
      <w:r>
        <w:t>"text"</w:t>
      </w:r>
      <w:r>
        <w:rPr>
          <w:color w:val="CCCCCC"/>
        </w:rPr>
        <w:t xml:space="preserve"> </w:t>
      </w:r>
      <w:r>
        <w:rPr>
          <w:color w:val="9CDCFE"/>
        </w:rPr>
        <w:t>name</w:t>
      </w:r>
      <w:r>
        <w:rPr>
          <w:color w:val="CCCCCC"/>
        </w:rPr>
        <w:t>=</w:t>
      </w:r>
      <w:r>
        <w:t>"location-search"</w:t>
      </w:r>
      <w:r>
        <w:rPr>
          <w:color w:val="CCCCCC"/>
        </w:rPr>
        <w:t xml:space="preserve"> </w:t>
      </w:r>
      <w:r>
        <w:rPr>
          <w:color w:val="9CDCFE"/>
        </w:rPr>
        <w:t>id</w:t>
      </w:r>
      <w:r>
        <w:rPr>
          <w:color w:val="CCCCCC"/>
        </w:rPr>
        <w:t>=</w:t>
      </w:r>
      <w:r>
        <w:t>"location-search"</w:t>
      </w:r>
      <w:r>
        <w:rPr>
          <w:color w:val="CCCCCC"/>
        </w:rPr>
        <w:t xml:space="preserve"> </w:t>
      </w:r>
      <w:r>
        <w:rPr>
          <w:color w:val="9CDCFE"/>
        </w:rPr>
        <w:t>placeholder</w:t>
      </w:r>
      <w:r>
        <w:rPr>
          <w:color w:val="CCCCCC"/>
        </w:rPr>
        <w:t>=</w:t>
      </w:r>
      <w:r>
        <w:t>"</w:t>
      </w:r>
      <w:r>
        <w:rPr>
          <w:rFonts w:ascii="Segoe UI Emoji" w:hAnsi="Segoe UI Emoji" w:cs="Segoe UI Emoji"/>
        </w:rPr>
        <w:t>🔎</w:t>
      </w:r>
      <w:r>
        <w:t xml:space="preserve"> Location"&gt;</w:t>
      </w:r>
    </w:p>
    <w:p w14:paraId="7D79EA82" w14:textId="5E2A18C9" w:rsidR="00050331" w:rsidRPr="004A0941" w:rsidRDefault="007B549B">
      <w:pPr>
        <w:pStyle w:val="codeblackbg"/>
        <w:rPr>
          <w:rFonts w:eastAsiaTheme="minorEastAsia"/>
        </w:rPr>
        <w:pPrChange w:id="80" w:author="THAM KING JOE" w:date="2024-06-03T21:35:00Z" w16du:dateUtc="2024-06-03T13:35:00Z">
          <w:pPr/>
        </w:pPrChange>
      </w:pPr>
      <w:r>
        <w:t>&lt;/</w:t>
      </w:r>
      <w:r>
        <w:rPr>
          <w:color w:val="569CD6"/>
        </w:rPr>
        <w:t>div</w:t>
      </w:r>
      <w:r>
        <w:t>&gt;</w:t>
      </w:r>
    </w:p>
    <w:p w14:paraId="33FA32DF" w14:textId="2238D2EB" w:rsidR="00EF0B39" w:rsidRDefault="00B20AAA" w:rsidP="00894826">
      <w:pPr>
        <w:rPr>
          <w:rFonts w:ascii="MS Gothic" w:eastAsia="MS Gothic" w:hAnsi="MS Gothic" w:cs="MS Gothic"/>
        </w:rPr>
      </w:pPr>
      <w:r w:rsidRPr="00FB6227">
        <w:t>Home Button (</w:t>
      </w:r>
      <w:proofErr w:type="spellStart"/>
      <w:r w:rsidRPr="00FB6227">
        <w:t>homebtn</w:t>
      </w:r>
      <w:proofErr w:type="spellEnd"/>
      <w:r w:rsidRPr="00FB6227">
        <w:t>)</w:t>
      </w:r>
      <w:r>
        <w:rPr>
          <w:rFonts w:ascii="MS Gothic" w:eastAsia="MS Gothic" w:hAnsi="MS Gothic" w:cs="MS Gothic"/>
        </w:rPr>
        <w:t xml:space="preserve"> </w:t>
      </w:r>
    </w:p>
    <w:p w14:paraId="4B28D7DB" w14:textId="77777777" w:rsidR="00EF0B39" w:rsidRPr="00EF0B39" w:rsidRDefault="00EF0B39" w:rsidP="00FA3B13">
      <w:pPr>
        <w:pStyle w:val="smallcode"/>
        <w:rPr>
          <w:color w:val="CCCCCC"/>
        </w:rPr>
      </w:pPr>
      <w:r w:rsidRPr="00EF0B39">
        <w:t>&lt;</w:t>
      </w:r>
      <w:r w:rsidRPr="00EF0B39">
        <w:rPr>
          <w:color w:val="569CD6"/>
        </w:rPr>
        <w:t>button</w:t>
      </w:r>
      <w:r w:rsidRPr="00EF0B39">
        <w:rPr>
          <w:color w:val="D4D4D4"/>
        </w:rPr>
        <w:t xml:space="preserve"> </w:t>
      </w:r>
      <w:r w:rsidRPr="00EF0B39">
        <w:rPr>
          <w:color w:val="9CDCFE"/>
        </w:rPr>
        <w:t>class</w:t>
      </w:r>
      <w:r w:rsidRPr="00EF0B39">
        <w:rPr>
          <w:color w:val="D4D4D4"/>
        </w:rPr>
        <w:t>=</w:t>
      </w:r>
      <w:r w:rsidRPr="00EF0B39">
        <w:t>"</w:t>
      </w:r>
      <w:proofErr w:type="spellStart"/>
      <w:r w:rsidRPr="00EF0B39">
        <w:t>homebtn</w:t>
      </w:r>
      <w:proofErr w:type="spellEnd"/>
      <w:r w:rsidRPr="00EF0B39">
        <w:t>"</w:t>
      </w:r>
      <w:r w:rsidRPr="00EF0B39">
        <w:rPr>
          <w:color w:val="D4D4D4"/>
        </w:rPr>
        <w:t xml:space="preserve"> </w:t>
      </w:r>
      <w:r w:rsidRPr="00EF0B39">
        <w:rPr>
          <w:color w:val="9CDCFE"/>
        </w:rPr>
        <w:t>onclick</w:t>
      </w:r>
      <w:r w:rsidRPr="00EF0B39">
        <w:rPr>
          <w:color w:val="D4D4D4"/>
        </w:rPr>
        <w:t>=</w:t>
      </w:r>
      <w:r w:rsidRPr="00EF0B39">
        <w:t>"</w:t>
      </w:r>
      <w:proofErr w:type="spellStart"/>
      <w:proofErr w:type="gramStart"/>
      <w:r w:rsidRPr="00EF0B39">
        <w:t>window.location</w:t>
      </w:r>
      <w:proofErr w:type="gramEnd"/>
      <w:r w:rsidRPr="00EF0B39">
        <w:t>.href</w:t>
      </w:r>
      <w:proofErr w:type="spellEnd"/>
      <w:r w:rsidRPr="00EF0B39">
        <w:t>='</w:t>
      </w:r>
      <w:proofErr w:type="spellStart"/>
      <w:r w:rsidRPr="00EF0B39">
        <w:t>home.php</w:t>
      </w:r>
      <w:proofErr w:type="spellEnd"/>
      <w:r w:rsidRPr="00EF0B39">
        <w:t>'"&gt;</w:t>
      </w:r>
    </w:p>
    <w:p w14:paraId="78EDCCB0" w14:textId="77777777" w:rsidR="00EF0B39" w:rsidRPr="00EF0B39" w:rsidRDefault="00EF0B39" w:rsidP="00FA3B13">
      <w:pPr>
        <w:pStyle w:val="smallcode"/>
        <w:rPr>
          <w:color w:val="CCCCCC"/>
        </w:rPr>
      </w:pPr>
      <w:r w:rsidRPr="00EF0B39">
        <w:rPr>
          <w:color w:val="D4D4D4"/>
        </w:rPr>
        <w:t xml:space="preserve">    </w:t>
      </w:r>
      <w:r w:rsidRPr="00EF0B39">
        <w:t>&lt;</w:t>
      </w:r>
      <w:proofErr w:type="spellStart"/>
      <w:r w:rsidRPr="00EF0B39">
        <w:rPr>
          <w:color w:val="569CD6"/>
        </w:rPr>
        <w:t>img</w:t>
      </w:r>
      <w:proofErr w:type="spellEnd"/>
      <w:r w:rsidRPr="00EF0B39">
        <w:rPr>
          <w:color w:val="D4D4D4"/>
        </w:rPr>
        <w:t xml:space="preserve"> </w:t>
      </w:r>
      <w:proofErr w:type="spellStart"/>
      <w:r w:rsidRPr="00EF0B39">
        <w:rPr>
          <w:color w:val="9CDCFE"/>
        </w:rPr>
        <w:t>src</w:t>
      </w:r>
      <w:proofErr w:type="spellEnd"/>
      <w:r w:rsidRPr="00EF0B39">
        <w:rPr>
          <w:color w:val="D4D4D4"/>
        </w:rPr>
        <w:t>=</w:t>
      </w:r>
      <w:r w:rsidRPr="00EF0B39">
        <w:t>"images/Charityeaselogo.jpg"</w:t>
      </w:r>
      <w:r w:rsidRPr="00EF0B39">
        <w:rPr>
          <w:color w:val="D4D4D4"/>
        </w:rPr>
        <w:t xml:space="preserve"> </w:t>
      </w:r>
      <w:r w:rsidRPr="00EF0B39">
        <w:rPr>
          <w:color w:val="9CDCFE"/>
        </w:rPr>
        <w:t>alt</w:t>
      </w:r>
      <w:r w:rsidRPr="00EF0B39">
        <w:rPr>
          <w:color w:val="D4D4D4"/>
        </w:rPr>
        <w:t>=</w:t>
      </w:r>
      <w:r w:rsidRPr="00EF0B39">
        <w:t>"</w:t>
      </w:r>
      <w:proofErr w:type="spellStart"/>
      <w:r w:rsidRPr="00EF0B39">
        <w:t>chairityeaselogo</w:t>
      </w:r>
      <w:proofErr w:type="spellEnd"/>
      <w:r w:rsidRPr="00EF0B39">
        <w:t>"</w:t>
      </w:r>
      <w:r w:rsidRPr="00EF0B39">
        <w:rPr>
          <w:color w:val="D4D4D4"/>
        </w:rPr>
        <w:t xml:space="preserve"> </w:t>
      </w:r>
      <w:r w:rsidRPr="00EF0B39">
        <w:rPr>
          <w:color w:val="9CDCFE"/>
        </w:rPr>
        <w:t>id</w:t>
      </w:r>
      <w:r w:rsidRPr="00EF0B39">
        <w:rPr>
          <w:color w:val="D4D4D4"/>
        </w:rPr>
        <w:t>=</w:t>
      </w:r>
      <w:r w:rsidRPr="00EF0B39">
        <w:t>"</w:t>
      </w:r>
      <w:proofErr w:type="spellStart"/>
      <w:r w:rsidRPr="00EF0B39">
        <w:t>charitylogo</w:t>
      </w:r>
      <w:proofErr w:type="spellEnd"/>
      <w:r w:rsidRPr="00EF0B39">
        <w:t>"&gt;</w:t>
      </w:r>
    </w:p>
    <w:p w14:paraId="55D27DDD" w14:textId="77777777" w:rsidR="00EF0B39" w:rsidRPr="00EF0B39" w:rsidRDefault="00EF0B39" w:rsidP="00FA3B13">
      <w:pPr>
        <w:pStyle w:val="smallcode"/>
        <w:rPr>
          <w:color w:val="CCCCCC"/>
        </w:rPr>
      </w:pPr>
      <w:r w:rsidRPr="00EF0B39">
        <w:t>&lt;/button&gt;</w:t>
      </w:r>
    </w:p>
    <w:p w14:paraId="5E80A35C" w14:textId="77777777" w:rsidR="00B20AAA" w:rsidRPr="00FB6227" w:rsidRDefault="00B20AAA" w:rsidP="00894826">
      <w:r w:rsidRPr="00FB6227">
        <w:t>Redirects the user to the home page (</w:t>
      </w:r>
      <w:proofErr w:type="spellStart"/>
      <w:r w:rsidRPr="00FB6227">
        <w:rPr>
          <w:b/>
        </w:rPr>
        <w:t>home.php</w:t>
      </w:r>
      <w:proofErr w:type="spellEnd"/>
      <w:r w:rsidRPr="00FB6227">
        <w:t>).</w:t>
      </w:r>
    </w:p>
    <w:p w14:paraId="0807EC66" w14:textId="77777777" w:rsidR="00B20AAA" w:rsidRPr="00FB6227" w:rsidRDefault="00B20AAA" w:rsidP="00894826">
      <w:r w:rsidRPr="00FB6227">
        <w:t xml:space="preserve">The </w:t>
      </w:r>
      <w:r w:rsidRPr="00FB6227">
        <w:rPr>
          <w:b/>
        </w:rPr>
        <w:t>onclick</w:t>
      </w:r>
      <w:r w:rsidRPr="00FB6227">
        <w:t xml:space="preserve"> event triggers </w:t>
      </w:r>
      <w:proofErr w:type="spellStart"/>
      <w:proofErr w:type="gramStart"/>
      <w:r w:rsidRPr="00FB6227">
        <w:rPr>
          <w:b/>
        </w:rPr>
        <w:t>window.location</w:t>
      </w:r>
      <w:proofErr w:type="gramEnd"/>
      <w:r w:rsidRPr="00FB6227">
        <w:rPr>
          <w:b/>
        </w:rPr>
        <w:t>.href</w:t>
      </w:r>
      <w:proofErr w:type="spellEnd"/>
      <w:r w:rsidRPr="00FB6227">
        <w:rPr>
          <w:b/>
        </w:rPr>
        <w:t>='</w:t>
      </w:r>
      <w:proofErr w:type="spellStart"/>
      <w:r w:rsidRPr="00FB6227">
        <w:rPr>
          <w:b/>
        </w:rPr>
        <w:t>home.php</w:t>
      </w:r>
      <w:proofErr w:type="spellEnd"/>
      <w:r w:rsidRPr="00FB6227">
        <w:rPr>
          <w:b/>
        </w:rPr>
        <w:t>'</w:t>
      </w:r>
      <w:r w:rsidRPr="00FB6227">
        <w:t>, navigating the user to the main landing page.</w:t>
      </w:r>
    </w:p>
    <w:p w14:paraId="3304AEB7" w14:textId="77777777" w:rsidR="00B20AAA" w:rsidRPr="00FB6227" w:rsidRDefault="00B20AAA" w:rsidP="00894826"/>
    <w:p w14:paraId="50795C5E" w14:textId="7900416E" w:rsidR="00EF0B39" w:rsidRDefault="00B20AAA" w:rsidP="00894826">
      <w:pPr>
        <w:rPr>
          <w:rFonts w:ascii="MS Gothic" w:eastAsia="MS Gothic" w:hAnsi="MS Gothic" w:cs="MS Gothic"/>
        </w:rPr>
      </w:pPr>
      <w:r w:rsidRPr="00FB6227">
        <w:t>Event Button (</w:t>
      </w:r>
      <w:proofErr w:type="spellStart"/>
      <w:r w:rsidRPr="00FB6227">
        <w:t>eventbtn</w:t>
      </w:r>
      <w:proofErr w:type="spellEnd"/>
      <w:r w:rsidRPr="00FB6227">
        <w:t>)</w:t>
      </w:r>
      <w:r>
        <w:rPr>
          <w:rFonts w:ascii="MS Gothic" w:eastAsia="MS Gothic" w:hAnsi="MS Gothic" w:cs="MS Gothic"/>
        </w:rPr>
        <w:t xml:space="preserve"> </w:t>
      </w:r>
    </w:p>
    <w:p w14:paraId="30B07400" w14:textId="33F0EDEE" w:rsidR="00B20AAA" w:rsidRPr="009F10C2" w:rsidRDefault="00B20AAA" w:rsidP="00FA3B13">
      <w:pPr>
        <w:pStyle w:val="smallcode"/>
        <w:rPr>
          <w:color w:val="CCCCCC"/>
        </w:rPr>
      </w:pPr>
      <w:r w:rsidRPr="009F10C2">
        <w:t>&lt;</w:t>
      </w:r>
      <w:r w:rsidRPr="009F10C2">
        <w:rPr>
          <w:color w:val="569CD6"/>
        </w:rPr>
        <w:t>button</w:t>
      </w:r>
      <w:r w:rsidRPr="009F10C2">
        <w:rPr>
          <w:color w:val="D4D4D4"/>
        </w:rPr>
        <w:t xml:space="preserve"> </w:t>
      </w:r>
      <w:r w:rsidRPr="009F10C2">
        <w:rPr>
          <w:color w:val="9CDCFE"/>
        </w:rPr>
        <w:t>id</w:t>
      </w:r>
      <w:r w:rsidRPr="009F10C2">
        <w:rPr>
          <w:color w:val="D4D4D4"/>
        </w:rPr>
        <w:t>=</w:t>
      </w:r>
      <w:r w:rsidRPr="009F10C2">
        <w:t>"</w:t>
      </w:r>
      <w:proofErr w:type="spellStart"/>
      <w:r w:rsidRPr="009F10C2">
        <w:t>eventbtn</w:t>
      </w:r>
      <w:proofErr w:type="spellEnd"/>
      <w:r w:rsidRPr="009F10C2">
        <w:t>"</w:t>
      </w:r>
      <w:r w:rsidRPr="009F10C2">
        <w:rPr>
          <w:color w:val="D4D4D4"/>
        </w:rPr>
        <w:t xml:space="preserve"> </w:t>
      </w:r>
      <w:r w:rsidRPr="009F10C2">
        <w:rPr>
          <w:color w:val="9CDCFE"/>
        </w:rPr>
        <w:t>onclick</w:t>
      </w:r>
      <w:r w:rsidRPr="009F10C2">
        <w:rPr>
          <w:color w:val="D4D4D4"/>
        </w:rPr>
        <w:t>=</w:t>
      </w:r>
      <w:r w:rsidRPr="009F10C2">
        <w:t>"</w:t>
      </w:r>
      <w:proofErr w:type="spellStart"/>
      <w:proofErr w:type="gramStart"/>
      <w:r w:rsidRPr="009F10C2">
        <w:t>window.location</w:t>
      </w:r>
      <w:proofErr w:type="gramEnd"/>
      <w:r w:rsidRPr="009F10C2">
        <w:t>.href</w:t>
      </w:r>
      <w:proofErr w:type="spellEnd"/>
      <w:r w:rsidRPr="009F10C2">
        <w:t>='</w:t>
      </w:r>
      <w:proofErr w:type="spellStart"/>
      <w:r w:rsidRPr="009F10C2">
        <w:t>event.php</w:t>
      </w:r>
      <w:proofErr w:type="spellEnd"/>
      <w:r w:rsidRPr="009F10C2">
        <w:t>'"&gt;</w:t>
      </w:r>
      <w:r w:rsidRPr="009F10C2">
        <w:rPr>
          <w:color w:val="D4D4D4"/>
        </w:rPr>
        <w:t>Event</w:t>
      </w:r>
      <w:r w:rsidRPr="009F10C2">
        <w:t>&lt;/</w:t>
      </w:r>
      <w:r w:rsidRPr="009F10C2">
        <w:rPr>
          <w:color w:val="569CD6"/>
        </w:rPr>
        <w:t>button</w:t>
      </w:r>
      <w:r w:rsidRPr="009F10C2">
        <w:t>&gt;</w:t>
      </w:r>
    </w:p>
    <w:p w14:paraId="4D7A0BB2" w14:textId="77777777" w:rsidR="00B20AAA" w:rsidRPr="00FB6227" w:rsidRDefault="00B20AAA" w:rsidP="00894826">
      <w:r w:rsidRPr="00FB6227">
        <w:t>Redirects the user to the events page (</w:t>
      </w:r>
      <w:proofErr w:type="spellStart"/>
      <w:r w:rsidRPr="00FB6227">
        <w:rPr>
          <w:b/>
        </w:rPr>
        <w:t>event.php</w:t>
      </w:r>
      <w:proofErr w:type="spellEnd"/>
      <w:r w:rsidRPr="00FB6227">
        <w:t>).</w:t>
      </w:r>
    </w:p>
    <w:p w14:paraId="5E1F7864" w14:textId="77777777" w:rsidR="00B20AAA" w:rsidRPr="00FB6227" w:rsidRDefault="00B20AAA" w:rsidP="00894826">
      <w:r w:rsidRPr="00FB6227">
        <w:t xml:space="preserve">The </w:t>
      </w:r>
      <w:r w:rsidRPr="00FB6227">
        <w:rPr>
          <w:b/>
        </w:rPr>
        <w:t>onclick</w:t>
      </w:r>
      <w:r w:rsidRPr="00FB6227">
        <w:t xml:space="preserve"> event triggers </w:t>
      </w:r>
      <w:proofErr w:type="spellStart"/>
      <w:proofErr w:type="gramStart"/>
      <w:r w:rsidRPr="00FB6227">
        <w:rPr>
          <w:b/>
        </w:rPr>
        <w:t>window.location</w:t>
      </w:r>
      <w:proofErr w:type="gramEnd"/>
      <w:r w:rsidRPr="00FB6227">
        <w:rPr>
          <w:b/>
        </w:rPr>
        <w:t>.href</w:t>
      </w:r>
      <w:proofErr w:type="spellEnd"/>
      <w:r w:rsidRPr="00FB6227">
        <w:rPr>
          <w:b/>
        </w:rPr>
        <w:t>='</w:t>
      </w:r>
      <w:proofErr w:type="spellStart"/>
      <w:r w:rsidRPr="00FB6227">
        <w:rPr>
          <w:b/>
        </w:rPr>
        <w:t>event.php</w:t>
      </w:r>
      <w:proofErr w:type="spellEnd"/>
      <w:r w:rsidRPr="00FB6227">
        <w:rPr>
          <w:b/>
        </w:rPr>
        <w:t>'</w:t>
      </w:r>
      <w:r w:rsidRPr="00FB6227">
        <w:t>, navigating the user to the events page.</w:t>
      </w:r>
    </w:p>
    <w:p w14:paraId="785A6E2A" w14:textId="77777777" w:rsidR="00B20AAA" w:rsidRDefault="00B20AAA" w:rsidP="00894826"/>
    <w:p w14:paraId="279ED9BA" w14:textId="77777777" w:rsidR="00FA3B13" w:rsidRDefault="00FA3B13" w:rsidP="00894826"/>
    <w:p w14:paraId="4A68650E" w14:textId="77777777" w:rsidR="00FA3B13" w:rsidRDefault="00FA3B13" w:rsidP="00894826"/>
    <w:p w14:paraId="7EBF8789" w14:textId="77777777" w:rsidR="00FA3B13" w:rsidRPr="00FB6227" w:rsidRDefault="00FA3B13" w:rsidP="00894826"/>
    <w:p w14:paraId="61519C1F" w14:textId="77777777" w:rsidR="00872131" w:rsidRDefault="00872131">
      <w:pPr>
        <w:autoSpaceDE/>
        <w:autoSpaceDN/>
        <w:adjustRightInd/>
        <w:spacing w:after="160" w:line="259" w:lineRule="auto"/>
      </w:pPr>
      <w:r>
        <w:br w:type="page"/>
      </w:r>
    </w:p>
    <w:p w14:paraId="308B55A4" w14:textId="5ED660EF" w:rsidR="002B657C" w:rsidRPr="00CE1467" w:rsidRDefault="00B20AAA" w:rsidP="00894826">
      <w:pPr>
        <w:rPr>
          <w:rFonts w:ascii="MS Gothic" w:eastAsia="MS Gothic" w:hAnsi="MS Gothic" w:cs="MS Gothic"/>
          <w:b/>
          <w:bCs/>
        </w:rPr>
      </w:pPr>
      <w:r w:rsidRPr="00CE1467">
        <w:rPr>
          <w:b/>
          <w:bCs/>
        </w:rPr>
        <w:lastRenderedPageBreak/>
        <w:t>Login Button (</w:t>
      </w:r>
      <w:proofErr w:type="spellStart"/>
      <w:r w:rsidRPr="00CE1467">
        <w:rPr>
          <w:b/>
          <w:bCs/>
        </w:rPr>
        <w:t>loginbtn</w:t>
      </w:r>
      <w:proofErr w:type="spellEnd"/>
      <w:r w:rsidRPr="00CE1467">
        <w:rPr>
          <w:b/>
          <w:bCs/>
        </w:rPr>
        <w:t>)</w:t>
      </w:r>
      <w:r w:rsidRPr="00CE1467">
        <w:rPr>
          <w:rFonts w:ascii="MS Gothic" w:eastAsia="MS Gothic" w:hAnsi="MS Gothic" w:cs="MS Gothic"/>
          <w:b/>
          <w:bCs/>
        </w:rPr>
        <w:t xml:space="preserve"> </w:t>
      </w:r>
    </w:p>
    <w:p w14:paraId="17264EE1" w14:textId="77777777" w:rsidR="00872131" w:rsidRDefault="00872131" w:rsidP="00894826">
      <w:pPr>
        <w:rPr>
          <w:rFonts w:ascii="MS Gothic" w:eastAsia="MS Gothic" w:hAnsi="MS Gothic" w:cs="MS Gothic"/>
        </w:rPr>
      </w:pPr>
    </w:p>
    <w:p w14:paraId="4041394B" w14:textId="3ECB10AE" w:rsidR="00B20AAA" w:rsidRPr="002B657C" w:rsidRDefault="002B657C" w:rsidP="00FA3B13">
      <w:pPr>
        <w:pStyle w:val="smallcode"/>
        <w:rPr>
          <w:color w:val="CCCCCC"/>
        </w:rPr>
      </w:pPr>
      <w:r w:rsidRPr="002B657C">
        <w:t>&lt;</w:t>
      </w:r>
      <w:r w:rsidR="00B20AAA" w:rsidRPr="002B657C">
        <w:rPr>
          <w:color w:val="569CD6"/>
        </w:rPr>
        <w:t>button</w:t>
      </w:r>
      <w:r w:rsidR="00B20AAA" w:rsidRPr="002B657C">
        <w:rPr>
          <w:color w:val="D4D4D4"/>
        </w:rPr>
        <w:t xml:space="preserve"> </w:t>
      </w:r>
      <w:r w:rsidR="00B20AAA" w:rsidRPr="002B657C">
        <w:rPr>
          <w:color w:val="9CDCFE"/>
        </w:rPr>
        <w:t>class</w:t>
      </w:r>
      <w:r w:rsidR="00B20AAA" w:rsidRPr="002B657C">
        <w:rPr>
          <w:color w:val="D4D4D4"/>
        </w:rPr>
        <w:t>=</w:t>
      </w:r>
      <w:r w:rsidR="00B20AAA" w:rsidRPr="002B657C">
        <w:t>"</w:t>
      </w:r>
      <w:proofErr w:type="spellStart"/>
      <w:r w:rsidR="00B20AAA" w:rsidRPr="002B657C">
        <w:t>loginbtn</w:t>
      </w:r>
      <w:proofErr w:type="spellEnd"/>
      <w:r w:rsidR="00B20AAA" w:rsidRPr="002B657C">
        <w:t>"</w:t>
      </w:r>
      <w:r w:rsidR="00B20AAA" w:rsidRPr="002B657C">
        <w:rPr>
          <w:color w:val="D4D4D4"/>
        </w:rPr>
        <w:t xml:space="preserve"> </w:t>
      </w:r>
      <w:r w:rsidR="00B20AAA" w:rsidRPr="002B657C">
        <w:rPr>
          <w:color w:val="9CDCFE"/>
        </w:rPr>
        <w:t>onclick</w:t>
      </w:r>
      <w:r w:rsidR="00B20AAA" w:rsidRPr="002B657C">
        <w:rPr>
          <w:color w:val="D4D4D4"/>
        </w:rPr>
        <w:t>=</w:t>
      </w:r>
      <w:r w:rsidR="00B20AAA" w:rsidRPr="002B657C">
        <w:t>"</w:t>
      </w:r>
      <w:proofErr w:type="spellStart"/>
      <w:proofErr w:type="gramStart"/>
      <w:r w:rsidR="00B20AAA" w:rsidRPr="002B657C">
        <w:t>window.location</w:t>
      </w:r>
      <w:proofErr w:type="gramEnd"/>
      <w:r w:rsidR="00B20AAA" w:rsidRPr="002B657C">
        <w:t>.href</w:t>
      </w:r>
      <w:proofErr w:type="spellEnd"/>
      <w:r w:rsidR="00B20AAA" w:rsidRPr="002B657C">
        <w:t>='</w:t>
      </w:r>
      <w:proofErr w:type="spellStart"/>
      <w:r w:rsidR="00B20AAA" w:rsidRPr="002B657C">
        <w:t>login.php</w:t>
      </w:r>
      <w:proofErr w:type="spellEnd"/>
      <w:r w:rsidR="00B20AAA" w:rsidRPr="002B657C">
        <w:t>'"&gt;</w:t>
      </w:r>
    </w:p>
    <w:p w14:paraId="213FCBA3" w14:textId="77777777" w:rsidR="00B20AAA" w:rsidRPr="002B657C" w:rsidRDefault="00B20AAA" w:rsidP="00FA3B13">
      <w:pPr>
        <w:pStyle w:val="smallcode"/>
        <w:rPr>
          <w:color w:val="CCCCCC"/>
        </w:rPr>
      </w:pPr>
      <w:r w:rsidRPr="002B657C">
        <w:rPr>
          <w:color w:val="D4D4D4"/>
        </w:rPr>
        <w:t xml:space="preserve">    </w:t>
      </w:r>
      <w:r w:rsidRPr="002B657C">
        <w:t>&lt;</w:t>
      </w:r>
      <w:proofErr w:type="spellStart"/>
      <w:r w:rsidRPr="002B657C">
        <w:rPr>
          <w:color w:val="569CD6"/>
        </w:rPr>
        <w:t>img</w:t>
      </w:r>
      <w:proofErr w:type="spellEnd"/>
      <w:r w:rsidRPr="002B657C">
        <w:rPr>
          <w:color w:val="D4D4D4"/>
        </w:rPr>
        <w:t xml:space="preserve"> </w:t>
      </w:r>
      <w:proofErr w:type="spellStart"/>
      <w:r w:rsidRPr="002B657C">
        <w:rPr>
          <w:color w:val="9CDCFE"/>
        </w:rPr>
        <w:t>src</w:t>
      </w:r>
      <w:proofErr w:type="spellEnd"/>
      <w:r w:rsidRPr="002B657C">
        <w:rPr>
          <w:color w:val="D4D4D4"/>
        </w:rPr>
        <w:t>=</w:t>
      </w:r>
      <w:r w:rsidRPr="002B657C">
        <w:t>"images/bananaman.png"</w:t>
      </w:r>
      <w:r w:rsidRPr="002B657C">
        <w:rPr>
          <w:color w:val="D4D4D4"/>
        </w:rPr>
        <w:t xml:space="preserve"> </w:t>
      </w:r>
      <w:r w:rsidRPr="002B657C">
        <w:rPr>
          <w:color w:val="9CDCFE"/>
        </w:rPr>
        <w:t>alt</w:t>
      </w:r>
      <w:r w:rsidRPr="002B657C">
        <w:rPr>
          <w:color w:val="D4D4D4"/>
        </w:rPr>
        <w:t>=</w:t>
      </w:r>
      <w:r w:rsidRPr="002B657C">
        <w:t>"user"</w:t>
      </w:r>
      <w:r w:rsidRPr="002B657C">
        <w:rPr>
          <w:color w:val="D4D4D4"/>
        </w:rPr>
        <w:t xml:space="preserve"> </w:t>
      </w:r>
      <w:r w:rsidRPr="002B657C">
        <w:rPr>
          <w:color w:val="9CDCFE"/>
        </w:rPr>
        <w:t>id</w:t>
      </w:r>
      <w:r w:rsidRPr="002B657C">
        <w:rPr>
          <w:color w:val="D4D4D4"/>
        </w:rPr>
        <w:t>=</w:t>
      </w:r>
      <w:r w:rsidRPr="002B657C">
        <w:t>"user"&gt;</w:t>
      </w:r>
    </w:p>
    <w:p w14:paraId="275B8CCE" w14:textId="41676DE7" w:rsidR="00B20AAA" w:rsidRPr="00B1766F" w:rsidRDefault="00B20AAA" w:rsidP="00FA3B13">
      <w:pPr>
        <w:pStyle w:val="smallcode"/>
        <w:rPr>
          <w:color w:val="CCCCCC"/>
        </w:rPr>
      </w:pPr>
      <w:r w:rsidRPr="002B657C">
        <w:t>&lt;/button</w:t>
      </w:r>
      <w:r w:rsidR="002B657C" w:rsidRPr="002B657C">
        <w:t>&gt;</w:t>
      </w:r>
    </w:p>
    <w:p w14:paraId="7E3586CF" w14:textId="77777777" w:rsidR="00B20AAA" w:rsidRPr="00FB6227" w:rsidRDefault="00B20AAA" w:rsidP="00894826">
      <w:r w:rsidRPr="00FB6227">
        <w:t>Redirects the user to the login page (</w:t>
      </w:r>
      <w:proofErr w:type="spellStart"/>
      <w:r w:rsidRPr="00FB6227">
        <w:rPr>
          <w:b/>
        </w:rPr>
        <w:t>login.php</w:t>
      </w:r>
      <w:proofErr w:type="spellEnd"/>
      <w:r w:rsidRPr="00FB6227">
        <w:t>).</w:t>
      </w:r>
    </w:p>
    <w:p w14:paraId="6681BA71" w14:textId="77777777" w:rsidR="00B20AAA" w:rsidRPr="00FB6227" w:rsidRDefault="00B20AAA" w:rsidP="00894826">
      <w:r w:rsidRPr="00FB6227">
        <w:t xml:space="preserve">The </w:t>
      </w:r>
      <w:r w:rsidRPr="00FB6227">
        <w:rPr>
          <w:b/>
        </w:rPr>
        <w:t>onclick</w:t>
      </w:r>
      <w:r w:rsidRPr="00FB6227">
        <w:t xml:space="preserve"> event triggers </w:t>
      </w:r>
      <w:proofErr w:type="spellStart"/>
      <w:proofErr w:type="gramStart"/>
      <w:r w:rsidRPr="00FB6227">
        <w:rPr>
          <w:b/>
        </w:rPr>
        <w:t>window.location</w:t>
      </w:r>
      <w:proofErr w:type="gramEnd"/>
      <w:r w:rsidRPr="00FB6227">
        <w:rPr>
          <w:b/>
        </w:rPr>
        <w:t>.href</w:t>
      </w:r>
      <w:proofErr w:type="spellEnd"/>
      <w:r w:rsidRPr="00FB6227">
        <w:rPr>
          <w:b/>
        </w:rPr>
        <w:t>='</w:t>
      </w:r>
      <w:proofErr w:type="spellStart"/>
      <w:r w:rsidRPr="00FB6227">
        <w:rPr>
          <w:b/>
        </w:rPr>
        <w:t>login.php</w:t>
      </w:r>
      <w:proofErr w:type="spellEnd"/>
      <w:r w:rsidRPr="00FB6227">
        <w:rPr>
          <w:b/>
        </w:rPr>
        <w:t>'</w:t>
      </w:r>
      <w:r w:rsidRPr="00FB6227">
        <w:t>, navigating the user to the login page.</w:t>
      </w:r>
    </w:p>
    <w:p w14:paraId="19DA7C03" w14:textId="77777777" w:rsidR="00B20AAA" w:rsidRDefault="00B20AAA" w:rsidP="00894826"/>
    <w:p w14:paraId="27F013E7" w14:textId="37F018DA" w:rsidR="00B1766F" w:rsidRPr="00CE1467" w:rsidRDefault="00B20AAA" w:rsidP="00894826">
      <w:pPr>
        <w:rPr>
          <w:rFonts w:ascii="MS Gothic" w:eastAsia="MS Gothic" w:hAnsi="MS Gothic" w:cs="MS Gothic"/>
          <w:b/>
          <w:bCs/>
        </w:rPr>
      </w:pPr>
      <w:r w:rsidRPr="00CE1467">
        <w:rPr>
          <w:b/>
          <w:bCs/>
        </w:rPr>
        <w:t>Search Box (#location-search)</w:t>
      </w:r>
      <w:r w:rsidRPr="00CE1467">
        <w:rPr>
          <w:rFonts w:ascii="MS Gothic" w:eastAsia="MS Gothic" w:hAnsi="MS Gothic" w:cs="MS Gothic"/>
          <w:b/>
          <w:bCs/>
        </w:rPr>
        <w:t xml:space="preserve"> </w:t>
      </w:r>
    </w:p>
    <w:p w14:paraId="6322FA6F" w14:textId="66A8012F" w:rsidR="00FA3B13" w:rsidRPr="00FA3B13" w:rsidRDefault="00FA3B13" w:rsidP="00FA3B13">
      <w:pPr>
        <w:pStyle w:val="smallcode"/>
        <w:rPr>
          <w:color w:val="CCCCCC"/>
        </w:rPr>
      </w:pPr>
      <w:r w:rsidRPr="00FA3B13">
        <w:t>&lt;</w:t>
      </w:r>
      <w:r w:rsidRPr="00FA3B13">
        <w:rPr>
          <w:color w:val="569CD6"/>
        </w:rPr>
        <w:t>input</w:t>
      </w:r>
      <w:r w:rsidRPr="00FA3B13">
        <w:rPr>
          <w:color w:val="D4D4D4"/>
        </w:rPr>
        <w:t xml:space="preserve"> </w:t>
      </w:r>
      <w:r w:rsidRPr="00FA3B13">
        <w:rPr>
          <w:color w:val="9CDCFE"/>
        </w:rPr>
        <w:t>type</w:t>
      </w:r>
      <w:r w:rsidRPr="00FA3B13">
        <w:rPr>
          <w:color w:val="D4D4D4"/>
        </w:rPr>
        <w:t>=</w:t>
      </w:r>
      <w:r w:rsidRPr="00FA3B13">
        <w:t>"text"</w:t>
      </w:r>
      <w:r w:rsidRPr="00FA3B13">
        <w:rPr>
          <w:color w:val="D4D4D4"/>
        </w:rPr>
        <w:t xml:space="preserve"> </w:t>
      </w:r>
      <w:r w:rsidRPr="00FA3B13">
        <w:rPr>
          <w:color w:val="9CDCFE"/>
        </w:rPr>
        <w:t>name</w:t>
      </w:r>
      <w:r w:rsidRPr="00FA3B13">
        <w:rPr>
          <w:color w:val="D4D4D4"/>
        </w:rPr>
        <w:t>=</w:t>
      </w:r>
      <w:r w:rsidRPr="00FA3B13">
        <w:t>"location-search"</w:t>
      </w:r>
      <w:r w:rsidRPr="00FA3B13">
        <w:rPr>
          <w:color w:val="D4D4D4"/>
        </w:rPr>
        <w:t xml:space="preserve"> </w:t>
      </w:r>
      <w:r w:rsidRPr="00FA3B13">
        <w:rPr>
          <w:color w:val="9CDCFE"/>
        </w:rPr>
        <w:t>id</w:t>
      </w:r>
      <w:r w:rsidRPr="00FA3B13">
        <w:rPr>
          <w:color w:val="D4D4D4"/>
        </w:rPr>
        <w:t>=</w:t>
      </w:r>
      <w:r w:rsidRPr="00FA3B13">
        <w:t>"location-search"</w:t>
      </w:r>
      <w:r w:rsidRPr="00FA3B13">
        <w:rPr>
          <w:color w:val="D4D4D4"/>
        </w:rPr>
        <w:t xml:space="preserve"> </w:t>
      </w:r>
      <w:r w:rsidRPr="00FA3B13">
        <w:rPr>
          <w:color w:val="9CDCFE"/>
        </w:rPr>
        <w:t>placeholder</w:t>
      </w:r>
      <w:r w:rsidRPr="00FA3B13">
        <w:rPr>
          <w:color w:val="D4D4D4"/>
        </w:rPr>
        <w:t>=</w:t>
      </w:r>
      <w:r w:rsidRPr="00FA3B13">
        <w:t>"</w:t>
      </w:r>
      <w:r w:rsidRPr="00FA3B13">
        <w:rPr>
          <w:rFonts w:ascii="Apple Color Emoji" w:hAnsi="Apple Color Emoji" w:cs="Apple Color Emoji"/>
        </w:rPr>
        <w:t>🔎</w:t>
      </w:r>
      <w:r w:rsidRPr="00FA3B13">
        <w:t xml:space="preserve"> Location"</w:t>
      </w:r>
    </w:p>
    <w:p w14:paraId="3A219BC0" w14:textId="77777777" w:rsidR="00B20AAA" w:rsidRPr="00FB6227" w:rsidRDefault="00B20AAA" w:rsidP="00894826">
      <w:r w:rsidRPr="00FB6227">
        <w:t>Allows users to search for events or services by location.</w:t>
      </w:r>
    </w:p>
    <w:p w14:paraId="3660F7CF" w14:textId="77777777" w:rsidR="00B20AAA" w:rsidRPr="00FB6227" w:rsidRDefault="00B20AAA" w:rsidP="00894826">
      <w:r w:rsidRPr="00FB6227">
        <w:t>Users type a location name or keyword into the search box to filter events or services relevant to their search criteria.</w:t>
      </w:r>
    </w:p>
    <w:p w14:paraId="78A68009" w14:textId="77777777" w:rsidR="00647D7D" w:rsidRPr="00B20AAA" w:rsidRDefault="00647D7D" w:rsidP="00647D7D"/>
    <w:p w14:paraId="369DB5F3" w14:textId="77777777" w:rsidR="00647D7D" w:rsidRDefault="00647D7D" w:rsidP="00647D7D"/>
    <w:p w14:paraId="0554EE77" w14:textId="334A9C3C" w:rsidR="00872131" w:rsidRPr="00AF7638" w:rsidRDefault="00647D7D" w:rsidP="00CE1467">
      <w:pPr>
        <w:pStyle w:val="Heading3"/>
      </w:pPr>
      <w:bookmarkStart w:id="81" w:name="_Toc168348822"/>
      <w:r w:rsidRPr="00CE1467">
        <w:t>Delete page</w:t>
      </w:r>
      <w:bookmarkEnd w:id="81"/>
    </w:p>
    <w:p w14:paraId="65C37701" w14:textId="77777777" w:rsidR="00647D7D" w:rsidRDefault="00647D7D" w:rsidP="00CE1467">
      <w:pPr>
        <w:pStyle w:val="codeblackbg"/>
        <w:rPr>
          <w:color w:val="CCCCCC"/>
        </w:rPr>
      </w:pPr>
      <w:r>
        <w:t>&lt;?</w:t>
      </w:r>
      <w:proofErr w:type="spellStart"/>
      <w:r>
        <w:t>php</w:t>
      </w:r>
      <w:proofErr w:type="spellEnd"/>
    </w:p>
    <w:p w14:paraId="16B95009" w14:textId="77777777" w:rsidR="00647D7D" w:rsidRDefault="00647D7D" w:rsidP="00CE1467">
      <w:pPr>
        <w:pStyle w:val="codeblackbg"/>
        <w:rPr>
          <w:color w:val="CCCCCC"/>
        </w:rPr>
      </w:pPr>
      <w:r>
        <w:rPr>
          <w:color w:val="C586C0"/>
        </w:rPr>
        <w:t>include</w:t>
      </w:r>
      <w:r>
        <w:rPr>
          <w:color w:val="D4D4D4"/>
        </w:rPr>
        <w:t>(</w:t>
      </w:r>
      <w:r>
        <w:t>"</w:t>
      </w:r>
      <w:proofErr w:type="spellStart"/>
      <w:r>
        <w:t>conn.php</w:t>
      </w:r>
      <w:proofErr w:type="spellEnd"/>
      <w:r>
        <w:t>"</w:t>
      </w:r>
      <w:r>
        <w:rPr>
          <w:color w:val="D4D4D4"/>
        </w:rPr>
        <w:t>);</w:t>
      </w:r>
    </w:p>
    <w:p w14:paraId="5E40279C" w14:textId="77777777" w:rsidR="00647D7D" w:rsidRDefault="00647D7D" w:rsidP="00CE1467">
      <w:pPr>
        <w:pStyle w:val="codeblackbg"/>
        <w:rPr>
          <w:color w:val="CCCCCC"/>
        </w:rPr>
      </w:pPr>
      <w:r>
        <w:rPr>
          <w:color w:val="C586C0"/>
        </w:rPr>
        <w:t>if</w:t>
      </w:r>
      <w:r>
        <w:rPr>
          <w:color w:val="D4D4D4"/>
        </w:rPr>
        <w:t>(</w:t>
      </w:r>
      <w:proofErr w:type="spellStart"/>
      <w:r>
        <w:rPr>
          <w:color w:val="DCDCAA"/>
        </w:rPr>
        <w:t>isset</w:t>
      </w:r>
      <w:proofErr w:type="spellEnd"/>
      <w:r>
        <w:rPr>
          <w:color w:val="D4D4D4"/>
        </w:rPr>
        <w:t>(</w:t>
      </w:r>
      <w:r>
        <w:rPr>
          <w:color w:val="9CDCFE"/>
        </w:rPr>
        <w:t>$_GET</w:t>
      </w:r>
      <w:r>
        <w:rPr>
          <w:color w:val="D4D4D4"/>
        </w:rPr>
        <w:t>[</w:t>
      </w:r>
      <w:r>
        <w:t>'</w:t>
      </w:r>
      <w:proofErr w:type="spellStart"/>
      <w:r>
        <w:t>user_id</w:t>
      </w:r>
      <w:proofErr w:type="spellEnd"/>
      <w:r>
        <w:t>'</w:t>
      </w:r>
      <w:r>
        <w:rPr>
          <w:color w:val="D4D4D4"/>
        </w:rPr>
        <w:t>]</w:t>
      </w:r>
      <w:proofErr w:type="gramStart"/>
      <w:r>
        <w:rPr>
          <w:color w:val="D4D4D4"/>
        </w:rPr>
        <w:t>)){</w:t>
      </w:r>
      <w:proofErr w:type="gramEnd"/>
    </w:p>
    <w:p w14:paraId="5E3C6A4E" w14:textId="77777777" w:rsidR="00647D7D" w:rsidRDefault="00647D7D" w:rsidP="00CE1467">
      <w:pPr>
        <w:pStyle w:val="codeblackbg"/>
        <w:rPr>
          <w:color w:val="CCCCCC"/>
        </w:rPr>
      </w:pPr>
      <w:r>
        <w:rPr>
          <w:color w:val="D4D4D4"/>
        </w:rPr>
        <w:t xml:space="preserve">    </w:t>
      </w:r>
      <w:r>
        <w:t>$</w:t>
      </w:r>
      <w:proofErr w:type="spellStart"/>
      <w:r>
        <w:t>user_id</w:t>
      </w:r>
      <w:proofErr w:type="spellEnd"/>
      <w:r>
        <w:rPr>
          <w:color w:val="D4D4D4"/>
        </w:rPr>
        <w:t xml:space="preserve"> = </w:t>
      </w:r>
      <w:r>
        <w:t>$_GET</w:t>
      </w:r>
      <w:r>
        <w:rPr>
          <w:color w:val="D4D4D4"/>
        </w:rPr>
        <w:t>[</w:t>
      </w:r>
      <w:r>
        <w:rPr>
          <w:color w:val="CE9178"/>
        </w:rPr>
        <w:t>'</w:t>
      </w:r>
      <w:proofErr w:type="spellStart"/>
      <w:r>
        <w:rPr>
          <w:color w:val="CE9178"/>
        </w:rPr>
        <w:t>user_id</w:t>
      </w:r>
      <w:proofErr w:type="spellEnd"/>
      <w:r>
        <w:rPr>
          <w:color w:val="CE9178"/>
        </w:rPr>
        <w:t>'</w:t>
      </w:r>
      <w:r>
        <w:rPr>
          <w:color w:val="D4D4D4"/>
        </w:rPr>
        <w:t>];</w:t>
      </w:r>
    </w:p>
    <w:p w14:paraId="25ABE144" w14:textId="719A7D19" w:rsidR="000C10B9" w:rsidRPr="005021EB" w:rsidRDefault="00647D7D" w:rsidP="00CE1467">
      <w:pPr>
        <w:pStyle w:val="codeblackbg"/>
        <w:rPr>
          <w:color w:val="D4D4D4"/>
        </w:rPr>
      </w:pPr>
      <w:r>
        <w:rPr>
          <w:color w:val="9CDCFE"/>
        </w:rPr>
        <w:t>$</w:t>
      </w:r>
      <w:proofErr w:type="spellStart"/>
      <w:r>
        <w:rPr>
          <w:color w:val="9CDCFE"/>
        </w:rPr>
        <w:t>sql</w:t>
      </w:r>
      <w:proofErr w:type="spellEnd"/>
      <w:r>
        <w:rPr>
          <w:color w:val="D4D4D4"/>
        </w:rPr>
        <w:t xml:space="preserve">= </w:t>
      </w:r>
      <w:r>
        <w:t>"</w:t>
      </w:r>
      <w:r>
        <w:rPr>
          <w:color w:val="569CD6"/>
        </w:rPr>
        <w:t>DELETE</w:t>
      </w:r>
      <w:r>
        <w:t xml:space="preserve"> </w:t>
      </w:r>
      <w:r>
        <w:rPr>
          <w:color w:val="569CD6"/>
        </w:rPr>
        <w:t>FROM</w:t>
      </w:r>
      <w:r>
        <w:t xml:space="preserve"> </w:t>
      </w:r>
      <w:proofErr w:type="spellStart"/>
      <w:r>
        <w:t>userdetail</w:t>
      </w:r>
      <w:proofErr w:type="spellEnd"/>
      <w:r>
        <w:t xml:space="preserve"> </w:t>
      </w:r>
      <w:r>
        <w:rPr>
          <w:color w:val="569CD6"/>
        </w:rPr>
        <w:t>WHERE</w:t>
      </w:r>
      <w:r>
        <w:t xml:space="preserve"> </w:t>
      </w:r>
      <w:proofErr w:type="spellStart"/>
      <w:r>
        <w:t>user_id</w:t>
      </w:r>
      <w:proofErr w:type="spellEnd"/>
      <w:r>
        <w:t xml:space="preserve"> </w:t>
      </w:r>
      <w:r>
        <w:rPr>
          <w:color w:val="D4D4D4"/>
        </w:rPr>
        <w:t>=</w:t>
      </w:r>
      <w:r>
        <w:rPr>
          <w:color w:val="9CDCFE"/>
        </w:rPr>
        <w:t>$</w:t>
      </w:r>
      <w:proofErr w:type="spellStart"/>
      <w:r>
        <w:rPr>
          <w:color w:val="9CDCFE"/>
        </w:rPr>
        <w:t>user_id</w:t>
      </w:r>
      <w:proofErr w:type="spellEnd"/>
      <w:r>
        <w:t>"</w:t>
      </w:r>
      <w:r>
        <w:rPr>
          <w:color w:val="D4D4D4"/>
        </w:rPr>
        <w:t>;</w:t>
      </w:r>
    </w:p>
    <w:p w14:paraId="478970BB" w14:textId="77777777" w:rsidR="00647D7D" w:rsidRPr="001D5B35" w:rsidRDefault="00647D7D" w:rsidP="00CE1467">
      <w:pPr>
        <w:pStyle w:val="codeblackbg"/>
        <w:rPr>
          <w:rFonts w:eastAsiaTheme="minorEastAsia"/>
        </w:rPr>
      </w:pPr>
      <w:r>
        <w:t xml:space="preserve">Delete the user which link by the </w:t>
      </w:r>
      <w:proofErr w:type="spellStart"/>
      <w:r>
        <w:t>uer_id</w:t>
      </w:r>
      <w:proofErr w:type="spellEnd"/>
      <w:r>
        <w:t xml:space="preserve"> from the data base</w:t>
      </w:r>
    </w:p>
    <w:p w14:paraId="7EB69C22" w14:textId="77777777" w:rsidR="00647D7D" w:rsidRDefault="00647D7D" w:rsidP="00CE1467">
      <w:pPr>
        <w:pStyle w:val="codeblackbg"/>
        <w:rPr>
          <w:color w:val="CCCCCC"/>
        </w:rPr>
      </w:pPr>
      <w:r>
        <w:rPr>
          <w:color w:val="D4D4D4"/>
        </w:rPr>
        <w:t xml:space="preserve">    </w:t>
      </w:r>
      <w:r>
        <w:t>$result</w:t>
      </w:r>
      <w:r>
        <w:rPr>
          <w:color w:val="D4D4D4"/>
        </w:rPr>
        <w:t xml:space="preserve"> = </w:t>
      </w:r>
      <w:proofErr w:type="spellStart"/>
      <w:r>
        <w:rPr>
          <w:color w:val="DCDCAA"/>
        </w:rPr>
        <w:t>mysqli_query</w:t>
      </w:r>
      <w:proofErr w:type="spellEnd"/>
      <w:r>
        <w:rPr>
          <w:color w:val="D4D4D4"/>
        </w:rPr>
        <w:t>(</w:t>
      </w:r>
      <w:r>
        <w:t>$</w:t>
      </w:r>
      <w:proofErr w:type="gramStart"/>
      <w:r>
        <w:t>con</w:t>
      </w:r>
      <w:r>
        <w:rPr>
          <w:color w:val="D4D4D4"/>
        </w:rPr>
        <w:t>,</w:t>
      </w:r>
      <w:r>
        <w:t>$</w:t>
      </w:r>
      <w:proofErr w:type="spellStart"/>
      <w:proofErr w:type="gramEnd"/>
      <w:r>
        <w:t>sql</w:t>
      </w:r>
      <w:proofErr w:type="spellEnd"/>
      <w:r>
        <w:rPr>
          <w:color w:val="D4D4D4"/>
        </w:rPr>
        <w:t>);</w:t>
      </w:r>
    </w:p>
    <w:p w14:paraId="3E90BB43" w14:textId="77777777" w:rsidR="00647D7D" w:rsidRDefault="00647D7D" w:rsidP="00CE1467">
      <w:pPr>
        <w:pStyle w:val="codeblackbg"/>
        <w:rPr>
          <w:color w:val="CCCCCC"/>
        </w:rPr>
      </w:pPr>
      <w:r>
        <w:rPr>
          <w:color w:val="D4D4D4"/>
        </w:rPr>
        <w:t xml:space="preserve">    </w:t>
      </w:r>
      <w:proofErr w:type="spellStart"/>
      <w:r>
        <w:t>mysqli_close</w:t>
      </w:r>
      <w:proofErr w:type="spellEnd"/>
      <w:r>
        <w:rPr>
          <w:color w:val="D4D4D4"/>
        </w:rPr>
        <w:t xml:space="preserve"> (</w:t>
      </w:r>
      <w:r>
        <w:rPr>
          <w:color w:val="9CDCFE"/>
        </w:rPr>
        <w:t>$con</w:t>
      </w:r>
      <w:r>
        <w:rPr>
          <w:color w:val="D4D4D4"/>
        </w:rPr>
        <w:t>);</w:t>
      </w:r>
    </w:p>
    <w:p w14:paraId="516CDD5E" w14:textId="77777777" w:rsidR="00647D7D" w:rsidRDefault="00647D7D" w:rsidP="00CE1467">
      <w:pPr>
        <w:pStyle w:val="codeblackbg"/>
        <w:rPr>
          <w:color w:val="CCCCCC"/>
        </w:rPr>
      </w:pPr>
      <w:r>
        <w:rPr>
          <w:color w:val="D4D4D4"/>
        </w:rPr>
        <w:t xml:space="preserve">    </w:t>
      </w:r>
      <w:r>
        <w:rPr>
          <w:color w:val="DCDCAA"/>
        </w:rPr>
        <w:t>echo</w:t>
      </w:r>
      <w:r>
        <w:rPr>
          <w:color w:val="D4D4D4"/>
        </w:rPr>
        <w:t xml:space="preserve"> </w:t>
      </w:r>
      <w:r>
        <w:t>"&lt;script&gt;</w:t>
      </w:r>
      <w:proofErr w:type="gramStart"/>
      <w:r>
        <w:t>alert(</w:t>
      </w:r>
      <w:proofErr w:type="gramEnd"/>
      <w:r>
        <w:t>'Record Deleted!');</w:t>
      </w:r>
    </w:p>
    <w:p w14:paraId="58754BCB" w14:textId="77777777" w:rsidR="00647D7D" w:rsidRDefault="00647D7D" w:rsidP="00CE1467">
      <w:pPr>
        <w:pStyle w:val="codeblackbg"/>
        <w:rPr>
          <w:color w:val="CCCCCC"/>
        </w:rPr>
      </w:pPr>
      <w:r>
        <w:t xml:space="preserve">    </w:t>
      </w:r>
      <w:proofErr w:type="spellStart"/>
      <w:proofErr w:type="gramStart"/>
      <w:r>
        <w:t>window.location</w:t>
      </w:r>
      <w:proofErr w:type="gramEnd"/>
      <w:r>
        <w:t>.href</w:t>
      </w:r>
      <w:proofErr w:type="spellEnd"/>
      <w:r>
        <w:t>='</w:t>
      </w:r>
      <w:proofErr w:type="spellStart"/>
      <w:r>
        <w:t>admin_view.php</w:t>
      </w:r>
      <w:proofErr w:type="spellEnd"/>
      <w:r>
        <w:t>';&lt;/script&gt;"</w:t>
      </w:r>
      <w:r>
        <w:rPr>
          <w:color w:val="D4D4D4"/>
        </w:rPr>
        <w:t>;}</w:t>
      </w:r>
    </w:p>
    <w:p w14:paraId="26E99320" w14:textId="77777777" w:rsidR="00647D7D" w:rsidRDefault="00647D7D" w:rsidP="00CE1467">
      <w:pPr>
        <w:pStyle w:val="codeblackbg"/>
        <w:rPr>
          <w:color w:val="CCCCCC"/>
        </w:rPr>
      </w:pPr>
      <w:proofErr w:type="gramStart"/>
      <w:r>
        <w:t>else</w:t>
      </w:r>
      <w:r>
        <w:rPr>
          <w:color w:val="D4D4D4"/>
        </w:rPr>
        <w:t>{</w:t>
      </w:r>
      <w:proofErr w:type="gramEnd"/>
    </w:p>
    <w:p w14:paraId="69BDE713" w14:textId="77777777" w:rsidR="00647D7D" w:rsidRDefault="00647D7D" w:rsidP="00CE1467">
      <w:pPr>
        <w:pStyle w:val="codeblackbg"/>
        <w:rPr>
          <w:color w:val="CCCCCC"/>
        </w:rPr>
      </w:pPr>
      <w:r>
        <w:rPr>
          <w:color w:val="D4D4D4"/>
        </w:rPr>
        <w:t xml:space="preserve">    </w:t>
      </w:r>
      <w:r>
        <w:rPr>
          <w:color w:val="DCDCAA"/>
        </w:rPr>
        <w:t>echo</w:t>
      </w:r>
      <w:r>
        <w:rPr>
          <w:color w:val="D4D4D4"/>
        </w:rPr>
        <w:t xml:space="preserve"> </w:t>
      </w:r>
      <w:r>
        <w:t>"&lt;script&gt;</w:t>
      </w:r>
      <w:proofErr w:type="gramStart"/>
      <w:r>
        <w:t>alert(</w:t>
      </w:r>
      <w:proofErr w:type="gramEnd"/>
      <w:r>
        <w:t>'Please select the record to delete');</w:t>
      </w:r>
    </w:p>
    <w:p w14:paraId="3556A370" w14:textId="77777777" w:rsidR="00647D7D" w:rsidRPr="005C6CCB" w:rsidRDefault="00647D7D" w:rsidP="00CE1467">
      <w:pPr>
        <w:pStyle w:val="codeblackbg"/>
        <w:rPr>
          <w:color w:val="CCCCCC"/>
        </w:rPr>
      </w:pPr>
      <w:r>
        <w:t xml:space="preserve">    </w:t>
      </w:r>
      <w:proofErr w:type="spellStart"/>
      <w:proofErr w:type="gramStart"/>
      <w:r>
        <w:t>window.location</w:t>
      </w:r>
      <w:proofErr w:type="gramEnd"/>
      <w:r>
        <w:t>.href</w:t>
      </w:r>
      <w:proofErr w:type="spellEnd"/>
      <w:r>
        <w:t>='</w:t>
      </w:r>
      <w:proofErr w:type="spellStart"/>
      <w:r>
        <w:t>admin_view.php</w:t>
      </w:r>
      <w:proofErr w:type="spellEnd"/>
      <w:r>
        <w:t>';&lt;/script&gt;"</w:t>
      </w:r>
      <w:r>
        <w:rPr>
          <w:color w:val="D4D4D4"/>
        </w:rPr>
        <w:t>;}</w:t>
      </w:r>
    </w:p>
    <w:p w14:paraId="57C8C9DE" w14:textId="77777777" w:rsidR="00647D7D" w:rsidRDefault="00647D7D" w:rsidP="00CE1467">
      <w:pPr>
        <w:pStyle w:val="codeblackbg"/>
      </w:pPr>
      <w:r>
        <w:t>?&gt;</w:t>
      </w:r>
    </w:p>
    <w:p w14:paraId="725C8FB8" w14:textId="157FBFA1" w:rsidR="00647D7D" w:rsidRPr="00315BE7" w:rsidRDefault="00647D7D" w:rsidP="00647D7D">
      <w:pPr>
        <w:rPr>
          <w:rFonts w:eastAsiaTheme="minorEastAsia"/>
        </w:rPr>
      </w:pPr>
      <w:r>
        <w:t>When the delete function work, show the inform to admin</w:t>
      </w:r>
    </w:p>
    <w:p w14:paraId="640278DB" w14:textId="77777777" w:rsidR="00647D7D" w:rsidRDefault="00647D7D" w:rsidP="00894826">
      <w:pPr>
        <w:rPr>
          <w:rFonts w:eastAsiaTheme="minorEastAsia"/>
        </w:rPr>
      </w:pPr>
      <w:r>
        <w:rPr>
          <w:rFonts w:eastAsiaTheme="minorEastAsia"/>
        </w:rPr>
        <w:t>(W</w:t>
      </w:r>
      <w:r>
        <w:rPr>
          <w:rFonts w:eastAsiaTheme="minorEastAsia" w:hint="eastAsia"/>
        </w:rPr>
        <w:t xml:space="preserve">e can </w:t>
      </w:r>
      <w:proofErr w:type="gramStart"/>
      <w:r>
        <w:rPr>
          <w:rFonts w:eastAsiaTheme="minorEastAsia" w:hint="eastAsia"/>
        </w:rPr>
        <w:t>using</w:t>
      </w:r>
      <w:proofErr w:type="gramEnd"/>
      <w:r>
        <w:rPr>
          <w:rFonts w:eastAsiaTheme="minorEastAsia" w:hint="eastAsia"/>
        </w:rPr>
        <w:t xml:space="preserve"> this same </w:t>
      </w:r>
      <w:r>
        <w:rPr>
          <w:rFonts w:eastAsiaTheme="minorEastAsia"/>
        </w:rPr>
        <w:t>method</w:t>
      </w:r>
      <w:r>
        <w:rPr>
          <w:rFonts w:eastAsiaTheme="minorEastAsia" w:hint="eastAsia"/>
        </w:rPr>
        <w:t xml:space="preserve"> when deleting comment and payment in admin page </w:t>
      </w:r>
      <w:r>
        <w:rPr>
          <w:rFonts w:eastAsiaTheme="minorEastAsia"/>
        </w:rPr>
        <w:t>like</w:t>
      </w:r>
      <w:r>
        <w:rPr>
          <w:rFonts w:eastAsiaTheme="minorEastAsia" w:hint="eastAsia"/>
        </w:rPr>
        <w:t xml:space="preserve"> changing the </w:t>
      </w:r>
      <w:proofErr w:type="spellStart"/>
      <w:r>
        <w:rPr>
          <w:rFonts w:eastAsiaTheme="minorEastAsia" w:hint="eastAsia"/>
        </w:rPr>
        <w:t>user_id</w:t>
      </w:r>
      <w:proofErr w:type="spellEnd"/>
      <w:r>
        <w:rPr>
          <w:rFonts w:eastAsiaTheme="minorEastAsia" w:hint="eastAsia"/>
        </w:rPr>
        <w:t xml:space="preserve"> to </w:t>
      </w:r>
      <w:proofErr w:type="spellStart"/>
      <w:r>
        <w:rPr>
          <w:rFonts w:eastAsiaTheme="minorEastAsia" w:hint="eastAsia"/>
        </w:rPr>
        <w:t>payment_id</w:t>
      </w:r>
      <w:proofErr w:type="spellEnd"/>
      <w:r>
        <w:rPr>
          <w:rFonts w:eastAsiaTheme="minorEastAsia" w:hint="eastAsia"/>
        </w:rPr>
        <w:t xml:space="preserve"> or </w:t>
      </w:r>
      <w:proofErr w:type="spellStart"/>
      <w:r>
        <w:rPr>
          <w:rFonts w:eastAsiaTheme="minorEastAsia" w:hint="eastAsia"/>
        </w:rPr>
        <w:t>feedback_id</w:t>
      </w:r>
      <w:proofErr w:type="spellEnd"/>
      <w:r>
        <w:rPr>
          <w:rFonts w:eastAsiaTheme="minorEastAsia" w:hint="eastAsia"/>
        </w:rPr>
        <w:t>.</w:t>
      </w:r>
      <w:r>
        <w:rPr>
          <w:rFonts w:eastAsiaTheme="minorEastAsia"/>
        </w:rPr>
        <w:t>)</w:t>
      </w:r>
    </w:p>
    <w:p w14:paraId="4DE362DE" w14:textId="77777777" w:rsidR="00647D7D" w:rsidRDefault="00647D7D" w:rsidP="00894826">
      <w:r>
        <w:br w:type="page"/>
      </w:r>
    </w:p>
    <w:p w14:paraId="04F9EE33" w14:textId="59A1FCC9" w:rsidR="00D626E8" w:rsidRPr="00AF7638" w:rsidRDefault="00C078AB" w:rsidP="00CE1467">
      <w:pPr>
        <w:pStyle w:val="Heading3"/>
      </w:pPr>
      <w:bookmarkStart w:id="82" w:name="_Toc168348823"/>
      <w:r>
        <w:lastRenderedPageBreak/>
        <w:t>User Home Page (After user Login)</w:t>
      </w:r>
      <w:bookmarkEnd w:id="82"/>
    </w:p>
    <w:p w14:paraId="626BFF3B" w14:textId="77777777" w:rsidR="00EF4F29" w:rsidRPr="00DC7B47" w:rsidRDefault="00EF4F29" w:rsidP="009D4D3F">
      <w:pPr>
        <w:pStyle w:val="smallcode"/>
        <w:shd w:val="clear" w:color="auto" w:fill="000000" w:themeFill="text1"/>
        <w:rPr>
          <w:color w:val="CCCCCC"/>
        </w:rPr>
      </w:pP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"header3"&gt;</w:t>
      </w:r>
    </w:p>
    <w:p w14:paraId="642B6222" w14:textId="77777777" w:rsidR="00604CA8" w:rsidRPr="00DC7B47" w:rsidRDefault="00604CA8" w:rsidP="009D4D3F">
      <w:pPr>
        <w:pStyle w:val="smallcode"/>
        <w:shd w:val="clear" w:color="auto" w:fill="000000" w:themeFill="text1"/>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w:t>
      </w:r>
      <w:proofErr w:type="spellStart"/>
      <w:r w:rsidRPr="00DC7B47">
        <w:t>leftarrow</w:t>
      </w:r>
      <w:proofErr w:type="spellEnd"/>
      <w:r w:rsidRPr="00DC7B47">
        <w:t>"&gt;&lt;/</w:t>
      </w:r>
      <w:r w:rsidRPr="00DC7B47">
        <w:rPr>
          <w:color w:val="569CD6"/>
        </w:rPr>
        <w:t>div</w:t>
      </w:r>
      <w:r w:rsidRPr="00DC7B47">
        <w:t>&gt;</w:t>
      </w:r>
    </w:p>
    <w:p w14:paraId="6F609B2C" w14:textId="77777777" w:rsidR="00604CA8" w:rsidRPr="00DC7B47" w:rsidRDefault="00604CA8" w:rsidP="009D4D3F">
      <w:pPr>
        <w:pStyle w:val="smallcode"/>
        <w:shd w:val="clear" w:color="auto" w:fill="000000" w:themeFill="text1"/>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"preview-image"&gt;</w:t>
      </w:r>
    </w:p>
    <w:p w14:paraId="682DEB9B" w14:textId="77777777" w:rsidR="00604CA8" w:rsidRPr="00DC7B47" w:rsidRDefault="00604CA8" w:rsidP="009D4D3F">
      <w:pPr>
        <w:pStyle w:val="smallcode"/>
        <w:shd w:val="clear" w:color="auto" w:fill="000000" w:themeFill="text1"/>
        <w:rPr>
          <w:color w:val="CCCCCC"/>
        </w:rPr>
      </w:pPr>
      <w:r w:rsidRPr="00DC7B47">
        <w:rPr>
          <w:color w:val="D4D4D4"/>
        </w:rPr>
        <w:t xml:space="preserve">        </w:t>
      </w:r>
      <w:r w:rsidRPr="00DC7B47">
        <w:t>&lt;</w:t>
      </w:r>
      <w:proofErr w:type="spellStart"/>
      <w:r w:rsidRPr="00DC7B47">
        <w:rPr>
          <w:color w:val="569CD6"/>
        </w:rPr>
        <w:t>img</w:t>
      </w:r>
      <w:proofErr w:type="spellEnd"/>
      <w:r w:rsidRPr="00DC7B47">
        <w:rPr>
          <w:color w:val="D4D4D4"/>
        </w:rPr>
        <w:t xml:space="preserve"> </w:t>
      </w:r>
      <w:proofErr w:type="spellStart"/>
      <w:r w:rsidRPr="00DC7B47">
        <w:rPr>
          <w:color w:val="9CDCFE"/>
        </w:rPr>
        <w:t>src</w:t>
      </w:r>
      <w:proofErr w:type="spellEnd"/>
      <w:r w:rsidRPr="00DC7B47">
        <w:rPr>
          <w:color w:val="D4D4D4"/>
        </w:rPr>
        <w:t>=</w:t>
      </w:r>
      <w:r w:rsidRPr="00DC7B47">
        <w:t>"images/WhatsApp Image 2024-05-01 at 20.15.20_6e98cadd.jpg"</w:t>
      </w:r>
      <w:r w:rsidRPr="00DC7B47">
        <w:rPr>
          <w:color w:val="D4D4D4"/>
        </w:rPr>
        <w:t xml:space="preserve"> </w:t>
      </w:r>
      <w:r w:rsidRPr="00DC7B47">
        <w:rPr>
          <w:color w:val="9CDCFE"/>
        </w:rPr>
        <w:t>alt</w:t>
      </w:r>
      <w:r w:rsidRPr="00DC7B47">
        <w:rPr>
          <w:color w:val="D4D4D4"/>
        </w:rPr>
        <w:t>=</w:t>
      </w:r>
      <w:r w:rsidRPr="00DC7B47">
        <w:t>"preview-image"</w:t>
      </w:r>
      <w:r w:rsidRPr="00DC7B47">
        <w:rPr>
          <w:color w:val="D4D4D4"/>
        </w:rPr>
        <w:t xml:space="preserve"> </w:t>
      </w:r>
      <w:r w:rsidRPr="00DC7B47">
        <w:rPr>
          <w:color w:val="9CDCFE"/>
        </w:rPr>
        <w:t>id</w:t>
      </w:r>
      <w:r w:rsidRPr="00DC7B47">
        <w:rPr>
          <w:color w:val="D4D4D4"/>
        </w:rPr>
        <w:t>=</w:t>
      </w:r>
      <w:r w:rsidRPr="00DC7B47">
        <w:t>"</w:t>
      </w:r>
      <w:proofErr w:type="spellStart"/>
      <w:r w:rsidRPr="00DC7B47">
        <w:t>preimg</w:t>
      </w:r>
      <w:proofErr w:type="spellEnd"/>
      <w:r w:rsidRPr="00DC7B47">
        <w:t>"&gt;</w:t>
      </w:r>
    </w:p>
    <w:p w14:paraId="44B4867B" w14:textId="77777777" w:rsidR="00604CA8" w:rsidRPr="00DC7B47" w:rsidRDefault="00604CA8" w:rsidP="009D4D3F">
      <w:pPr>
        <w:pStyle w:val="smallcode"/>
        <w:shd w:val="clear" w:color="auto" w:fill="000000" w:themeFill="text1"/>
        <w:rPr>
          <w:color w:val="CCCCCC"/>
        </w:rPr>
      </w:pPr>
      <w:r w:rsidRPr="00DC7B47">
        <w:t xml:space="preserve">    &lt;/</w:t>
      </w:r>
      <w:r w:rsidRPr="00DC7B47">
        <w:rPr>
          <w:color w:val="569CD6"/>
        </w:rPr>
        <w:t>div</w:t>
      </w:r>
      <w:r w:rsidRPr="00DC7B47">
        <w:t>&gt;</w:t>
      </w:r>
    </w:p>
    <w:p w14:paraId="5C97E91C" w14:textId="77777777" w:rsidR="00604CA8" w:rsidRPr="00DC7B47" w:rsidRDefault="00604CA8" w:rsidP="009D4D3F">
      <w:pPr>
        <w:pStyle w:val="smallcode"/>
        <w:shd w:val="clear" w:color="auto" w:fill="000000" w:themeFill="text1"/>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"description"&gt;</w:t>
      </w:r>
    </w:p>
    <w:p w14:paraId="4AD6BB80" w14:textId="77777777" w:rsidR="00604CA8" w:rsidRPr="00DC7B47" w:rsidRDefault="00604CA8" w:rsidP="009D4D3F">
      <w:pPr>
        <w:pStyle w:val="smallcode"/>
        <w:shd w:val="clear" w:color="auto" w:fill="000000" w:themeFill="text1"/>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"des-title"&gt;</w:t>
      </w:r>
    </w:p>
    <w:p w14:paraId="2AE3FFA8" w14:textId="77777777" w:rsidR="00604CA8" w:rsidRPr="00DC7B47" w:rsidRDefault="00604CA8" w:rsidP="009D4D3F">
      <w:pPr>
        <w:pStyle w:val="smallcode"/>
        <w:shd w:val="clear" w:color="auto" w:fill="000000" w:themeFill="text1"/>
        <w:rPr>
          <w:color w:val="CCCCCC"/>
        </w:rPr>
      </w:pPr>
      <w:r w:rsidRPr="00DC7B47">
        <w:t xml:space="preserve">            &lt;</w:t>
      </w:r>
      <w:r w:rsidRPr="00DC7B47">
        <w:rPr>
          <w:color w:val="569CD6"/>
        </w:rPr>
        <w:t>h1</w:t>
      </w:r>
      <w:r w:rsidRPr="00DC7B47">
        <w:t xml:space="preserve"> </w:t>
      </w:r>
      <w:r w:rsidRPr="00DC7B47">
        <w:rPr>
          <w:color w:val="9CDCFE"/>
        </w:rPr>
        <w:t>id</w:t>
      </w:r>
      <w:r w:rsidRPr="00DC7B47">
        <w:t>=</w:t>
      </w:r>
      <w:r w:rsidRPr="00DC7B47">
        <w:rPr>
          <w:color w:val="CE9178"/>
        </w:rPr>
        <w:t>"des-title"</w:t>
      </w:r>
      <w:r w:rsidRPr="00DC7B47">
        <w:t>&gt;Join Hands for Hope: Support Our Elders in Malaysia&lt;/</w:t>
      </w:r>
      <w:r w:rsidRPr="00DC7B47">
        <w:rPr>
          <w:color w:val="569CD6"/>
        </w:rPr>
        <w:t>h1</w:t>
      </w:r>
      <w:r w:rsidRPr="00DC7B47">
        <w:t>&gt;</w:t>
      </w:r>
    </w:p>
    <w:p w14:paraId="07D3A7ED" w14:textId="77777777" w:rsidR="00604CA8" w:rsidRPr="00DC7B47" w:rsidRDefault="00604CA8" w:rsidP="009D4D3F">
      <w:pPr>
        <w:pStyle w:val="smallcode"/>
        <w:shd w:val="clear" w:color="auto" w:fill="000000" w:themeFill="text1"/>
        <w:rPr>
          <w:color w:val="CCCCCC"/>
        </w:rPr>
      </w:pPr>
      <w:r w:rsidRPr="00DC7B47">
        <w:t xml:space="preserve">        &lt;/</w:t>
      </w:r>
      <w:r w:rsidRPr="00DC7B47">
        <w:rPr>
          <w:color w:val="569CD6"/>
        </w:rPr>
        <w:t>div</w:t>
      </w:r>
      <w:r w:rsidRPr="00DC7B47">
        <w:t>&gt;</w:t>
      </w:r>
    </w:p>
    <w:p w14:paraId="5DDDE50B" w14:textId="77777777" w:rsidR="00604CA8" w:rsidRPr="00DC7B47" w:rsidRDefault="00604CA8" w:rsidP="009D4D3F">
      <w:pPr>
        <w:pStyle w:val="smallcode"/>
        <w:shd w:val="clear" w:color="auto" w:fill="000000" w:themeFill="text1"/>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"des-content"&gt;</w:t>
      </w:r>
    </w:p>
    <w:p w14:paraId="24A8CECF" w14:textId="77777777" w:rsidR="00604CA8" w:rsidRPr="00DC7B47" w:rsidRDefault="00604CA8" w:rsidP="009D4D3F">
      <w:pPr>
        <w:pStyle w:val="smallcode"/>
        <w:shd w:val="clear" w:color="auto" w:fill="000000" w:themeFill="text1"/>
        <w:rPr>
          <w:color w:val="CCCCCC"/>
        </w:rPr>
      </w:pPr>
      <w:r w:rsidRPr="00DC7B47">
        <w:t xml:space="preserve">            </w:t>
      </w:r>
      <w:proofErr w:type="gramStart"/>
      <w:r w:rsidRPr="00DC7B47">
        <w:t>&lt;!--</w:t>
      </w:r>
      <w:proofErr w:type="gramEnd"/>
      <w:r w:rsidRPr="00DC7B47">
        <w:t xml:space="preserve"> Donation details go here --&gt;</w:t>
      </w:r>
    </w:p>
    <w:p w14:paraId="7B129FAE" w14:textId="77777777" w:rsidR="00604CA8" w:rsidRPr="00DC7B47" w:rsidRDefault="00604CA8" w:rsidP="009D4D3F">
      <w:pPr>
        <w:pStyle w:val="smallcode"/>
        <w:shd w:val="clear" w:color="auto" w:fill="000000" w:themeFill="text1"/>
        <w:rPr>
          <w:color w:val="CCCCCC"/>
        </w:rPr>
      </w:pPr>
      <w:r w:rsidRPr="00DC7B47">
        <w:t xml:space="preserve">        &lt;/</w:t>
      </w:r>
      <w:r w:rsidRPr="00DC7B47">
        <w:rPr>
          <w:color w:val="569CD6"/>
        </w:rPr>
        <w:t>div</w:t>
      </w:r>
      <w:r w:rsidRPr="00DC7B47">
        <w:t>&gt;</w:t>
      </w:r>
    </w:p>
    <w:p w14:paraId="1484D72A" w14:textId="77777777" w:rsidR="00604CA8" w:rsidRPr="00DC7B47" w:rsidRDefault="00604CA8" w:rsidP="009D4D3F">
      <w:pPr>
        <w:pStyle w:val="smallcode"/>
        <w:shd w:val="clear" w:color="auto" w:fill="000000" w:themeFill="text1"/>
        <w:rPr>
          <w:color w:val="CCCCCC"/>
        </w:rPr>
      </w:pPr>
      <w:r w:rsidRPr="00DC7B47">
        <w:rPr>
          <w:color w:val="D4D4D4"/>
        </w:rPr>
        <w:t xml:space="preserve">        </w:t>
      </w:r>
      <w:r w:rsidRPr="00DC7B47">
        <w:t>&lt;</w:t>
      </w:r>
      <w:r w:rsidRPr="00DC7B47">
        <w:rPr>
          <w:color w:val="569CD6"/>
        </w:rPr>
        <w:t>button</w:t>
      </w:r>
      <w:r w:rsidRPr="00DC7B47">
        <w:rPr>
          <w:color w:val="D4D4D4"/>
        </w:rPr>
        <w:t xml:space="preserve"> </w:t>
      </w:r>
      <w:r w:rsidRPr="00DC7B47">
        <w:rPr>
          <w:color w:val="9CDCFE"/>
        </w:rPr>
        <w:t>id</w:t>
      </w:r>
      <w:r w:rsidRPr="00DC7B47">
        <w:rPr>
          <w:color w:val="D4D4D4"/>
        </w:rPr>
        <w:t>=</w:t>
      </w:r>
      <w:r w:rsidRPr="00DC7B47">
        <w:t>"</w:t>
      </w:r>
      <w:proofErr w:type="spellStart"/>
      <w:r w:rsidRPr="00DC7B47">
        <w:t>Lmh</w:t>
      </w:r>
      <w:proofErr w:type="spellEnd"/>
      <w:r w:rsidRPr="00DC7B47">
        <w:t>"</w:t>
      </w:r>
      <w:r w:rsidRPr="00DC7B47">
        <w:rPr>
          <w:color w:val="D4D4D4"/>
        </w:rPr>
        <w:t xml:space="preserve"> </w:t>
      </w:r>
      <w:r w:rsidRPr="00DC7B47">
        <w:rPr>
          <w:color w:val="9CDCFE"/>
        </w:rPr>
        <w:t>onclick</w:t>
      </w:r>
      <w:r w:rsidRPr="00DC7B47">
        <w:rPr>
          <w:color w:val="D4D4D4"/>
        </w:rPr>
        <w:t>=</w:t>
      </w:r>
      <w:r w:rsidRPr="00DC7B47">
        <w:t>"</w:t>
      </w:r>
      <w:proofErr w:type="spellStart"/>
      <w:proofErr w:type="gramStart"/>
      <w:r w:rsidRPr="00DC7B47">
        <w:t>window.location</w:t>
      </w:r>
      <w:proofErr w:type="gramEnd"/>
      <w:r w:rsidRPr="00DC7B47">
        <w:t>.href</w:t>
      </w:r>
      <w:proofErr w:type="spellEnd"/>
      <w:r w:rsidRPr="00DC7B47">
        <w:t>='</w:t>
      </w:r>
      <w:proofErr w:type="spellStart"/>
      <w:r w:rsidRPr="00DC7B47">
        <w:t>donation.php</w:t>
      </w:r>
      <w:proofErr w:type="spellEnd"/>
      <w:r w:rsidRPr="00DC7B47">
        <w:t>'"&gt;</w:t>
      </w:r>
      <w:r w:rsidRPr="00DC7B47">
        <w:rPr>
          <w:color w:val="D4D4D4"/>
        </w:rPr>
        <w:t>Let me Help!</w:t>
      </w:r>
      <w:r w:rsidRPr="00DC7B47">
        <w:t>&lt;/</w:t>
      </w:r>
      <w:r w:rsidRPr="00DC7B47">
        <w:rPr>
          <w:color w:val="569CD6"/>
        </w:rPr>
        <w:t>button</w:t>
      </w:r>
      <w:r w:rsidRPr="00DC7B47">
        <w:t>&gt;</w:t>
      </w:r>
    </w:p>
    <w:p w14:paraId="473F30F6" w14:textId="77777777" w:rsidR="00604CA8" w:rsidRPr="00DC7B47" w:rsidRDefault="00604CA8" w:rsidP="009D4D3F">
      <w:pPr>
        <w:pStyle w:val="smallcode"/>
        <w:shd w:val="clear" w:color="auto" w:fill="000000" w:themeFill="text1"/>
        <w:rPr>
          <w:color w:val="CCCCCC"/>
        </w:rPr>
      </w:pPr>
      <w:r w:rsidRPr="00DC7B47">
        <w:t xml:space="preserve">    &lt;/</w:t>
      </w:r>
      <w:r w:rsidRPr="00DC7B47">
        <w:rPr>
          <w:color w:val="569CD6"/>
        </w:rPr>
        <w:t>div</w:t>
      </w:r>
      <w:r w:rsidRPr="00DC7B47">
        <w:t>&gt;</w:t>
      </w:r>
    </w:p>
    <w:p w14:paraId="5E462AE0" w14:textId="77777777" w:rsidR="00604CA8" w:rsidRPr="00DC7B47" w:rsidRDefault="00604CA8" w:rsidP="009D4D3F">
      <w:pPr>
        <w:pStyle w:val="smallcode"/>
        <w:shd w:val="clear" w:color="auto" w:fill="000000" w:themeFill="text1"/>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w:t>
      </w:r>
      <w:proofErr w:type="spellStart"/>
      <w:r w:rsidRPr="00DC7B47">
        <w:t>rightarrow</w:t>
      </w:r>
      <w:proofErr w:type="spellEnd"/>
      <w:r w:rsidRPr="00DC7B47">
        <w:t>"&gt;&lt;/</w:t>
      </w:r>
      <w:r w:rsidRPr="00DC7B47">
        <w:rPr>
          <w:color w:val="569CD6"/>
        </w:rPr>
        <w:t>div</w:t>
      </w:r>
      <w:r w:rsidRPr="00DC7B47">
        <w:t>&gt;</w:t>
      </w:r>
    </w:p>
    <w:p w14:paraId="44E7C797" w14:textId="77777777" w:rsidR="00604CA8" w:rsidRPr="00DC7B47" w:rsidRDefault="00604CA8" w:rsidP="009D4D3F">
      <w:pPr>
        <w:pStyle w:val="smallcode"/>
        <w:shd w:val="clear" w:color="auto" w:fill="000000" w:themeFill="text1"/>
        <w:rPr>
          <w:color w:val="CCCCCC"/>
        </w:rPr>
      </w:pPr>
      <w:r w:rsidRPr="00DC7B47">
        <w:t>&lt;/</w:t>
      </w:r>
      <w:r w:rsidRPr="00DC7B47">
        <w:rPr>
          <w:color w:val="569CD6"/>
        </w:rPr>
        <w:t>div</w:t>
      </w:r>
      <w:r w:rsidRPr="00DC7B47">
        <w:t>&gt;</w:t>
      </w:r>
    </w:p>
    <w:p w14:paraId="0AE0BB22" w14:textId="77777777" w:rsidR="00604CA8" w:rsidRPr="00FB6227" w:rsidRDefault="00604CA8" w:rsidP="00894826"/>
    <w:p w14:paraId="6A77C192" w14:textId="10F6262F" w:rsidR="00604CA8" w:rsidRPr="00CE1467" w:rsidRDefault="00604CA8" w:rsidP="00894826">
      <w:pPr>
        <w:rPr>
          <w:rFonts w:ascii="MS Gothic" w:eastAsia="MS Gothic" w:hAnsi="MS Gothic" w:cs="MS Gothic"/>
          <w:b/>
          <w:bCs/>
        </w:rPr>
      </w:pPr>
      <w:r w:rsidRPr="00CE1467">
        <w:rPr>
          <w:b/>
          <w:bCs/>
        </w:rPr>
        <w:t>Home Button (</w:t>
      </w:r>
      <w:proofErr w:type="spellStart"/>
      <w:r w:rsidRPr="00CE1467">
        <w:rPr>
          <w:b/>
          <w:bCs/>
        </w:rPr>
        <w:t>homebtn</w:t>
      </w:r>
      <w:proofErr w:type="spellEnd"/>
      <w:r w:rsidRPr="00CE1467">
        <w:rPr>
          <w:b/>
          <w:bCs/>
        </w:rPr>
        <w:t>)</w:t>
      </w:r>
      <w:r w:rsidRPr="00CE1467">
        <w:rPr>
          <w:rFonts w:ascii="MS Gothic" w:eastAsia="MS Gothic" w:hAnsi="MS Gothic" w:cs="MS Gothic"/>
          <w:b/>
          <w:bCs/>
        </w:rPr>
        <w:t xml:space="preserve"> </w:t>
      </w:r>
    </w:p>
    <w:p w14:paraId="0F49DD0D" w14:textId="77777777" w:rsidR="00604CA8" w:rsidRPr="00DC7B47" w:rsidRDefault="00604CA8" w:rsidP="00604CA8">
      <w:pPr>
        <w:pStyle w:val="smallcode"/>
        <w:rPr>
          <w:color w:val="CCCCCC"/>
        </w:rPr>
      </w:pPr>
      <w:r w:rsidRPr="00DC7B47">
        <w:t>&lt;</w:t>
      </w:r>
      <w:r w:rsidRPr="00DC7B47">
        <w:rPr>
          <w:color w:val="569CD6"/>
        </w:rPr>
        <w:t>button</w:t>
      </w:r>
      <w:r w:rsidRPr="00DC7B47">
        <w:rPr>
          <w:color w:val="D4D4D4"/>
        </w:rPr>
        <w:t xml:space="preserve"> </w:t>
      </w:r>
      <w:r w:rsidRPr="00DC7B47">
        <w:rPr>
          <w:color w:val="9CDCFE"/>
        </w:rPr>
        <w:t>class</w:t>
      </w:r>
      <w:r w:rsidRPr="00DC7B47">
        <w:rPr>
          <w:color w:val="D4D4D4"/>
        </w:rPr>
        <w:t>=</w:t>
      </w:r>
      <w:r w:rsidRPr="00DC7B47">
        <w:t>"</w:t>
      </w:r>
      <w:proofErr w:type="spellStart"/>
      <w:r w:rsidRPr="00DC7B47">
        <w:t>homebtn</w:t>
      </w:r>
      <w:proofErr w:type="spellEnd"/>
      <w:r w:rsidRPr="00DC7B47">
        <w:t>"</w:t>
      </w:r>
      <w:r w:rsidRPr="00DC7B47">
        <w:rPr>
          <w:color w:val="D4D4D4"/>
        </w:rPr>
        <w:t xml:space="preserve"> </w:t>
      </w:r>
      <w:r w:rsidRPr="00DC7B47">
        <w:rPr>
          <w:color w:val="9CDCFE"/>
        </w:rPr>
        <w:t>onclick</w:t>
      </w:r>
      <w:r w:rsidRPr="00DC7B47">
        <w:rPr>
          <w:color w:val="D4D4D4"/>
        </w:rPr>
        <w:t>=</w:t>
      </w:r>
      <w:r w:rsidRPr="00DC7B47">
        <w:t>"</w:t>
      </w:r>
      <w:proofErr w:type="spellStart"/>
      <w:proofErr w:type="gramStart"/>
      <w:r w:rsidRPr="00DC7B47">
        <w:t>window.location</w:t>
      </w:r>
      <w:proofErr w:type="gramEnd"/>
      <w:r w:rsidRPr="00DC7B47">
        <w:t>.href</w:t>
      </w:r>
      <w:proofErr w:type="spellEnd"/>
      <w:r w:rsidRPr="00DC7B47">
        <w:t>='</w:t>
      </w:r>
      <w:proofErr w:type="spellStart"/>
      <w:r w:rsidRPr="00DC7B47">
        <w:t>userhome.php</w:t>
      </w:r>
      <w:proofErr w:type="spellEnd"/>
      <w:r w:rsidRPr="00DC7B47">
        <w:t>'"&gt;</w:t>
      </w:r>
    </w:p>
    <w:p w14:paraId="1FB1FB7D" w14:textId="77777777" w:rsidR="00604CA8" w:rsidRPr="00DC7B47" w:rsidRDefault="00604CA8" w:rsidP="00604CA8">
      <w:pPr>
        <w:pStyle w:val="smallcode"/>
        <w:rPr>
          <w:color w:val="CCCCCC"/>
        </w:rPr>
      </w:pPr>
      <w:r w:rsidRPr="00DC7B47">
        <w:rPr>
          <w:color w:val="D4D4D4"/>
        </w:rPr>
        <w:t xml:space="preserve">    </w:t>
      </w:r>
      <w:r w:rsidRPr="00DC7B47">
        <w:t>&lt;</w:t>
      </w:r>
      <w:proofErr w:type="spellStart"/>
      <w:r w:rsidRPr="00DC7B47">
        <w:rPr>
          <w:color w:val="569CD6"/>
        </w:rPr>
        <w:t>img</w:t>
      </w:r>
      <w:proofErr w:type="spellEnd"/>
      <w:r w:rsidRPr="00DC7B47">
        <w:rPr>
          <w:color w:val="D4D4D4"/>
        </w:rPr>
        <w:t xml:space="preserve"> </w:t>
      </w:r>
      <w:proofErr w:type="spellStart"/>
      <w:r w:rsidRPr="00DC7B47">
        <w:rPr>
          <w:color w:val="9CDCFE"/>
        </w:rPr>
        <w:t>src</w:t>
      </w:r>
      <w:proofErr w:type="spellEnd"/>
      <w:r w:rsidRPr="00DC7B47">
        <w:rPr>
          <w:color w:val="D4D4D4"/>
        </w:rPr>
        <w:t>=</w:t>
      </w:r>
      <w:r w:rsidRPr="00DC7B47">
        <w:t>"images/Charityeaselogo.jpg"</w:t>
      </w:r>
      <w:r w:rsidRPr="00DC7B47">
        <w:rPr>
          <w:color w:val="D4D4D4"/>
        </w:rPr>
        <w:t xml:space="preserve"> </w:t>
      </w:r>
      <w:r w:rsidRPr="00DC7B47">
        <w:rPr>
          <w:color w:val="9CDCFE"/>
        </w:rPr>
        <w:t>alt</w:t>
      </w:r>
      <w:r w:rsidRPr="00DC7B47">
        <w:rPr>
          <w:color w:val="D4D4D4"/>
        </w:rPr>
        <w:t>=</w:t>
      </w:r>
      <w:r w:rsidRPr="00DC7B47">
        <w:t>"</w:t>
      </w:r>
      <w:proofErr w:type="spellStart"/>
      <w:r w:rsidRPr="00DC7B47">
        <w:t>chairityeaselogo</w:t>
      </w:r>
      <w:proofErr w:type="spellEnd"/>
      <w:r w:rsidRPr="00DC7B47">
        <w:t>"</w:t>
      </w:r>
      <w:r w:rsidRPr="00DC7B47">
        <w:rPr>
          <w:color w:val="D4D4D4"/>
        </w:rPr>
        <w:t xml:space="preserve"> </w:t>
      </w:r>
      <w:r w:rsidRPr="00DC7B47">
        <w:rPr>
          <w:color w:val="9CDCFE"/>
        </w:rPr>
        <w:t>id</w:t>
      </w:r>
      <w:r w:rsidRPr="00DC7B47">
        <w:rPr>
          <w:color w:val="D4D4D4"/>
        </w:rPr>
        <w:t>=</w:t>
      </w:r>
      <w:r w:rsidRPr="00DC7B47">
        <w:t>"</w:t>
      </w:r>
      <w:proofErr w:type="spellStart"/>
      <w:r w:rsidRPr="00DC7B47">
        <w:t>charitylogo</w:t>
      </w:r>
      <w:proofErr w:type="spellEnd"/>
      <w:r w:rsidRPr="00DC7B47">
        <w:t>"&gt;</w:t>
      </w:r>
    </w:p>
    <w:p w14:paraId="0A09B3FE" w14:textId="77777777" w:rsidR="00604CA8" w:rsidRPr="00DC7B47" w:rsidRDefault="00604CA8" w:rsidP="00604CA8">
      <w:pPr>
        <w:pStyle w:val="smallcode"/>
        <w:rPr>
          <w:color w:val="CCCCCC"/>
        </w:rPr>
      </w:pPr>
      <w:r w:rsidRPr="00DC7B47">
        <w:t>&lt;/button&gt;</w:t>
      </w:r>
    </w:p>
    <w:p w14:paraId="314AD8FD" w14:textId="470CF54A" w:rsidR="00604CA8" w:rsidRPr="00FB6227" w:rsidRDefault="00604CA8" w:rsidP="00894826"/>
    <w:p w14:paraId="1F7320DA" w14:textId="77777777" w:rsidR="00604CA8" w:rsidRPr="00FB6227" w:rsidRDefault="00604CA8" w:rsidP="00894826">
      <w:r w:rsidRPr="00FB6227">
        <w:t>Redirects the user to the user home page (</w:t>
      </w:r>
      <w:proofErr w:type="spellStart"/>
      <w:r w:rsidRPr="00FB6227">
        <w:rPr>
          <w:b/>
        </w:rPr>
        <w:t>userhome.php</w:t>
      </w:r>
      <w:proofErr w:type="spellEnd"/>
      <w:r w:rsidRPr="00FB6227">
        <w:t>).</w:t>
      </w:r>
    </w:p>
    <w:p w14:paraId="1EC014DA" w14:textId="77777777" w:rsidR="00604CA8" w:rsidRPr="00FB6227" w:rsidRDefault="00604CA8" w:rsidP="00894826">
      <w:r w:rsidRPr="00FB6227">
        <w:t xml:space="preserve">The </w:t>
      </w:r>
      <w:r w:rsidRPr="00FB6227">
        <w:rPr>
          <w:b/>
        </w:rPr>
        <w:t>onclick</w:t>
      </w:r>
      <w:r w:rsidRPr="00FB6227">
        <w:t xml:space="preserve"> event triggers </w:t>
      </w:r>
      <w:proofErr w:type="spellStart"/>
      <w:proofErr w:type="gramStart"/>
      <w:r w:rsidRPr="00FB6227">
        <w:rPr>
          <w:b/>
        </w:rPr>
        <w:t>window.location</w:t>
      </w:r>
      <w:proofErr w:type="gramEnd"/>
      <w:r w:rsidRPr="00FB6227">
        <w:rPr>
          <w:b/>
        </w:rPr>
        <w:t>.href</w:t>
      </w:r>
      <w:proofErr w:type="spellEnd"/>
      <w:r w:rsidRPr="00FB6227">
        <w:rPr>
          <w:b/>
        </w:rPr>
        <w:t>='</w:t>
      </w:r>
      <w:proofErr w:type="spellStart"/>
      <w:r w:rsidRPr="00FB6227">
        <w:rPr>
          <w:b/>
        </w:rPr>
        <w:t>userhome.php</w:t>
      </w:r>
      <w:proofErr w:type="spellEnd"/>
      <w:r w:rsidRPr="00FB6227">
        <w:rPr>
          <w:b/>
        </w:rPr>
        <w:t>'</w:t>
      </w:r>
      <w:r w:rsidRPr="00FB6227">
        <w:t>, navigating the user to their home page.</w:t>
      </w:r>
    </w:p>
    <w:p w14:paraId="49ECB7E0" w14:textId="77777777" w:rsidR="00604CA8" w:rsidRDefault="00604CA8" w:rsidP="00894826"/>
    <w:p w14:paraId="1956ED8F" w14:textId="572AE6EE" w:rsidR="00604CA8" w:rsidRPr="00CE1467" w:rsidRDefault="00604CA8" w:rsidP="00894826">
      <w:pPr>
        <w:rPr>
          <w:rFonts w:ascii="MS Gothic" w:eastAsia="MS Gothic" w:hAnsi="MS Gothic" w:cs="MS Gothic"/>
          <w:b/>
          <w:bCs/>
        </w:rPr>
      </w:pPr>
      <w:r w:rsidRPr="00CE1467">
        <w:rPr>
          <w:b/>
          <w:bCs/>
        </w:rPr>
        <w:t>Let Me Help Button (#Lmh)</w:t>
      </w:r>
      <w:r w:rsidRPr="00CE1467">
        <w:rPr>
          <w:rFonts w:ascii="MS Gothic" w:eastAsia="MS Gothic" w:hAnsi="MS Gothic" w:cs="MS Gothic"/>
          <w:b/>
          <w:bCs/>
        </w:rPr>
        <w:t xml:space="preserve"> </w:t>
      </w:r>
    </w:p>
    <w:p w14:paraId="36E450FB" w14:textId="77777777" w:rsidR="00604CA8" w:rsidRPr="00DC7B47" w:rsidRDefault="00604CA8" w:rsidP="00604CA8">
      <w:pPr>
        <w:pStyle w:val="smallcode"/>
        <w:rPr>
          <w:color w:val="CCCCCC"/>
        </w:rPr>
      </w:pPr>
      <w:r w:rsidRPr="00DC7B47">
        <w:t>&lt;</w:t>
      </w:r>
      <w:r w:rsidRPr="00DC7B47">
        <w:rPr>
          <w:color w:val="569CD6"/>
        </w:rPr>
        <w:t>button</w:t>
      </w:r>
      <w:r w:rsidRPr="00DC7B47">
        <w:rPr>
          <w:color w:val="D4D4D4"/>
        </w:rPr>
        <w:t xml:space="preserve"> </w:t>
      </w:r>
      <w:r w:rsidRPr="00DC7B47">
        <w:rPr>
          <w:color w:val="9CDCFE"/>
        </w:rPr>
        <w:t>id</w:t>
      </w:r>
      <w:r w:rsidRPr="00DC7B47">
        <w:rPr>
          <w:color w:val="D4D4D4"/>
        </w:rPr>
        <w:t>=</w:t>
      </w:r>
      <w:r w:rsidRPr="00DC7B47">
        <w:t>"</w:t>
      </w:r>
      <w:proofErr w:type="spellStart"/>
      <w:r w:rsidRPr="00DC7B47">
        <w:t>Lmh</w:t>
      </w:r>
      <w:proofErr w:type="spellEnd"/>
      <w:r w:rsidRPr="00DC7B47">
        <w:t>"</w:t>
      </w:r>
      <w:r w:rsidRPr="00DC7B47">
        <w:rPr>
          <w:color w:val="D4D4D4"/>
        </w:rPr>
        <w:t xml:space="preserve"> </w:t>
      </w:r>
      <w:r w:rsidRPr="00DC7B47">
        <w:rPr>
          <w:color w:val="9CDCFE"/>
        </w:rPr>
        <w:t>onclick</w:t>
      </w:r>
      <w:r w:rsidRPr="00DC7B47">
        <w:rPr>
          <w:color w:val="D4D4D4"/>
        </w:rPr>
        <w:t>=</w:t>
      </w:r>
      <w:r w:rsidRPr="00DC7B47">
        <w:t>"</w:t>
      </w:r>
      <w:proofErr w:type="spellStart"/>
      <w:proofErr w:type="gramStart"/>
      <w:r w:rsidRPr="00DC7B47">
        <w:t>window.location</w:t>
      </w:r>
      <w:proofErr w:type="gramEnd"/>
      <w:r w:rsidRPr="00DC7B47">
        <w:t>.href</w:t>
      </w:r>
      <w:proofErr w:type="spellEnd"/>
      <w:r w:rsidRPr="00DC7B47">
        <w:t>='</w:t>
      </w:r>
      <w:proofErr w:type="spellStart"/>
      <w:r w:rsidRPr="00DC7B47">
        <w:t>donation.php</w:t>
      </w:r>
      <w:proofErr w:type="spellEnd"/>
      <w:r w:rsidRPr="00DC7B47">
        <w:t>'"&gt;</w:t>
      </w:r>
      <w:r w:rsidRPr="00DC7B47">
        <w:rPr>
          <w:color w:val="D4D4D4"/>
        </w:rPr>
        <w:t>Let me Help!</w:t>
      </w:r>
      <w:r w:rsidRPr="00DC7B47">
        <w:t>&lt;/</w:t>
      </w:r>
      <w:r w:rsidRPr="00DC7B47">
        <w:rPr>
          <w:color w:val="569CD6"/>
        </w:rPr>
        <w:t>button</w:t>
      </w:r>
      <w:r w:rsidRPr="00DC7B47">
        <w:t>&gt;</w:t>
      </w:r>
    </w:p>
    <w:p w14:paraId="70037257" w14:textId="696D5BDF" w:rsidR="00604CA8" w:rsidRPr="00FB6227" w:rsidRDefault="00604CA8" w:rsidP="00894826"/>
    <w:p w14:paraId="4F46668B" w14:textId="77777777" w:rsidR="00604CA8" w:rsidRPr="00FB6227" w:rsidRDefault="00604CA8" w:rsidP="00894826">
      <w:r w:rsidRPr="00FB6227">
        <w:t>Redirects the user to the donation page (</w:t>
      </w:r>
      <w:proofErr w:type="spellStart"/>
      <w:r w:rsidRPr="00FB6227">
        <w:rPr>
          <w:b/>
        </w:rPr>
        <w:t>donation.php</w:t>
      </w:r>
      <w:proofErr w:type="spellEnd"/>
      <w:r w:rsidRPr="00FB6227">
        <w:t>).</w:t>
      </w:r>
    </w:p>
    <w:p w14:paraId="5AD8D4C3" w14:textId="77777777" w:rsidR="00604CA8" w:rsidRPr="00FB6227" w:rsidRDefault="00604CA8" w:rsidP="00894826">
      <w:r w:rsidRPr="00FB6227">
        <w:t xml:space="preserve">The </w:t>
      </w:r>
      <w:r w:rsidRPr="00FB6227">
        <w:rPr>
          <w:b/>
        </w:rPr>
        <w:t>onclick</w:t>
      </w:r>
      <w:r w:rsidRPr="00FB6227">
        <w:t xml:space="preserve"> event triggers </w:t>
      </w:r>
      <w:proofErr w:type="spellStart"/>
      <w:proofErr w:type="gramStart"/>
      <w:r w:rsidRPr="00FB6227">
        <w:rPr>
          <w:b/>
        </w:rPr>
        <w:t>window.location</w:t>
      </w:r>
      <w:proofErr w:type="gramEnd"/>
      <w:r w:rsidRPr="00FB6227">
        <w:rPr>
          <w:b/>
        </w:rPr>
        <w:t>.href</w:t>
      </w:r>
      <w:proofErr w:type="spellEnd"/>
      <w:r w:rsidRPr="00FB6227">
        <w:rPr>
          <w:b/>
        </w:rPr>
        <w:t>='</w:t>
      </w:r>
      <w:proofErr w:type="spellStart"/>
      <w:r w:rsidRPr="00FB6227">
        <w:rPr>
          <w:b/>
        </w:rPr>
        <w:t>donation.php</w:t>
      </w:r>
      <w:proofErr w:type="spellEnd"/>
      <w:r w:rsidRPr="00FB6227">
        <w:rPr>
          <w:b/>
        </w:rPr>
        <w:t>'</w:t>
      </w:r>
      <w:r w:rsidRPr="00FB6227">
        <w:t>, navigating the user to the donation page.</w:t>
      </w:r>
    </w:p>
    <w:p w14:paraId="578E7F5F" w14:textId="77777777" w:rsidR="00647D7D" w:rsidRDefault="00647D7D" w:rsidP="00894826">
      <w:r>
        <w:br w:type="page"/>
      </w:r>
    </w:p>
    <w:p w14:paraId="7F89AB5C" w14:textId="7BD939E2" w:rsidR="00301F2B" w:rsidRPr="00AF7638" w:rsidRDefault="00301F2B" w:rsidP="00F3083D">
      <w:pPr>
        <w:pStyle w:val="Heading3"/>
      </w:pPr>
      <w:bookmarkStart w:id="83" w:name="_Toc168348824"/>
      <w:r>
        <w:lastRenderedPageBreak/>
        <w:t>User Event Page (After user Login)</w:t>
      </w:r>
      <w:bookmarkEnd w:id="83"/>
    </w:p>
    <w:p w14:paraId="3407E8BE" w14:textId="77777777" w:rsidR="0029688C" w:rsidRPr="00DC7B47" w:rsidRDefault="0029688C" w:rsidP="00CE1467">
      <w:pPr>
        <w:pStyle w:val="codeblackbg"/>
        <w:rPr>
          <w:color w:val="CCCCCC"/>
        </w:rPr>
      </w:pP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"header3"&gt;</w:t>
      </w:r>
    </w:p>
    <w:p w14:paraId="2E7888CF" w14:textId="77777777" w:rsidR="0029688C" w:rsidRPr="00DC7B47" w:rsidRDefault="0029688C" w:rsidP="00CE1467">
      <w:pPr>
        <w:pStyle w:val="codeblackbg"/>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w:t>
      </w:r>
      <w:proofErr w:type="spellStart"/>
      <w:r w:rsidRPr="00DC7B47">
        <w:t>leftarrow</w:t>
      </w:r>
      <w:proofErr w:type="spellEnd"/>
      <w:r w:rsidRPr="00DC7B47">
        <w:t>"&gt;&lt;/</w:t>
      </w:r>
      <w:r w:rsidRPr="00DC7B47">
        <w:rPr>
          <w:color w:val="569CD6"/>
        </w:rPr>
        <w:t>div</w:t>
      </w:r>
      <w:r w:rsidRPr="00DC7B47">
        <w:t>&gt;</w:t>
      </w:r>
    </w:p>
    <w:p w14:paraId="61252CA0" w14:textId="77777777" w:rsidR="0029688C" w:rsidRPr="00DC7B47" w:rsidRDefault="0029688C" w:rsidP="00CE1467">
      <w:pPr>
        <w:pStyle w:val="codeblackbg"/>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"preview-image"&gt;</w:t>
      </w:r>
    </w:p>
    <w:p w14:paraId="6A2DD9E4" w14:textId="77777777" w:rsidR="0029688C" w:rsidRPr="00DC7B47" w:rsidRDefault="0029688C" w:rsidP="00CE1467">
      <w:pPr>
        <w:pStyle w:val="codeblackbg"/>
        <w:rPr>
          <w:color w:val="CCCCCC"/>
        </w:rPr>
      </w:pPr>
      <w:r w:rsidRPr="00DC7B47">
        <w:rPr>
          <w:color w:val="D4D4D4"/>
        </w:rPr>
        <w:t xml:space="preserve">        </w:t>
      </w:r>
      <w:r w:rsidRPr="00DC7B47">
        <w:t>&lt;</w:t>
      </w:r>
      <w:proofErr w:type="spellStart"/>
      <w:r w:rsidRPr="00DC7B47">
        <w:rPr>
          <w:color w:val="569CD6"/>
        </w:rPr>
        <w:t>img</w:t>
      </w:r>
      <w:proofErr w:type="spellEnd"/>
      <w:r w:rsidRPr="00DC7B47">
        <w:rPr>
          <w:color w:val="D4D4D4"/>
        </w:rPr>
        <w:t xml:space="preserve"> </w:t>
      </w:r>
      <w:proofErr w:type="spellStart"/>
      <w:r w:rsidRPr="00DC7B47">
        <w:rPr>
          <w:color w:val="9CDCFE"/>
        </w:rPr>
        <w:t>src</w:t>
      </w:r>
      <w:proofErr w:type="spellEnd"/>
      <w:r w:rsidRPr="00DC7B47">
        <w:rPr>
          <w:color w:val="D4D4D4"/>
        </w:rPr>
        <w:t>=</w:t>
      </w:r>
      <w:r w:rsidRPr="00DC7B47">
        <w:t>"images/charity_giving_poster.png"</w:t>
      </w:r>
      <w:r w:rsidRPr="00DC7B47">
        <w:rPr>
          <w:color w:val="D4D4D4"/>
        </w:rPr>
        <w:t xml:space="preserve"> </w:t>
      </w:r>
      <w:r w:rsidRPr="00DC7B47">
        <w:rPr>
          <w:color w:val="9CDCFE"/>
        </w:rPr>
        <w:t>alt</w:t>
      </w:r>
      <w:r w:rsidRPr="00DC7B47">
        <w:rPr>
          <w:color w:val="D4D4D4"/>
        </w:rPr>
        <w:t>=</w:t>
      </w:r>
      <w:r w:rsidRPr="00DC7B47">
        <w:t>"preview-image"</w:t>
      </w:r>
      <w:r w:rsidRPr="00DC7B47">
        <w:rPr>
          <w:color w:val="D4D4D4"/>
        </w:rPr>
        <w:t xml:space="preserve"> </w:t>
      </w:r>
      <w:r w:rsidRPr="00DC7B47">
        <w:rPr>
          <w:color w:val="9CDCFE"/>
        </w:rPr>
        <w:t>id</w:t>
      </w:r>
      <w:r w:rsidRPr="00DC7B47">
        <w:rPr>
          <w:color w:val="D4D4D4"/>
        </w:rPr>
        <w:t>=</w:t>
      </w:r>
      <w:r w:rsidRPr="00DC7B47">
        <w:t>"</w:t>
      </w:r>
      <w:proofErr w:type="spellStart"/>
      <w:r w:rsidRPr="00DC7B47">
        <w:t>preimg</w:t>
      </w:r>
      <w:proofErr w:type="spellEnd"/>
      <w:r w:rsidRPr="00DC7B47">
        <w:t>"&gt;</w:t>
      </w:r>
    </w:p>
    <w:p w14:paraId="7C0CE74D" w14:textId="77777777" w:rsidR="0029688C" w:rsidRPr="00DC7B47" w:rsidRDefault="0029688C" w:rsidP="00CE1467">
      <w:pPr>
        <w:pStyle w:val="codeblackbg"/>
        <w:rPr>
          <w:color w:val="CCCCCC"/>
        </w:rPr>
      </w:pPr>
      <w:r w:rsidRPr="00DC7B47">
        <w:t xml:space="preserve">    &lt;/</w:t>
      </w:r>
      <w:r w:rsidRPr="00DC7B47">
        <w:rPr>
          <w:color w:val="569CD6"/>
        </w:rPr>
        <w:t>div</w:t>
      </w:r>
      <w:r w:rsidRPr="00DC7B47">
        <w:t>&gt;</w:t>
      </w:r>
    </w:p>
    <w:p w14:paraId="16126F42" w14:textId="77777777" w:rsidR="0029688C" w:rsidRPr="00DC7B47" w:rsidRDefault="0029688C" w:rsidP="00CE1467">
      <w:pPr>
        <w:pStyle w:val="codeblackbg"/>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"description"&gt;</w:t>
      </w:r>
    </w:p>
    <w:p w14:paraId="5C42FB3C" w14:textId="77777777" w:rsidR="0029688C" w:rsidRPr="00DC7B47" w:rsidRDefault="0029688C" w:rsidP="00CE1467">
      <w:pPr>
        <w:pStyle w:val="codeblackbg"/>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"des-title"&gt;</w:t>
      </w:r>
    </w:p>
    <w:p w14:paraId="10AD18D9" w14:textId="77777777" w:rsidR="0029688C" w:rsidRPr="00DC7B47" w:rsidRDefault="0029688C" w:rsidP="00CE1467">
      <w:pPr>
        <w:pStyle w:val="codeblackbg"/>
        <w:rPr>
          <w:color w:val="CCCCCC"/>
        </w:rPr>
      </w:pPr>
      <w:r w:rsidRPr="00DC7B47">
        <w:t xml:space="preserve">            &lt;</w:t>
      </w:r>
      <w:r w:rsidRPr="00DC7B47">
        <w:rPr>
          <w:color w:val="569CD6"/>
        </w:rPr>
        <w:t>h1</w:t>
      </w:r>
      <w:r w:rsidRPr="00DC7B47">
        <w:t xml:space="preserve"> </w:t>
      </w:r>
      <w:r w:rsidRPr="00DC7B47">
        <w:rPr>
          <w:color w:val="9CDCFE"/>
        </w:rPr>
        <w:t>id</w:t>
      </w:r>
      <w:r w:rsidRPr="00DC7B47">
        <w:t>=</w:t>
      </w:r>
      <w:r w:rsidRPr="00DC7B47">
        <w:rPr>
          <w:color w:val="CE9178"/>
        </w:rPr>
        <w:t>"des-title"</w:t>
      </w:r>
      <w:r w:rsidRPr="00DC7B47">
        <w:t>&gt;Empower Community Spirit: #GivingTuesday Charity Bash&lt;/</w:t>
      </w:r>
      <w:r w:rsidRPr="00DC7B47">
        <w:rPr>
          <w:color w:val="569CD6"/>
        </w:rPr>
        <w:t>h1</w:t>
      </w:r>
      <w:r w:rsidRPr="00DC7B47">
        <w:t>&gt;</w:t>
      </w:r>
    </w:p>
    <w:p w14:paraId="5B9EED76" w14:textId="77777777" w:rsidR="0029688C" w:rsidRPr="00DC7B47" w:rsidRDefault="0029688C" w:rsidP="00CE1467">
      <w:pPr>
        <w:pStyle w:val="codeblackbg"/>
        <w:rPr>
          <w:color w:val="CCCCCC"/>
        </w:rPr>
      </w:pPr>
      <w:r w:rsidRPr="00DC7B47">
        <w:t xml:space="preserve">        &lt;/</w:t>
      </w:r>
      <w:r w:rsidRPr="00DC7B47">
        <w:rPr>
          <w:color w:val="569CD6"/>
        </w:rPr>
        <w:t>div</w:t>
      </w:r>
      <w:r w:rsidRPr="00DC7B47">
        <w:t>&gt;</w:t>
      </w:r>
    </w:p>
    <w:p w14:paraId="7B089D48" w14:textId="77777777" w:rsidR="0029688C" w:rsidRPr="00DC7B47" w:rsidRDefault="0029688C" w:rsidP="00CE1467">
      <w:pPr>
        <w:pStyle w:val="codeblackbg"/>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"des-content"&gt;</w:t>
      </w:r>
    </w:p>
    <w:p w14:paraId="1486D60F" w14:textId="77777777" w:rsidR="0029688C" w:rsidRPr="00DC7B47" w:rsidRDefault="0029688C" w:rsidP="00CE1467">
      <w:pPr>
        <w:pStyle w:val="codeblackbg"/>
        <w:rPr>
          <w:color w:val="CCCCCC"/>
        </w:rPr>
      </w:pPr>
      <w:r w:rsidRPr="00DC7B47">
        <w:t xml:space="preserve">            </w:t>
      </w:r>
      <w:proofErr w:type="gramStart"/>
      <w:r w:rsidRPr="00DC7B47">
        <w:t>&lt;!--</w:t>
      </w:r>
      <w:proofErr w:type="gramEnd"/>
      <w:r w:rsidRPr="00DC7B47">
        <w:t xml:space="preserve"> Event details go here --&gt;</w:t>
      </w:r>
    </w:p>
    <w:p w14:paraId="13CEBD84" w14:textId="77777777" w:rsidR="0029688C" w:rsidRPr="00DC7B47" w:rsidRDefault="0029688C" w:rsidP="00CE1467">
      <w:pPr>
        <w:pStyle w:val="codeblackbg"/>
        <w:rPr>
          <w:color w:val="CCCCCC"/>
        </w:rPr>
      </w:pPr>
      <w:r w:rsidRPr="00DC7B47">
        <w:t xml:space="preserve">        &lt;/</w:t>
      </w:r>
      <w:r w:rsidRPr="00DC7B47">
        <w:rPr>
          <w:color w:val="569CD6"/>
        </w:rPr>
        <w:t>div</w:t>
      </w:r>
      <w:r w:rsidRPr="00DC7B47">
        <w:t>&gt;</w:t>
      </w:r>
    </w:p>
    <w:p w14:paraId="7D49300A" w14:textId="77777777" w:rsidR="0029688C" w:rsidRPr="00DC7B47" w:rsidRDefault="0029688C" w:rsidP="00CE1467">
      <w:pPr>
        <w:pStyle w:val="codeblackbg"/>
        <w:rPr>
          <w:color w:val="CCCCCC"/>
        </w:rPr>
      </w:pPr>
      <w:r w:rsidRPr="00DC7B47">
        <w:t xml:space="preserve">        &lt;</w:t>
      </w:r>
      <w:r w:rsidRPr="00DC7B47">
        <w:rPr>
          <w:color w:val="569CD6"/>
        </w:rPr>
        <w:t>div</w:t>
      </w:r>
      <w:r w:rsidRPr="00DC7B47">
        <w:t xml:space="preserve"> </w:t>
      </w:r>
      <w:r w:rsidRPr="00DC7B47">
        <w:rPr>
          <w:color w:val="9CDCFE"/>
        </w:rPr>
        <w:t>class</w:t>
      </w:r>
      <w:r w:rsidRPr="00DC7B47">
        <w:t>=</w:t>
      </w:r>
      <w:r w:rsidRPr="00DC7B47">
        <w:rPr>
          <w:color w:val="CE9178"/>
        </w:rPr>
        <w:t>"row"</w:t>
      </w:r>
      <w:r w:rsidRPr="00DC7B47">
        <w:t>&gt;</w:t>
      </w:r>
    </w:p>
    <w:p w14:paraId="7BC4ED95" w14:textId="77777777" w:rsidR="0029688C" w:rsidRPr="00DC7B47" w:rsidRDefault="0029688C" w:rsidP="00CE1467">
      <w:pPr>
        <w:pStyle w:val="codeblackbg"/>
        <w:rPr>
          <w:color w:val="CCCCCC"/>
        </w:rPr>
      </w:pPr>
      <w:r w:rsidRPr="00DC7B47">
        <w:rPr>
          <w:color w:val="D4D4D4"/>
        </w:rPr>
        <w:t xml:space="preserve">            </w:t>
      </w:r>
      <w:r w:rsidRPr="00DC7B47">
        <w:t>&lt;</w:t>
      </w:r>
      <w:r w:rsidRPr="00DC7B47">
        <w:rPr>
          <w:color w:val="569CD6"/>
        </w:rPr>
        <w:t>button</w:t>
      </w:r>
      <w:r w:rsidRPr="00DC7B47">
        <w:rPr>
          <w:color w:val="D4D4D4"/>
        </w:rPr>
        <w:t xml:space="preserve"> </w:t>
      </w:r>
      <w:r w:rsidRPr="00DC7B47">
        <w:rPr>
          <w:color w:val="9CDCFE"/>
        </w:rPr>
        <w:t>id</w:t>
      </w:r>
      <w:r w:rsidRPr="00DC7B47">
        <w:rPr>
          <w:color w:val="D4D4D4"/>
        </w:rPr>
        <w:t>=</w:t>
      </w:r>
      <w:r w:rsidRPr="00DC7B47">
        <w:t>"</w:t>
      </w:r>
      <w:proofErr w:type="spellStart"/>
      <w:r w:rsidRPr="00DC7B47">
        <w:t>Lmh</w:t>
      </w:r>
      <w:proofErr w:type="spellEnd"/>
      <w:r w:rsidRPr="00DC7B47">
        <w:t>"</w:t>
      </w:r>
      <w:r w:rsidRPr="00DC7B47">
        <w:rPr>
          <w:color w:val="D4D4D4"/>
        </w:rPr>
        <w:t xml:space="preserve"> </w:t>
      </w:r>
      <w:r w:rsidRPr="00DC7B47">
        <w:rPr>
          <w:color w:val="9CDCFE"/>
        </w:rPr>
        <w:t>onclick</w:t>
      </w:r>
      <w:r w:rsidRPr="00DC7B47">
        <w:rPr>
          <w:color w:val="D4D4D4"/>
        </w:rPr>
        <w:t>=</w:t>
      </w:r>
      <w:r w:rsidRPr="00DC7B47">
        <w:t>"</w:t>
      </w:r>
      <w:proofErr w:type="spellStart"/>
      <w:proofErr w:type="gramStart"/>
      <w:r w:rsidRPr="00DC7B47">
        <w:t>window.location</w:t>
      </w:r>
      <w:proofErr w:type="gramEnd"/>
      <w:r w:rsidRPr="00DC7B47">
        <w:t>.href</w:t>
      </w:r>
      <w:proofErr w:type="spellEnd"/>
      <w:r w:rsidRPr="00DC7B47">
        <w:t>='</w:t>
      </w:r>
      <w:proofErr w:type="spellStart"/>
      <w:r w:rsidRPr="00DC7B47">
        <w:t>feedback.php</w:t>
      </w:r>
      <w:proofErr w:type="spellEnd"/>
      <w:r w:rsidRPr="00DC7B47">
        <w:t>'"&gt;</w:t>
      </w:r>
      <w:r w:rsidRPr="00DC7B47">
        <w:rPr>
          <w:color w:val="D4D4D4"/>
        </w:rPr>
        <w:t>Feedback</w:t>
      </w:r>
      <w:r w:rsidRPr="00DC7B47">
        <w:t>&lt;/</w:t>
      </w:r>
      <w:r w:rsidRPr="00DC7B47">
        <w:rPr>
          <w:color w:val="569CD6"/>
        </w:rPr>
        <w:t>button</w:t>
      </w:r>
      <w:r w:rsidRPr="00DC7B47">
        <w:t>&gt;</w:t>
      </w:r>
    </w:p>
    <w:p w14:paraId="4CDB7A5E" w14:textId="77777777" w:rsidR="0029688C" w:rsidRPr="00DC7B47" w:rsidRDefault="0029688C" w:rsidP="00CE1467">
      <w:pPr>
        <w:pStyle w:val="codeblackbg"/>
        <w:rPr>
          <w:color w:val="CCCCCC"/>
        </w:rPr>
      </w:pPr>
      <w:r w:rsidRPr="00DC7B47">
        <w:rPr>
          <w:color w:val="D4D4D4"/>
        </w:rPr>
        <w:t xml:space="preserve">            </w:t>
      </w:r>
      <w:r w:rsidRPr="00DC7B47">
        <w:t>&lt;</w:t>
      </w:r>
      <w:r w:rsidRPr="00DC7B47">
        <w:rPr>
          <w:color w:val="569CD6"/>
        </w:rPr>
        <w:t>button</w:t>
      </w:r>
      <w:r w:rsidRPr="00DC7B47">
        <w:rPr>
          <w:color w:val="D4D4D4"/>
        </w:rPr>
        <w:t xml:space="preserve"> </w:t>
      </w:r>
      <w:r w:rsidRPr="00DC7B47">
        <w:rPr>
          <w:color w:val="9CDCFE"/>
        </w:rPr>
        <w:t>id</w:t>
      </w:r>
      <w:r w:rsidRPr="00DC7B47">
        <w:rPr>
          <w:color w:val="D4D4D4"/>
        </w:rPr>
        <w:t>=</w:t>
      </w:r>
      <w:r w:rsidRPr="00DC7B47">
        <w:t>"</w:t>
      </w:r>
      <w:proofErr w:type="spellStart"/>
      <w:r w:rsidRPr="00DC7B47">
        <w:t>Lmh</w:t>
      </w:r>
      <w:proofErr w:type="spellEnd"/>
      <w:r w:rsidRPr="00DC7B47">
        <w:t>"</w:t>
      </w:r>
      <w:r w:rsidRPr="00DC7B47">
        <w:rPr>
          <w:color w:val="D4D4D4"/>
        </w:rPr>
        <w:t xml:space="preserve"> </w:t>
      </w:r>
      <w:r w:rsidRPr="00DC7B47">
        <w:rPr>
          <w:color w:val="9CDCFE"/>
        </w:rPr>
        <w:t>onclick</w:t>
      </w:r>
      <w:r w:rsidRPr="00DC7B47">
        <w:rPr>
          <w:color w:val="D4D4D4"/>
        </w:rPr>
        <w:t>=</w:t>
      </w:r>
      <w:r w:rsidRPr="00DC7B47">
        <w:t>"</w:t>
      </w:r>
      <w:proofErr w:type="spellStart"/>
      <w:proofErr w:type="gramStart"/>
      <w:r w:rsidRPr="00DC7B47">
        <w:t>window.location</w:t>
      </w:r>
      <w:proofErr w:type="gramEnd"/>
      <w:r w:rsidRPr="00DC7B47">
        <w:t>.href</w:t>
      </w:r>
      <w:proofErr w:type="spellEnd"/>
      <w:r w:rsidRPr="00DC7B47">
        <w:t>='</w:t>
      </w:r>
      <w:proofErr w:type="spellStart"/>
      <w:r w:rsidRPr="00DC7B47">
        <w:t>comments.php</w:t>
      </w:r>
      <w:proofErr w:type="spellEnd"/>
      <w:r w:rsidRPr="00DC7B47">
        <w:t>'"&gt;</w:t>
      </w:r>
      <w:r w:rsidRPr="00DC7B47">
        <w:rPr>
          <w:color w:val="D4D4D4"/>
        </w:rPr>
        <w:t>Comments</w:t>
      </w:r>
      <w:r w:rsidRPr="00DC7B47">
        <w:t>&lt;/</w:t>
      </w:r>
      <w:r w:rsidRPr="00DC7B47">
        <w:rPr>
          <w:color w:val="569CD6"/>
        </w:rPr>
        <w:t>button</w:t>
      </w:r>
      <w:r w:rsidRPr="00DC7B47">
        <w:t>&gt;</w:t>
      </w:r>
    </w:p>
    <w:p w14:paraId="1AF25120" w14:textId="77777777" w:rsidR="0029688C" w:rsidRPr="00DC7B47" w:rsidRDefault="0029688C" w:rsidP="00CE1467">
      <w:pPr>
        <w:pStyle w:val="codeblackbg"/>
        <w:rPr>
          <w:color w:val="CCCCCC"/>
        </w:rPr>
      </w:pPr>
      <w:r w:rsidRPr="00DC7B47">
        <w:t xml:space="preserve">        &lt;/</w:t>
      </w:r>
      <w:r w:rsidRPr="00DC7B47">
        <w:rPr>
          <w:color w:val="569CD6"/>
        </w:rPr>
        <w:t>div</w:t>
      </w:r>
      <w:r w:rsidRPr="00DC7B47">
        <w:t>&gt;</w:t>
      </w:r>
    </w:p>
    <w:p w14:paraId="5D1EFE75" w14:textId="77777777" w:rsidR="0029688C" w:rsidRPr="00DC7B47" w:rsidRDefault="0029688C" w:rsidP="00CE1467">
      <w:pPr>
        <w:pStyle w:val="codeblackbg"/>
        <w:rPr>
          <w:color w:val="CCCCCC"/>
        </w:rPr>
      </w:pPr>
      <w:r w:rsidRPr="00DC7B47">
        <w:t xml:space="preserve">    &lt;/</w:t>
      </w:r>
      <w:r w:rsidRPr="00DC7B47">
        <w:rPr>
          <w:color w:val="569CD6"/>
        </w:rPr>
        <w:t>div</w:t>
      </w:r>
      <w:r w:rsidRPr="00DC7B47">
        <w:t>&gt;</w:t>
      </w:r>
    </w:p>
    <w:p w14:paraId="0914B370" w14:textId="77777777" w:rsidR="0029688C" w:rsidRPr="00DC7B47" w:rsidRDefault="0029688C" w:rsidP="00CE1467">
      <w:pPr>
        <w:pStyle w:val="codeblackbg"/>
        <w:rPr>
          <w:color w:val="CCCCCC"/>
        </w:rPr>
      </w:pPr>
      <w:r w:rsidRPr="00DC7B47">
        <w:rPr>
          <w:color w:val="D4D4D4"/>
        </w:rPr>
        <w:t xml:space="preserve">    </w:t>
      </w:r>
      <w:r w:rsidRPr="00DC7B47">
        <w:t>&lt;</w:t>
      </w:r>
      <w:r w:rsidRPr="00DC7B47">
        <w:rPr>
          <w:color w:val="569CD6"/>
        </w:rPr>
        <w:t>div</w:t>
      </w:r>
      <w:r w:rsidRPr="00DC7B47">
        <w:rPr>
          <w:color w:val="D4D4D4"/>
        </w:rPr>
        <w:t xml:space="preserve"> </w:t>
      </w:r>
      <w:r w:rsidRPr="00DC7B47">
        <w:rPr>
          <w:color w:val="9CDCFE"/>
        </w:rPr>
        <w:t>class</w:t>
      </w:r>
      <w:r w:rsidRPr="00DC7B47">
        <w:rPr>
          <w:color w:val="D4D4D4"/>
        </w:rPr>
        <w:t>=</w:t>
      </w:r>
      <w:r w:rsidRPr="00DC7B47">
        <w:t>"</w:t>
      </w:r>
      <w:proofErr w:type="spellStart"/>
      <w:r w:rsidRPr="00DC7B47">
        <w:t>rightarrow</w:t>
      </w:r>
      <w:proofErr w:type="spellEnd"/>
      <w:r w:rsidRPr="00DC7B47">
        <w:t>"&gt;&lt;/</w:t>
      </w:r>
      <w:r w:rsidRPr="00DC7B47">
        <w:rPr>
          <w:color w:val="569CD6"/>
        </w:rPr>
        <w:t>div</w:t>
      </w:r>
      <w:r w:rsidRPr="00DC7B47">
        <w:t>&gt;</w:t>
      </w:r>
    </w:p>
    <w:p w14:paraId="7A34767F" w14:textId="77777777" w:rsidR="0029688C" w:rsidRPr="00DC7B47" w:rsidRDefault="0029688C" w:rsidP="00CE1467">
      <w:pPr>
        <w:pStyle w:val="codeblackbg"/>
        <w:rPr>
          <w:color w:val="CCCCCC"/>
        </w:rPr>
      </w:pPr>
      <w:r w:rsidRPr="00DC7B47">
        <w:t>&lt;/</w:t>
      </w:r>
      <w:r w:rsidRPr="00DC7B47">
        <w:rPr>
          <w:color w:val="569CD6"/>
        </w:rPr>
        <w:t>div</w:t>
      </w:r>
      <w:r w:rsidRPr="00DC7B47">
        <w:t>&gt;</w:t>
      </w:r>
    </w:p>
    <w:p w14:paraId="6FBFA367" w14:textId="77777777" w:rsidR="0029688C" w:rsidRPr="0029688C" w:rsidRDefault="0029688C" w:rsidP="00894826">
      <w:pPr>
        <w:rPr>
          <w:lang w:val="en-MY"/>
        </w:rPr>
      </w:pPr>
    </w:p>
    <w:p w14:paraId="25EC8907" w14:textId="219E02DB" w:rsidR="0029688C" w:rsidRPr="00F3083D" w:rsidRDefault="0029688C" w:rsidP="00894826">
      <w:pPr>
        <w:rPr>
          <w:rFonts w:eastAsia="MS Gothic"/>
          <w:b/>
          <w:bCs/>
        </w:rPr>
      </w:pPr>
      <w:r w:rsidRPr="00F3083D">
        <w:rPr>
          <w:b/>
          <w:bCs/>
        </w:rPr>
        <w:t>Feedback Button (#Lmh)</w:t>
      </w:r>
      <w:r w:rsidRPr="00F3083D">
        <w:rPr>
          <w:rFonts w:eastAsia="MS Gothic"/>
          <w:b/>
          <w:bCs/>
        </w:rPr>
        <w:t xml:space="preserve"> </w:t>
      </w:r>
    </w:p>
    <w:p w14:paraId="7E518684" w14:textId="77777777" w:rsidR="0029688C" w:rsidRPr="00DC7B47" w:rsidRDefault="0029688C" w:rsidP="0029688C">
      <w:pPr>
        <w:pStyle w:val="smallcode"/>
        <w:rPr>
          <w:color w:val="CCCCCC"/>
        </w:rPr>
      </w:pPr>
      <w:r w:rsidRPr="00DC7B47">
        <w:t>&lt;</w:t>
      </w:r>
      <w:r w:rsidRPr="00DC7B47">
        <w:rPr>
          <w:color w:val="569CD6"/>
        </w:rPr>
        <w:t>button</w:t>
      </w:r>
      <w:r w:rsidRPr="00DC7B47">
        <w:rPr>
          <w:color w:val="D4D4D4"/>
        </w:rPr>
        <w:t xml:space="preserve"> </w:t>
      </w:r>
      <w:r w:rsidRPr="00DC7B47">
        <w:rPr>
          <w:color w:val="9CDCFE"/>
        </w:rPr>
        <w:t>id</w:t>
      </w:r>
      <w:r w:rsidRPr="00DC7B47">
        <w:rPr>
          <w:color w:val="D4D4D4"/>
        </w:rPr>
        <w:t>=</w:t>
      </w:r>
      <w:r w:rsidRPr="00DC7B47">
        <w:t>"</w:t>
      </w:r>
      <w:proofErr w:type="spellStart"/>
      <w:r w:rsidRPr="00DC7B47">
        <w:t>Lmh</w:t>
      </w:r>
      <w:proofErr w:type="spellEnd"/>
      <w:r w:rsidRPr="00DC7B47">
        <w:t>"</w:t>
      </w:r>
      <w:r w:rsidRPr="00DC7B47">
        <w:rPr>
          <w:color w:val="D4D4D4"/>
        </w:rPr>
        <w:t xml:space="preserve"> </w:t>
      </w:r>
      <w:r w:rsidRPr="00DC7B47">
        <w:rPr>
          <w:color w:val="9CDCFE"/>
        </w:rPr>
        <w:t>onclick</w:t>
      </w:r>
      <w:r w:rsidRPr="00DC7B47">
        <w:rPr>
          <w:color w:val="D4D4D4"/>
        </w:rPr>
        <w:t>=</w:t>
      </w:r>
      <w:r w:rsidRPr="00DC7B47">
        <w:t>"</w:t>
      </w:r>
      <w:proofErr w:type="spellStart"/>
      <w:proofErr w:type="gramStart"/>
      <w:r w:rsidRPr="00DC7B47">
        <w:t>window.location</w:t>
      </w:r>
      <w:proofErr w:type="gramEnd"/>
      <w:r w:rsidRPr="00DC7B47">
        <w:t>.href</w:t>
      </w:r>
      <w:proofErr w:type="spellEnd"/>
      <w:r w:rsidRPr="00DC7B47">
        <w:t>='</w:t>
      </w:r>
      <w:proofErr w:type="spellStart"/>
      <w:r w:rsidRPr="00DC7B47">
        <w:t>feedback.php</w:t>
      </w:r>
      <w:proofErr w:type="spellEnd"/>
      <w:r w:rsidRPr="00DC7B47">
        <w:t>'"&gt;</w:t>
      </w:r>
      <w:r w:rsidRPr="00DC7B47">
        <w:rPr>
          <w:color w:val="D4D4D4"/>
        </w:rPr>
        <w:t>Feedback</w:t>
      </w:r>
      <w:r w:rsidRPr="00DC7B47">
        <w:t>&lt;/</w:t>
      </w:r>
      <w:r w:rsidRPr="00DC7B47">
        <w:rPr>
          <w:color w:val="569CD6"/>
        </w:rPr>
        <w:t>button</w:t>
      </w:r>
      <w:r w:rsidRPr="00DC7B47">
        <w:t>&gt;</w:t>
      </w:r>
    </w:p>
    <w:p w14:paraId="18A25FE8" w14:textId="42CBF099" w:rsidR="0029688C" w:rsidRPr="00FB6227" w:rsidRDefault="0029688C" w:rsidP="00894826"/>
    <w:p w14:paraId="2845F49D" w14:textId="77777777" w:rsidR="0029688C" w:rsidRPr="0090330D" w:rsidRDefault="0029688C" w:rsidP="00894826">
      <w:r w:rsidRPr="0090330D">
        <w:t>Redirects the user to the feedback page (</w:t>
      </w:r>
      <w:proofErr w:type="spellStart"/>
      <w:r w:rsidRPr="0090330D">
        <w:rPr>
          <w:b/>
        </w:rPr>
        <w:t>feedback.php</w:t>
      </w:r>
      <w:proofErr w:type="spellEnd"/>
      <w:r w:rsidRPr="0090330D">
        <w:t>).</w:t>
      </w:r>
    </w:p>
    <w:p w14:paraId="1EC600C1" w14:textId="77777777" w:rsidR="0029688C" w:rsidRPr="0090330D" w:rsidRDefault="0029688C" w:rsidP="00894826">
      <w:r w:rsidRPr="0090330D">
        <w:t xml:space="preserve">The </w:t>
      </w:r>
      <w:r w:rsidRPr="0090330D">
        <w:rPr>
          <w:b/>
        </w:rPr>
        <w:t>onclick</w:t>
      </w:r>
      <w:r w:rsidRPr="0090330D">
        <w:t xml:space="preserve"> event triggers </w:t>
      </w:r>
      <w:proofErr w:type="spellStart"/>
      <w:proofErr w:type="gramStart"/>
      <w:r w:rsidRPr="0090330D">
        <w:rPr>
          <w:b/>
        </w:rPr>
        <w:t>window.location</w:t>
      </w:r>
      <w:proofErr w:type="gramEnd"/>
      <w:r w:rsidRPr="0090330D">
        <w:rPr>
          <w:b/>
        </w:rPr>
        <w:t>.href</w:t>
      </w:r>
      <w:proofErr w:type="spellEnd"/>
      <w:r w:rsidRPr="0090330D">
        <w:rPr>
          <w:b/>
        </w:rPr>
        <w:t>='</w:t>
      </w:r>
      <w:proofErr w:type="spellStart"/>
      <w:r w:rsidRPr="0090330D">
        <w:rPr>
          <w:b/>
        </w:rPr>
        <w:t>feedback.php</w:t>
      </w:r>
      <w:proofErr w:type="spellEnd"/>
      <w:r w:rsidRPr="0090330D">
        <w:rPr>
          <w:b/>
        </w:rPr>
        <w:t>'</w:t>
      </w:r>
      <w:r w:rsidRPr="0090330D">
        <w:t>, navigating the user to the feedback page.</w:t>
      </w:r>
    </w:p>
    <w:p w14:paraId="2D17BE29" w14:textId="77777777" w:rsidR="0029688C" w:rsidRPr="00FB6227" w:rsidRDefault="0029688C" w:rsidP="00894826"/>
    <w:p w14:paraId="02E700C4" w14:textId="46A4214B" w:rsidR="0029688C" w:rsidRPr="00F3083D" w:rsidRDefault="0029688C" w:rsidP="00894826">
      <w:pPr>
        <w:rPr>
          <w:rFonts w:eastAsia="MS Gothic"/>
          <w:b/>
          <w:bCs/>
        </w:rPr>
      </w:pPr>
      <w:r w:rsidRPr="00F3083D">
        <w:rPr>
          <w:b/>
          <w:bCs/>
        </w:rPr>
        <w:t>Comments Button (#Lmh)</w:t>
      </w:r>
      <w:r w:rsidRPr="00F3083D">
        <w:rPr>
          <w:rFonts w:eastAsia="MS Gothic"/>
          <w:b/>
          <w:bCs/>
        </w:rPr>
        <w:t xml:space="preserve"> </w:t>
      </w:r>
    </w:p>
    <w:p w14:paraId="731518D2" w14:textId="77777777" w:rsidR="0029688C" w:rsidRPr="00DC7B47" w:rsidRDefault="0029688C" w:rsidP="0029688C">
      <w:pPr>
        <w:pStyle w:val="smallcode"/>
        <w:rPr>
          <w:color w:val="CCCCCC"/>
        </w:rPr>
      </w:pPr>
      <w:r w:rsidRPr="00DC7B47">
        <w:t>&lt;</w:t>
      </w:r>
      <w:r w:rsidRPr="00DC7B47">
        <w:rPr>
          <w:color w:val="569CD6"/>
        </w:rPr>
        <w:t>button</w:t>
      </w:r>
      <w:r w:rsidRPr="00DC7B47">
        <w:rPr>
          <w:color w:val="D4D4D4"/>
        </w:rPr>
        <w:t xml:space="preserve"> </w:t>
      </w:r>
      <w:r w:rsidRPr="00DC7B47">
        <w:rPr>
          <w:color w:val="9CDCFE"/>
        </w:rPr>
        <w:t>id</w:t>
      </w:r>
      <w:r w:rsidRPr="00DC7B47">
        <w:rPr>
          <w:color w:val="D4D4D4"/>
        </w:rPr>
        <w:t>=</w:t>
      </w:r>
      <w:r w:rsidRPr="00DC7B47">
        <w:t>"</w:t>
      </w:r>
      <w:proofErr w:type="spellStart"/>
      <w:r w:rsidRPr="00DC7B47">
        <w:t>Lmh</w:t>
      </w:r>
      <w:proofErr w:type="spellEnd"/>
      <w:r w:rsidRPr="00DC7B47">
        <w:t>"</w:t>
      </w:r>
      <w:r w:rsidRPr="00DC7B47">
        <w:rPr>
          <w:color w:val="D4D4D4"/>
        </w:rPr>
        <w:t xml:space="preserve"> </w:t>
      </w:r>
      <w:r w:rsidRPr="00DC7B47">
        <w:rPr>
          <w:color w:val="9CDCFE"/>
        </w:rPr>
        <w:t>onclick</w:t>
      </w:r>
      <w:r w:rsidRPr="00DC7B47">
        <w:rPr>
          <w:color w:val="D4D4D4"/>
        </w:rPr>
        <w:t>=</w:t>
      </w:r>
      <w:r w:rsidRPr="00DC7B47">
        <w:t>"</w:t>
      </w:r>
      <w:proofErr w:type="spellStart"/>
      <w:proofErr w:type="gramStart"/>
      <w:r w:rsidRPr="00DC7B47">
        <w:t>window.location</w:t>
      </w:r>
      <w:proofErr w:type="gramEnd"/>
      <w:r w:rsidRPr="00DC7B47">
        <w:t>.href</w:t>
      </w:r>
      <w:proofErr w:type="spellEnd"/>
      <w:r w:rsidRPr="00DC7B47">
        <w:t>='</w:t>
      </w:r>
      <w:proofErr w:type="spellStart"/>
      <w:r w:rsidRPr="00DC7B47">
        <w:t>comments.php</w:t>
      </w:r>
      <w:proofErr w:type="spellEnd"/>
      <w:r w:rsidRPr="00DC7B47">
        <w:t>'"&gt;</w:t>
      </w:r>
      <w:r w:rsidRPr="00DC7B47">
        <w:rPr>
          <w:color w:val="D4D4D4"/>
        </w:rPr>
        <w:t>Comments</w:t>
      </w:r>
      <w:r w:rsidRPr="00DC7B47">
        <w:t>&lt;/</w:t>
      </w:r>
      <w:r w:rsidRPr="00DC7B47">
        <w:rPr>
          <w:color w:val="569CD6"/>
        </w:rPr>
        <w:t>button</w:t>
      </w:r>
      <w:r w:rsidRPr="00DC7B47">
        <w:t>&gt;</w:t>
      </w:r>
    </w:p>
    <w:p w14:paraId="0B662449" w14:textId="77777777" w:rsidR="0029688C" w:rsidRPr="0090330D" w:rsidRDefault="0029688C" w:rsidP="00894826">
      <w:r w:rsidRPr="0090330D">
        <w:t>Redirects the user to the comments page (</w:t>
      </w:r>
      <w:proofErr w:type="spellStart"/>
      <w:r w:rsidRPr="0090330D">
        <w:rPr>
          <w:b/>
        </w:rPr>
        <w:t>comments.php</w:t>
      </w:r>
      <w:proofErr w:type="spellEnd"/>
      <w:r w:rsidRPr="0090330D">
        <w:t>).</w:t>
      </w:r>
    </w:p>
    <w:p w14:paraId="688AAF74" w14:textId="77777777" w:rsidR="0029688C" w:rsidRPr="0090330D" w:rsidRDefault="0029688C" w:rsidP="00894826">
      <w:r w:rsidRPr="0090330D">
        <w:t xml:space="preserve">The </w:t>
      </w:r>
      <w:r w:rsidRPr="0090330D">
        <w:rPr>
          <w:b/>
        </w:rPr>
        <w:t>onclick</w:t>
      </w:r>
      <w:r w:rsidRPr="0090330D">
        <w:t xml:space="preserve"> event triggers </w:t>
      </w:r>
      <w:proofErr w:type="spellStart"/>
      <w:proofErr w:type="gramStart"/>
      <w:r w:rsidRPr="0090330D">
        <w:rPr>
          <w:b/>
        </w:rPr>
        <w:t>window.location</w:t>
      </w:r>
      <w:proofErr w:type="gramEnd"/>
      <w:r w:rsidRPr="0090330D">
        <w:rPr>
          <w:b/>
        </w:rPr>
        <w:t>.href</w:t>
      </w:r>
      <w:proofErr w:type="spellEnd"/>
      <w:r w:rsidRPr="0090330D">
        <w:rPr>
          <w:b/>
        </w:rPr>
        <w:t>='</w:t>
      </w:r>
      <w:proofErr w:type="spellStart"/>
      <w:r w:rsidRPr="0090330D">
        <w:rPr>
          <w:b/>
        </w:rPr>
        <w:t>comments.php</w:t>
      </w:r>
      <w:proofErr w:type="spellEnd"/>
      <w:r w:rsidRPr="0090330D">
        <w:rPr>
          <w:b/>
        </w:rPr>
        <w:t>'</w:t>
      </w:r>
      <w:r w:rsidRPr="0090330D">
        <w:t>, navigating the user to the comments page.</w:t>
      </w:r>
    </w:p>
    <w:p w14:paraId="26E7322D" w14:textId="77777777" w:rsidR="009850DA" w:rsidRDefault="009850DA" w:rsidP="00894826">
      <w:pPr>
        <w:rPr>
          <w:rFonts w:eastAsiaTheme="minorEastAsia"/>
        </w:rPr>
      </w:pPr>
    </w:p>
    <w:p w14:paraId="2F91A412" w14:textId="77777777" w:rsidR="00647D7D" w:rsidRDefault="00647D7D" w:rsidP="00894826">
      <w:r>
        <w:br w:type="page"/>
      </w:r>
    </w:p>
    <w:p w14:paraId="3AB41316" w14:textId="59C04F7D" w:rsidR="006E6589" w:rsidRPr="00AF7638" w:rsidRDefault="006E6589" w:rsidP="00CE1467">
      <w:pPr>
        <w:pStyle w:val="Heading3"/>
      </w:pPr>
      <w:bookmarkStart w:id="84" w:name="_Toc168348825"/>
      <w:r>
        <w:lastRenderedPageBreak/>
        <w:t>Donation Page</w:t>
      </w:r>
      <w:bookmarkEnd w:id="84"/>
    </w:p>
    <w:p w14:paraId="2DD350A6" w14:textId="77777777" w:rsidR="00630CF8" w:rsidRDefault="00630CF8" w:rsidP="00CE1467">
      <w:pPr>
        <w:pStyle w:val="codeblackbg"/>
        <w:rPr>
          <w:color w:val="CCCCCC"/>
        </w:rPr>
      </w:pPr>
      <w:r>
        <w:t>&lt;?</w:t>
      </w:r>
      <w:proofErr w:type="spellStart"/>
      <w:r>
        <w:t>php</w:t>
      </w:r>
      <w:proofErr w:type="spellEnd"/>
    </w:p>
    <w:p w14:paraId="1EC9C8A6" w14:textId="77777777" w:rsidR="00630CF8" w:rsidRDefault="00630CF8" w:rsidP="00CE1467">
      <w:pPr>
        <w:pStyle w:val="codeblackbg"/>
        <w:rPr>
          <w:color w:val="CCCCCC"/>
        </w:rPr>
      </w:pPr>
      <w:proofErr w:type="spellStart"/>
      <w:r>
        <w:t>session_</w:t>
      </w:r>
      <w:proofErr w:type="gramStart"/>
      <w:r>
        <w:t>start</w:t>
      </w:r>
      <w:proofErr w:type="spellEnd"/>
      <w:r>
        <w:rPr>
          <w:color w:val="D4D4D4"/>
        </w:rPr>
        <w:t>(</w:t>
      </w:r>
      <w:proofErr w:type="gramEnd"/>
      <w:r>
        <w:rPr>
          <w:color w:val="D4D4D4"/>
        </w:rPr>
        <w:t xml:space="preserve">); </w:t>
      </w:r>
    </w:p>
    <w:p w14:paraId="3E2341B3" w14:textId="77777777" w:rsidR="00630CF8" w:rsidRDefault="00630CF8" w:rsidP="00CE1467">
      <w:pPr>
        <w:pStyle w:val="codeblackbg"/>
        <w:rPr>
          <w:color w:val="CCCCCC"/>
        </w:rPr>
      </w:pPr>
      <w:r>
        <w:rPr>
          <w:color w:val="C586C0"/>
        </w:rPr>
        <w:t>if</w:t>
      </w:r>
      <w:r>
        <w:rPr>
          <w:color w:val="D4D4D4"/>
        </w:rPr>
        <w:t>(</w:t>
      </w:r>
      <w:proofErr w:type="spellStart"/>
      <w:r>
        <w:rPr>
          <w:color w:val="DCDCAA"/>
        </w:rPr>
        <w:t>isset</w:t>
      </w:r>
      <w:proofErr w:type="spellEnd"/>
      <w:r>
        <w:rPr>
          <w:color w:val="D4D4D4"/>
        </w:rPr>
        <w:t>(</w:t>
      </w:r>
      <w:r>
        <w:rPr>
          <w:color w:val="9CDCFE"/>
        </w:rPr>
        <w:t>$_POST</w:t>
      </w:r>
      <w:r>
        <w:rPr>
          <w:color w:val="D4D4D4"/>
        </w:rPr>
        <w:t>[</w:t>
      </w:r>
      <w:r>
        <w:t>'</w:t>
      </w:r>
      <w:proofErr w:type="spellStart"/>
      <w:r>
        <w:t>pmsubmitBtn</w:t>
      </w:r>
      <w:proofErr w:type="spellEnd"/>
      <w:r>
        <w:t>'</w:t>
      </w:r>
      <w:r>
        <w:rPr>
          <w:color w:val="D4D4D4"/>
        </w:rPr>
        <w:t xml:space="preserve">])) </w:t>
      </w:r>
    </w:p>
    <w:p w14:paraId="699C4F1C" w14:textId="77777777" w:rsidR="00630CF8" w:rsidRDefault="00630CF8" w:rsidP="00CE1467">
      <w:pPr>
        <w:pStyle w:val="codeblackbg"/>
        <w:rPr>
          <w:rFonts w:eastAsiaTheme="minorEastAsia"/>
          <w:color w:val="CCCCCC"/>
        </w:rPr>
      </w:pPr>
      <w:r>
        <w:t>{</w:t>
      </w:r>
    </w:p>
    <w:p w14:paraId="2C93D245" w14:textId="77777777" w:rsidR="005E63B7" w:rsidRDefault="005E63B7" w:rsidP="00CE1467">
      <w:pPr>
        <w:pStyle w:val="codeblackbg"/>
        <w:rPr>
          <w:color w:val="CCCCCC"/>
        </w:rPr>
      </w:pPr>
      <w:r>
        <w:rPr>
          <w:color w:val="D4D4D4"/>
        </w:rPr>
        <w:t xml:space="preserve">    </w:t>
      </w:r>
      <w:r>
        <w:rPr>
          <w:color w:val="C586C0"/>
        </w:rPr>
        <w:t>include</w:t>
      </w:r>
      <w:r>
        <w:rPr>
          <w:color w:val="D4D4D4"/>
        </w:rPr>
        <w:t>(</w:t>
      </w:r>
      <w:r>
        <w:t>'</w:t>
      </w:r>
      <w:proofErr w:type="spellStart"/>
      <w:r>
        <w:t>conn.php</w:t>
      </w:r>
      <w:proofErr w:type="spellEnd"/>
      <w:r>
        <w:t>'</w:t>
      </w:r>
      <w:r>
        <w:rPr>
          <w:color w:val="D4D4D4"/>
        </w:rPr>
        <w:t>);</w:t>
      </w:r>
    </w:p>
    <w:p w14:paraId="3DF66686" w14:textId="77777777" w:rsidR="005E63B7" w:rsidRDefault="005E63B7" w:rsidP="00CE1467">
      <w:pPr>
        <w:pStyle w:val="codeblackbg"/>
        <w:rPr>
          <w:color w:val="CCCCCC"/>
        </w:rPr>
      </w:pPr>
      <w:r>
        <w:t xml:space="preserve">    </w:t>
      </w:r>
      <w:r>
        <w:rPr>
          <w:color w:val="C586C0"/>
        </w:rPr>
        <w:t>if</w:t>
      </w:r>
      <w:r>
        <w:t>(</w:t>
      </w:r>
      <w:proofErr w:type="spellStart"/>
      <w:r>
        <w:rPr>
          <w:color w:val="DCDCAA"/>
        </w:rPr>
        <w:t>isset</w:t>
      </w:r>
      <w:proofErr w:type="spellEnd"/>
      <w:r>
        <w:t>(</w:t>
      </w:r>
      <w:r>
        <w:rPr>
          <w:color w:val="9CDCFE"/>
        </w:rPr>
        <w:t>$_SESSION</w:t>
      </w:r>
      <w:r>
        <w:t>[</w:t>
      </w:r>
      <w:r>
        <w:rPr>
          <w:color w:val="CE9178"/>
        </w:rPr>
        <w:t>'</w:t>
      </w:r>
      <w:proofErr w:type="spellStart"/>
      <w:r>
        <w:rPr>
          <w:color w:val="CE9178"/>
        </w:rPr>
        <w:t>user_id</w:t>
      </w:r>
      <w:proofErr w:type="spellEnd"/>
      <w:r>
        <w:rPr>
          <w:color w:val="CE9178"/>
        </w:rPr>
        <w:t>'</w:t>
      </w:r>
      <w:r>
        <w:t>])) {</w:t>
      </w:r>
    </w:p>
    <w:p w14:paraId="30C80B22" w14:textId="77777777" w:rsidR="005E63B7" w:rsidRDefault="005E63B7" w:rsidP="00CE1467">
      <w:pPr>
        <w:pStyle w:val="codeblackbg"/>
        <w:rPr>
          <w:color w:val="CCCCCC"/>
        </w:rPr>
      </w:pPr>
      <w:r>
        <w:rPr>
          <w:color w:val="D4D4D4"/>
        </w:rPr>
        <w:t xml:space="preserve">        </w:t>
      </w:r>
      <w:r>
        <w:t>$</w:t>
      </w:r>
      <w:proofErr w:type="spellStart"/>
      <w:r>
        <w:t>user_id</w:t>
      </w:r>
      <w:proofErr w:type="spellEnd"/>
      <w:r>
        <w:rPr>
          <w:color w:val="D4D4D4"/>
        </w:rPr>
        <w:t xml:space="preserve"> = </w:t>
      </w:r>
      <w:r>
        <w:t>$_SESSION</w:t>
      </w:r>
      <w:r>
        <w:rPr>
          <w:color w:val="D4D4D4"/>
        </w:rPr>
        <w:t>[</w:t>
      </w:r>
      <w:r>
        <w:rPr>
          <w:color w:val="CE9178"/>
        </w:rPr>
        <w:t>'</w:t>
      </w:r>
      <w:proofErr w:type="spellStart"/>
      <w:r>
        <w:rPr>
          <w:color w:val="CE9178"/>
        </w:rPr>
        <w:t>user_id</w:t>
      </w:r>
      <w:proofErr w:type="spellEnd"/>
      <w:r>
        <w:rPr>
          <w:color w:val="CE9178"/>
        </w:rPr>
        <w:t>'</w:t>
      </w:r>
      <w:r>
        <w:rPr>
          <w:color w:val="D4D4D4"/>
        </w:rPr>
        <w:t xml:space="preserve">]; </w:t>
      </w:r>
    </w:p>
    <w:p w14:paraId="055FD2C6" w14:textId="77777777" w:rsidR="005E63B7" w:rsidRDefault="005E63B7" w:rsidP="00CE1467">
      <w:pPr>
        <w:pStyle w:val="codeblackbg"/>
        <w:rPr>
          <w:color w:val="CCCCCC"/>
        </w:rPr>
      </w:pPr>
      <w:r>
        <w:t xml:space="preserve">        </w:t>
      </w:r>
      <w:r>
        <w:rPr>
          <w:color w:val="DCDCAA"/>
        </w:rPr>
        <w:t>echo</w:t>
      </w:r>
      <w:r>
        <w:t xml:space="preserve"> </w:t>
      </w:r>
      <w:r>
        <w:rPr>
          <w:color w:val="CE9178"/>
        </w:rPr>
        <w:t>"User ID: "</w:t>
      </w:r>
      <w:r>
        <w:t xml:space="preserve">. </w:t>
      </w:r>
      <w:r>
        <w:rPr>
          <w:color w:val="9CDCFE"/>
        </w:rPr>
        <w:t>$</w:t>
      </w:r>
      <w:proofErr w:type="spellStart"/>
      <w:r>
        <w:rPr>
          <w:color w:val="9CDCFE"/>
        </w:rPr>
        <w:t>user_id</w:t>
      </w:r>
      <w:proofErr w:type="spellEnd"/>
      <w:r>
        <w:t>;}</w:t>
      </w:r>
    </w:p>
    <w:p w14:paraId="4825AAFB" w14:textId="77777777" w:rsidR="005E63B7" w:rsidRDefault="005E63B7" w:rsidP="00CE1467">
      <w:pPr>
        <w:pStyle w:val="codeblackbg"/>
        <w:rPr>
          <w:color w:val="CCCCCC"/>
        </w:rPr>
      </w:pPr>
      <w:r>
        <w:rPr>
          <w:color w:val="D4D4D4"/>
        </w:rPr>
        <w:t xml:space="preserve">    </w:t>
      </w:r>
      <w:r>
        <w:rPr>
          <w:color w:val="C586C0"/>
        </w:rPr>
        <w:t>else</w:t>
      </w:r>
      <w:r>
        <w:rPr>
          <w:color w:val="D4D4D4"/>
        </w:rPr>
        <w:t xml:space="preserve"> {</w:t>
      </w:r>
      <w:proofErr w:type="gramStart"/>
      <w:r>
        <w:rPr>
          <w:color w:val="C586C0"/>
        </w:rPr>
        <w:t>die</w:t>
      </w:r>
      <w:r>
        <w:rPr>
          <w:color w:val="D4D4D4"/>
        </w:rPr>
        <w:t>(</w:t>
      </w:r>
      <w:proofErr w:type="gramEnd"/>
      <w:r>
        <w:t>'Error: User not logged in'</w:t>
      </w:r>
      <w:r>
        <w:rPr>
          <w:color w:val="D4D4D4"/>
        </w:rPr>
        <w:t>);}</w:t>
      </w:r>
    </w:p>
    <w:p w14:paraId="681D29BC" w14:textId="77777777" w:rsidR="005E63B7" w:rsidRDefault="005E63B7" w:rsidP="00CE1467">
      <w:pPr>
        <w:pStyle w:val="codeblackbg"/>
      </w:pPr>
    </w:p>
    <w:p w14:paraId="41D7073C" w14:textId="77777777" w:rsidR="005E63B7" w:rsidRDefault="005E63B7" w:rsidP="00CE1467">
      <w:pPr>
        <w:pStyle w:val="codeblackbg"/>
        <w:rPr>
          <w:color w:val="CCCCCC"/>
        </w:rPr>
      </w:pPr>
      <w:r>
        <w:rPr>
          <w:color w:val="D4D4D4"/>
        </w:rPr>
        <w:t xml:space="preserve">    </w:t>
      </w:r>
      <w:r>
        <w:rPr>
          <w:color w:val="9CDCFE"/>
        </w:rPr>
        <w:t>$</w:t>
      </w:r>
      <w:proofErr w:type="spellStart"/>
      <w:r>
        <w:rPr>
          <w:color w:val="9CDCFE"/>
        </w:rPr>
        <w:t>cardDetail</w:t>
      </w:r>
      <w:proofErr w:type="spellEnd"/>
      <w:r>
        <w:rPr>
          <w:color w:val="D4D4D4"/>
        </w:rPr>
        <w:t xml:space="preserve"> = </w:t>
      </w:r>
      <w:proofErr w:type="spellStart"/>
      <w:r>
        <w:t>mysqli_real_escape_</w:t>
      </w:r>
      <w:proofErr w:type="gramStart"/>
      <w:r>
        <w:t>string</w:t>
      </w:r>
      <w:proofErr w:type="spellEnd"/>
      <w:r>
        <w:rPr>
          <w:color w:val="D4D4D4"/>
        </w:rPr>
        <w:t>(</w:t>
      </w:r>
      <w:proofErr w:type="gramEnd"/>
      <w:r>
        <w:rPr>
          <w:color w:val="9CDCFE"/>
        </w:rPr>
        <w:t>$con</w:t>
      </w:r>
      <w:r>
        <w:rPr>
          <w:color w:val="D4D4D4"/>
        </w:rPr>
        <w:t xml:space="preserve">, </w:t>
      </w:r>
      <w:r>
        <w:rPr>
          <w:color w:val="9CDCFE"/>
        </w:rPr>
        <w:t>$_POST</w:t>
      </w:r>
      <w:r>
        <w:rPr>
          <w:color w:val="D4D4D4"/>
        </w:rPr>
        <w:t>[</w:t>
      </w:r>
      <w:r>
        <w:rPr>
          <w:color w:val="CE9178"/>
        </w:rPr>
        <w:t>'</w:t>
      </w:r>
      <w:proofErr w:type="spellStart"/>
      <w:r>
        <w:rPr>
          <w:color w:val="CE9178"/>
        </w:rPr>
        <w:t>cardDetail</w:t>
      </w:r>
      <w:proofErr w:type="spellEnd"/>
      <w:r>
        <w:rPr>
          <w:color w:val="CE9178"/>
        </w:rPr>
        <w:t>'</w:t>
      </w:r>
      <w:r>
        <w:rPr>
          <w:color w:val="D4D4D4"/>
        </w:rPr>
        <w:t>]);</w:t>
      </w:r>
    </w:p>
    <w:p w14:paraId="713D5EE3" w14:textId="77777777" w:rsidR="005E63B7" w:rsidRDefault="005E63B7" w:rsidP="00CE1467">
      <w:pPr>
        <w:pStyle w:val="codeblackbg"/>
        <w:rPr>
          <w:color w:val="CCCCCC"/>
        </w:rPr>
      </w:pPr>
      <w:r>
        <w:rPr>
          <w:color w:val="D4D4D4"/>
        </w:rPr>
        <w:t xml:space="preserve">    </w:t>
      </w:r>
      <w:r>
        <w:t>$</w:t>
      </w:r>
      <w:proofErr w:type="spellStart"/>
      <w:r>
        <w:t>cardholderName</w:t>
      </w:r>
      <w:proofErr w:type="spellEnd"/>
      <w:r>
        <w:rPr>
          <w:color w:val="D4D4D4"/>
        </w:rPr>
        <w:t xml:space="preserve"> = </w:t>
      </w:r>
      <w:proofErr w:type="spellStart"/>
      <w:r>
        <w:rPr>
          <w:color w:val="DCDCAA"/>
        </w:rPr>
        <w:t>mysqli_real_escape_</w:t>
      </w:r>
      <w:proofErr w:type="gramStart"/>
      <w:r>
        <w:rPr>
          <w:color w:val="DCDCAA"/>
        </w:rPr>
        <w:t>string</w:t>
      </w:r>
      <w:proofErr w:type="spellEnd"/>
      <w:r>
        <w:rPr>
          <w:color w:val="D4D4D4"/>
        </w:rPr>
        <w:t>(</w:t>
      </w:r>
      <w:proofErr w:type="gramEnd"/>
      <w:r>
        <w:t>$con</w:t>
      </w:r>
      <w:r>
        <w:rPr>
          <w:color w:val="D4D4D4"/>
        </w:rPr>
        <w:t xml:space="preserve">, </w:t>
      </w:r>
      <w:r>
        <w:t>$_POST</w:t>
      </w:r>
      <w:r>
        <w:rPr>
          <w:color w:val="D4D4D4"/>
        </w:rPr>
        <w:t>[</w:t>
      </w:r>
      <w:r>
        <w:rPr>
          <w:color w:val="CE9178"/>
        </w:rPr>
        <w:t>'</w:t>
      </w:r>
      <w:proofErr w:type="spellStart"/>
      <w:r>
        <w:rPr>
          <w:color w:val="CE9178"/>
        </w:rPr>
        <w:t>cardholderName</w:t>
      </w:r>
      <w:proofErr w:type="spellEnd"/>
      <w:r>
        <w:rPr>
          <w:color w:val="CE9178"/>
        </w:rPr>
        <w:t>'</w:t>
      </w:r>
      <w:r>
        <w:rPr>
          <w:color w:val="D4D4D4"/>
        </w:rPr>
        <w:t>]);</w:t>
      </w:r>
    </w:p>
    <w:p w14:paraId="5A6E1F5A" w14:textId="77777777" w:rsidR="005E63B7" w:rsidRDefault="005E63B7" w:rsidP="00CE1467">
      <w:pPr>
        <w:pStyle w:val="codeblackbg"/>
        <w:rPr>
          <w:color w:val="CCCCCC"/>
        </w:rPr>
      </w:pPr>
      <w:r>
        <w:rPr>
          <w:color w:val="D4D4D4"/>
        </w:rPr>
        <w:t xml:space="preserve">    </w:t>
      </w:r>
      <w:r>
        <w:rPr>
          <w:color w:val="9CDCFE"/>
        </w:rPr>
        <w:t>$</w:t>
      </w:r>
      <w:proofErr w:type="spellStart"/>
      <w:r>
        <w:rPr>
          <w:color w:val="9CDCFE"/>
        </w:rPr>
        <w:t>expiryDate</w:t>
      </w:r>
      <w:proofErr w:type="spellEnd"/>
      <w:r>
        <w:rPr>
          <w:color w:val="D4D4D4"/>
        </w:rPr>
        <w:t xml:space="preserve"> = </w:t>
      </w:r>
      <w:proofErr w:type="spellStart"/>
      <w:r>
        <w:t>mysqli_real_escape_</w:t>
      </w:r>
      <w:proofErr w:type="gramStart"/>
      <w:r>
        <w:t>string</w:t>
      </w:r>
      <w:proofErr w:type="spellEnd"/>
      <w:r>
        <w:rPr>
          <w:color w:val="D4D4D4"/>
        </w:rPr>
        <w:t>(</w:t>
      </w:r>
      <w:proofErr w:type="gramEnd"/>
      <w:r>
        <w:rPr>
          <w:color w:val="9CDCFE"/>
        </w:rPr>
        <w:t>$con</w:t>
      </w:r>
      <w:r>
        <w:rPr>
          <w:color w:val="D4D4D4"/>
        </w:rPr>
        <w:t xml:space="preserve">, </w:t>
      </w:r>
      <w:r>
        <w:rPr>
          <w:color w:val="9CDCFE"/>
        </w:rPr>
        <w:t>$_POST</w:t>
      </w:r>
      <w:r>
        <w:rPr>
          <w:color w:val="D4D4D4"/>
        </w:rPr>
        <w:t>[</w:t>
      </w:r>
      <w:r>
        <w:rPr>
          <w:color w:val="CE9178"/>
        </w:rPr>
        <w:t>'</w:t>
      </w:r>
      <w:proofErr w:type="spellStart"/>
      <w:r>
        <w:rPr>
          <w:color w:val="CE9178"/>
        </w:rPr>
        <w:t>expiryDate</w:t>
      </w:r>
      <w:proofErr w:type="spellEnd"/>
      <w:r>
        <w:rPr>
          <w:color w:val="CE9178"/>
        </w:rPr>
        <w:t>'</w:t>
      </w:r>
      <w:r>
        <w:rPr>
          <w:color w:val="D4D4D4"/>
        </w:rPr>
        <w:t>]);</w:t>
      </w:r>
    </w:p>
    <w:p w14:paraId="4DB5A752" w14:textId="77777777" w:rsidR="005E63B7" w:rsidRDefault="005E63B7" w:rsidP="00CE1467">
      <w:pPr>
        <w:pStyle w:val="codeblackbg"/>
        <w:rPr>
          <w:color w:val="CCCCCC"/>
        </w:rPr>
      </w:pPr>
      <w:r>
        <w:rPr>
          <w:color w:val="D4D4D4"/>
        </w:rPr>
        <w:t xml:space="preserve">    </w:t>
      </w:r>
      <w:r>
        <w:rPr>
          <w:color w:val="9CDCFE"/>
        </w:rPr>
        <w:t>$</w:t>
      </w:r>
      <w:proofErr w:type="spellStart"/>
      <w:r>
        <w:rPr>
          <w:color w:val="9CDCFE"/>
        </w:rPr>
        <w:t>cvv</w:t>
      </w:r>
      <w:proofErr w:type="spellEnd"/>
      <w:r>
        <w:rPr>
          <w:color w:val="D4D4D4"/>
        </w:rPr>
        <w:t xml:space="preserve"> = </w:t>
      </w:r>
      <w:proofErr w:type="spellStart"/>
      <w:r>
        <w:t>mysqli_real_escape_</w:t>
      </w:r>
      <w:proofErr w:type="gramStart"/>
      <w:r>
        <w:t>string</w:t>
      </w:r>
      <w:proofErr w:type="spellEnd"/>
      <w:r>
        <w:rPr>
          <w:color w:val="D4D4D4"/>
        </w:rPr>
        <w:t>(</w:t>
      </w:r>
      <w:proofErr w:type="gramEnd"/>
      <w:r>
        <w:rPr>
          <w:color w:val="9CDCFE"/>
        </w:rPr>
        <w:t>$con</w:t>
      </w:r>
      <w:r>
        <w:rPr>
          <w:color w:val="D4D4D4"/>
        </w:rPr>
        <w:t xml:space="preserve">, </w:t>
      </w:r>
      <w:r>
        <w:rPr>
          <w:color w:val="9CDCFE"/>
        </w:rPr>
        <w:t>$_POST</w:t>
      </w:r>
      <w:r>
        <w:rPr>
          <w:color w:val="D4D4D4"/>
        </w:rPr>
        <w:t>[</w:t>
      </w:r>
      <w:r>
        <w:rPr>
          <w:color w:val="CE9178"/>
        </w:rPr>
        <w:t>'</w:t>
      </w:r>
      <w:proofErr w:type="spellStart"/>
      <w:r>
        <w:rPr>
          <w:color w:val="CE9178"/>
        </w:rPr>
        <w:t>cvv</w:t>
      </w:r>
      <w:proofErr w:type="spellEnd"/>
      <w:r>
        <w:rPr>
          <w:color w:val="CE9178"/>
        </w:rPr>
        <w:t>'</w:t>
      </w:r>
      <w:r>
        <w:rPr>
          <w:color w:val="D4D4D4"/>
        </w:rPr>
        <w:t>]);</w:t>
      </w:r>
    </w:p>
    <w:p w14:paraId="4CE0D6A5" w14:textId="77777777" w:rsidR="005E63B7" w:rsidRDefault="005E63B7" w:rsidP="00CE1467">
      <w:pPr>
        <w:pStyle w:val="codeblackbg"/>
        <w:rPr>
          <w:color w:val="CCCCCC"/>
        </w:rPr>
      </w:pPr>
      <w:r>
        <w:rPr>
          <w:color w:val="D4D4D4"/>
        </w:rPr>
        <w:t xml:space="preserve">    </w:t>
      </w:r>
      <w:r>
        <w:rPr>
          <w:color w:val="9CDCFE"/>
        </w:rPr>
        <w:t>$amount</w:t>
      </w:r>
      <w:r>
        <w:rPr>
          <w:color w:val="D4D4D4"/>
        </w:rPr>
        <w:t xml:space="preserve"> = </w:t>
      </w:r>
      <w:proofErr w:type="spellStart"/>
      <w:r>
        <w:t>mysqli_real_escape_</w:t>
      </w:r>
      <w:proofErr w:type="gramStart"/>
      <w:r>
        <w:t>string</w:t>
      </w:r>
      <w:proofErr w:type="spellEnd"/>
      <w:r>
        <w:rPr>
          <w:color w:val="D4D4D4"/>
        </w:rPr>
        <w:t>(</w:t>
      </w:r>
      <w:proofErr w:type="gramEnd"/>
      <w:r>
        <w:rPr>
          <w:color w:val="9CDCFE"/>
        </w:rPr>
        <w:t>$con</w:t>
      </w:r>
      <w:r>
        <w:rPr>
          <w:color w:val="D4D4D4"/>
        </w:rPr>
        <w:t xml:space="preserve">, </w:t>
      </w:r>
      <w:r>
        <w:rPr>
          <w:color w:val="9CDCFE"/>
        </w:rPr>
        <w:t>$_POST</w:t>
      </w:r>
      <w:r>
        <w:rPr>
          <w:color w:val="D4D4D4"/>
        </w:rPr>
        <w:t>[</w:t>
      </w:r>
      <w:r>
        <w:rPr>
          <w:color w:val="CE9178"/>
        </w:rPr>
        <w:t>'amount'</w:t>
      </w:r>
      <w:r>
        <w:rPr>
          <w:color w:val="D4D4D4"/>
        </w:rPr>
        <w:t>]);</w:t>
      </w:r>
    </w:p>
    <w:p w14:paraId="68975A52" w14:textId="77777777" w:rsidR="005E63B7" w:rsidRDefault="005E63B7" w:rsidP="00CE1467">
      <w:pPr>
        <w:pStyle w:val="codeblackbg"/>
        <w:rPr>
          <w:color w:val="CCCCCC"/>
        </w:rPr>
      </w:pPr>
      <w:r>
        <w:rPr>
          <w:color w:val="D4D4D4"/>
        </w:rPr>
        <w:t xml:space="preserve">    </w:t>
      </w:r>
      <w:r>
        <w:rPr>
          <w:color w:val="9CDCFE"/>
        </w:rPr>
        <w:t>$</w:t>
      </w:r>
      <w:proofErr w:type="spellStart"/>
      <w:r>
        <w:rPr>
          <w:color w:val="9CDCFE"/>
        </w:rPr>
        <w:t>sql</w:t>
      </w:r>
      <w:proofErr w:type="spellEnd"/>
      <w:r>
        <w:rPr>
          <w:color w:val="D4D4D4"/>
        </w:rPr>
        <w:t xml:space="preserve"> = </w:t>
      </w:r>
      <w:r>
        <w:t>"</w:t>
      </w:r>
      <w:r>
        <w:rPr>
          <w:color w:val="569CD6"/>
        </w:rPr>
        <w:t>INSERT INTO</w:t>
      </w:r>
      <w:r>
        <w:t xml:space="preserve"> payment (</w:t>
      </w:r>
      <w:proofErr w:type="spellStart"/>
      <w:r>
        <w:t>user_id</w:t>
      </w:r>
      <w:proofErr w:type="spellEnd"/>
      <w:r>
        <w:t xml:space="preserve">, </w:t>
      </w:r>
      <w:proofErr w:type="spellStart"/>
      <w:r>
        <w:t>card_detail</w:t>
      </w:r>
      <w:proofErr w:type="spellEnd"/>
      <w:r>
        <w:t xml:space="preserve">, </w:t>
      </w:r>
      <w:proofErr w:type="spellStart"/>
      <w:r>
        <w:t>cardholder_name</w:t>
      </w:r>
      <w:proofErr w:type="spellEnd"/>
      <w:r>
        <w:t xml:space="preserve">, </w:t>
      </w:r>
      <w:proofErr w:type="spellStart"/>
      <w:r>
        <w:rPr>
          <w:color w:val="569CD6"/>
        </w:rPr>
        <w:t>expiry_date</w:t>
      </w:r>
      <w:proofErr w:type="spellEnd"/>
      <w:r>
        <w:t xml:space="preserve">, CVV, amount) </w:t>
      </w:r>
    </w:p>
    <w:p w14:paraId="1170E897" w14:textId="77777777" w:rsidR="005E63B7" w:rsidRDefault="005E63B7" w:rsidP="00CE1467">
      <w:pPr>
        <w:pStyle w:val="codeblackbg"/>
        <w:rPr>
          <w:color w:val="CCCCCC"/>
        </w:rPr>
      </w:pPr>
      <w:r>
        <w:rPr>
          <w:color w:val="CE9178"/>
        </w:rPr>
        <w:t xml:space="preserve">            </w:t>
      </w:r>
      <w:r>
        <w:rPr>
          <w:color w:val="569CD6"/>
        </w:rPr>
        <w:t>VALUES</w:t>
      </w:r>
      <w:r>
        <w:rPr>
          <w:color w:val="CE9178"/>
        </w:rPr>
        <w:t xml:space="preserve"> ('</w:t>
      </w:r>
      <w:r>
        <w:t>$</w:t>
      </w:r>
      <w:proofErr w:type="spellStart"/>
      <w:r>
        <w:t>user_id</w:t>
      </w:r>
      <w:proofErr w:type="spellEnd"/>
      <w:r>
        <w:rPr>
          <w:color w:val="CE9178"/>
        </w:rPr>
        <w:t>', '</w:t>
      </w:r>
      <w:r>
        <w:t>$</w:t>
      </w:r>
      <w:proofErr w:type="spellStart"/>
      <w:r>
        <w:t>cardDetail</w:t>
      </w:r>
      <w:proofErr w:type="spellEnd"/>
      <w:r>
        <w:rPr>
          <w:color w:val="CE9178"/>
        </w:rPr>
        <w:t>', '</w:t>
      </w:r>
      <w:r>
        <w:t>$</w:t>
      </w:r>
      <w:proofErr w:type="spellStart"/>
      <w:r>
        <w:t>cardholderName</w:t>
      </w:r>
      <w:proofErr w:type="spellEnd"/>
      <w:r>
        <w:rPr>
          <w:color w:val="CE9178"/>
        </w:rPr>
        <w:t>', '</w:t>
      </w:r>
      <w:r>
        <w:t>$</w:t>
      </w:r>
      <w:proofErr w:type="spellStart"/>
      <w:r>
        <w:t>expiryDate</w:t>
      </w:r>
      <w:proofErr w:type="spellEnd"/>
      <w:r>
        <w:rPr>
          <w:color w:val="CE9178"/>
        </w:rPr>
        <w:t>', '</w:t>
      </w:r>
      <w:r>
        <w:t>$</w:t>
      </w:r>
      <w:proofErr w:type="spellStart"/>
      <w:r>
        <w:t>cvv</w:t>
      </w:r>
      <w:proofErr w:type="spellEnd"/>
      <w:r>
        <w:rPr>
          <w:color w:val="CE9178"/>
        </w:rPr>
        <w:t>', '</w:t>
      </w:r>
      <w:r>
        <w:t>$amount</w:t>
      </w:r>
      <w:r>
        <w:rPr>
          <w:color w:val="CE9178"/>
        </w:rPr>
        <w:t>')"</w:t>
      </w:r>
      <w:r>
        <w:rPr>
          <w:color w:val="D4D4D4"/>
        </w:rPr>
        <w:t>;</w:t>
      </w:r>
    </w:p>
    <w:p w14:paraId="33979271" w14:textId="77777777" w:rsidR="005E63B7" w:rsidRDefault="005E63B7" w:rsidP="00CE1467">
      <w:pPr>
        <w:pStyle w:val="codeblackbg"/>
        <w:rPr>
          <w:color w:val="CCCCCC"/>
        </w:rPr>
      </w:pPr>
      <w:r>
        <w:rPr>
          <w:color w:val="D4D4D4"/>
        </w:rPr>
        <w:t xml:space="preserve">    </w:t>
      </w:r>
      <w:r>
        <w:rPr>
          <w:color w:val="C586C0"/>
        </w:rPr>
        <w:t>if</w:t>
      </w:r>
      <w:r>
        <w:rPr>
          <w:color w:val="D4D4D4"/>
        </w:rPr>
        <w:t xml:space="preserve"> </w:t>
      </w:r>
      <w:proofErr w:type="gramStart"/>
      <w:r>
        <w:rPr>
          <w:color w:val="D4D4D4"/>
        </w:rPr>
        <w:t>(!</w:t>
      </w:r>
      <w:proofErr w:type="spellStart"/>
      <w:r>
        <w:t>mysqli</w:t>
      </w:r>
      <w:proofErr w:type="gramEnd"/>
      <w:r>
        <w:t>_query</w:t>
      </w:r>
      <w:proofErr w:type="spellEnd"/>
      <w:r>
        <w:rPr>
          <w:color w:val="D4D4D4"/>
        </w:rPr>
        <w:t>(</w:t>
      </w:r>
      <w:r>
        <w:rPr>
          <w:color w:val="9CDCFE"/>
        </w:rPr>
        <w:t>$con</w:t>
      </w:r>
      <w:r>
        <w:rPr>
          <w:color w:val="D4D4D4"/>
        </w:rPr>
        <w:t xml:space="preserve">, </w:t>
      </w:r>
      <w:r>
        <w:rPr>
          <w:color w:val="9CDCFE"/>
        </w:rPr>
        <w:t>$</w:t>
      </w:r>
      <w:proofErr w:type="spellStart"/>
      <w:r>
        <w:rPr>
          <w:color w:val="9CDCFE"/>
        </w:rPr>
        <w:t>sql</w:t>
      </w:r>
      <w:proofErr w:type="spellEnd"/>
      <w:r>
        <w:rPr>
          <w:color w:val="D4D4D4"/>
        </w:rPr>
        <w:t>)) {</w:t>
      </w:r>
      <w:r>
        <w:rPr>
          <w:color w:val="C586C0"/>
        </w:rPr>
        <w:t>die</w:t>
      </w:r>
      <w:r>
        <w:rPr>
          <w:color w:val="D4D4D4"/>
        </w:rPr>
        <w:t>(</w:t>
      </w:r>
      <w:r>
        <w:rPr>
          <w:color w:val="CE9178"/>
        </w:rPr>
        <w:t>'Error: '</w:t>
      </w:r>
      <w:r>
        <w:rPr>
          <w:color w:val="D4D4D4"/>
        </w:rPr>
        <w:t xml:space="preserve"> . </w:t>
      </w:r>
      <w:proofErr w:type="spellStart"/>
      <w:r>
        <w:t>mysqli_error</w:t>
      </w:r>
      <w:proofErr w:type="spellEnd"/>
      <w:r>
        <w:rPr>
          <w:color w:val="D4D4D4"/>
        </w:rPr>
        <w:t>(</w:t>
      </w:r>
      <w:r>
        <w:rPr>
          <w:color w:val="9CDCFE"/>
        </w:rPr>
        <w:t>$con</w:t>
      </w:r>
      <w:r>
        <w:rPr>
          <w:color w:val="D4D4D4"/>
        </w:rPr>
        <w:t>));}</w:t>
      </w:r>
    </w:p>
    <w:p w14:paraId="58D9CB9F" w14:textId="77777777" w:rsidR="005E63B7" w:rsidRDefault="005E63B7" w:rsidP="00CE1467">
      <w:pPr>
        <w:pStyle w:val="codeblackbg"/>
        <w:rPr>
          <w:color w:val="CCCCCC"/>
        </w:rPr>
      </w:pPr>
      <w:r>
        <w:rPr>
          <w:color w:val="D4D4D4"/>
        </w:rPr>
        <w:t xml:space="preserve">    </w:t>
      </w:r>
      <w:r>
        <w:rPr>
          <w:color w:val="C586C0"/>
        </w:rPr>
        <w:t>else</w:t>
      </w:r>
      <w:r>
        <w:rPr>
          <w:color w:val="D4D4D4"/>
        </w:rPr>
        <w:t xml:space="preserve"> </w:t>
      </w:r>
      <w:proofErr w:type="gramStart"/>
      <w:r>
        <w:rPr>
          <w:color w:val="D4D4D4"/>
        </w:rPr>
        <w:t xml:space="preserve">{ </w:t>
      </w:r>
      <w:r>
        <w:rPr>
          <w:color w:val="DCDCAA"/>
        </w:rPr>
        <w:t>echo</w:t>
      </w:r>
      <w:proofErr w:type="gramEnd"/>
      <w:r>
        <w:rPr>
          <w:color w:val="D4D4D4"/>
        </w:rPr>
        <w:t xml:space="preserve"> </w:t>
      </w:r>
      <w:r>
        <w:t>"&lt;script&gt;alert('Payment Successful!');</w:t>
      </w:r>
    </w:p>
    <w:p w14:paraId="3665730C" w14:textId="77777777" w:rsidR="005E63B7" w:rsidRDefault="005E63B7" w:rsidP="00CE1467">
      <w:pPr>
        <w:pStyle w:val="codeblackbg"/>
        <w:rPr>
          <w:color w:val="CCCCCC"/>
        </w:rPr>
      </w:pPr>
      <w:r>
        <w:t xml:space="preserve">    </w:t>
      </w:r>
      <w:proofErr w:type="spellStart"/>
      <w:proofErr w:type="gramStart"/>
      <w:r>
        <w:t>window.location</w:t>
      </w:r>
      <w:proofErr w:type="gramEnd"/>
      <w:r>
        <w:t>.href</w:t>
      </w:r>
      <w:proofErr w:type="spellEnd"/>
      <w:r>
        <w:t>='</w:t>
      </w:r>
      <w:proofErr w:type="spellStart"/>
      <w:r>
        <w:t>userhome.php</w:t>
      </w:r>
      <w:proofErr w:type="spellEnd"/>
      <w:r>
        <w:t>';&lt;/script&gt;"</w:t>
      </w:r>
      <w:r>
        <w:rPr>
          <w:color w:val="D4D4D4"/>
        </w:rPr>
        <w:t>;}</w:t>
      </w:r>
    </w:p>
    <w:p w14:paraId="6CFB567E" w14:textId="77777777" w:rsidR="00630CF8" w:rsidRDefault="005E63B7" w:rsidP="00CE1467">
      <w:pPr>
        <w:pStyle w:val="codeblackbg"/>
        <w:rPr>
          <w:color w:val="CCCCCC"/>
        </w:rPr>
      </w:pPr>
      <w:r>
        <w:rPr>
          <w:color w:val="D4D4D4"/>
        </w:rPr>
        <w:t xml:space="preserve">    </w:t>
      </w:r>
      <w:proofErr w:type="spellStart"/>
      <w:r w:rsidR="00630CF8">
        <w:t>mysqli_close</w:t>
      </w:r>
      <w:proofErr w:type="spellEnd"/>
      <w:r w:rsidR="00630CF8">
        <w:rPr>
          <w:color w:val="D4D4D4"/>
        </w:rPr>
        <w:t>(</w:t>
      </w:r>
      <w:r w:rsidR="00630CF8">
        <w:rPr>
          <w:color w:val="9CDCFE"/>
        </w:rPr>
        <w:t>$con</w:t>
      </w:r>
      <w:r w:rsidR="00630CF8">
        <w:rPr>
          <w:color w:val="D4D4D4"/>
        </w:rPr>
        <w:t xml:space="preserve">);} </w:t>
      </w:r>
    </w:p>
    <w:p w14:paraId="01321664" w14:textId="77777777" w:rsidR="00AD0DD8" w:rsidRDefault="00AD0DD8" w:rsidP="00CE1467">
      <w:pPr>
        <w:pStyle w:val="codeblackbg"/>
        <w:rPr>
          <w:color w:val="CCCCCC"/>
        </w:rPr>
      </w:pPr>
      <w:r>
        <w:rPr>
          <w:color w:val="C586C0"/>
        </w:rPr>
        <w:t>else</w:t>
      </w:r>
      <w:r>
        <w:rPr>
          <w:color w:val="D4D4D4"/>
        </w:rPr>
        <w:t xml:space="preserve"> {</w:t>
      </w:r>
      <w:r>
        <w:rPr>
          <w:color w:val="DCDCAA"/>
        </w:rPr>
        <w:t>echo</w:t>
      </w:r>
      <w:r>
        <w:rPr>
          <w:color w:val="D4D4D4"/>
        </w:rPr>
        <w:t xml:space="preserve"> </w:t>
      </w:r>
      <w:r>
        <w:t>"&lt;script&gt;</w:t>
      </w:r>
      <w:proofErr w:type="gramStart"/>
      <w:r>
        <w:t>alert(</w:t>
      </w:r>
      <w:proofErr w:type="gramEnd"/>
      <w:r>
        <w:t>'Form submission failed');</w:t>
      </w:r>
      <w:r>
        <w:rPr>
          <w:rFonts w:eastAsiaTheme="minorEastAsia" w:hint="eastAsia"/>
        </w:rPr>
        <w:t xml:space="preserve"> </w:t>
      </w:r>
      <w:proofErr w:type="spellStart"/>
      <w:r>
        <w:t>window.location.href</w:t>
      </w:r>
      <w:proofErr w:type="spellEnd"/>
      <w:r>
        <w:t>='</w:t>
      </w:r>
      <w:proofErr w:type="spellStart"/>
      <w:r>
        <w:t>donation.php</w:t>
      </w:r>
      <w:proofErr w:type="spellEnd"/>
      <w:r>
        <w:t>';&lt;/script&gt;"</w:t>
      </w:r>
      <w:r>
        <w:rPr>
          <w:color w:val="D4D4D4"/>
        </w:rPr>
        <w:t>;}</w:t>
      </w:r>
    </w:p>
    <w:p w14:paraId="79919C1E" w14:textId="77777777" w:rsidR="00AD0DD8" w:rsidRDefault="00AD0DD8" w:rsidP="00CE1467">
      <w:pPr>
        <w:pStyle w:val="codeblackbg"/>
        <w:rPr>
          <w:color w:val="CCCCCC"/>
        </w:rPr>
      </w:pPr>
      <w:r>
        <w:t>?&gt;</w:t>
      </w:r>
    </w:p>
    <w:p w14:paraId="1219F073" w14:textId="77777777" w:rsidR="0005598C" w:rsidRPr="00DE0E95" w:rsidRDefault="0005598C" w:rsidP="00894826">
      <w:pPr>
        <w:pStyle w:val="ListParagraph"/>
        <w:numPr>
          <w:ilvl w:val="0"/>
          <w:numId w:val="10"/>
        </w:numPr>
        <w:rPr>
          <w:rFonts w:eastAsiaTheme="minorEastAsia"/>
        </w:rPr>
      </w:pPr>
      <w:r w:rsidRPr="00DE0E95">
        <w:rPr>
          <w:rFonts w:eastAsiaTheme="minorEastAsia"/>
        </w:rPr>
        <w:t>Session Start and Form Check:</w:t>
      </w:r>
    </w:p>
    <w:p w14:paraId="082A2E8B" w14:textId="77777777" w:rsidR="0005598C" w:rsidRPr="00DE0E95" w:rsidRDefault="0005598C" w:rsidP="00894826">
      <w:pPr>
        <w:pStyle w:val="ListParagraph"/>
        <w:rPr>
          <w:rFonts w:eastAsiaTheme="minorEastAsia"/>
        </w:rPr>
      </w:pPr>
      <w:r w:rsidRPr="00DE0E95">
        <w:rPr>
          <w:rFonts w:eastAsiaTheme="minorEastAsia"/>
        </w:rPr>
        <w:t>The script starts a session and checks if the form has been submitted by verifying the presence of the '</w:t>
      </w:r>
      <w:proofErr w:type="spellStart"/>
      <w:r w:rsidRPr="00DE0E95">
        <w:rPr>
          <w:rFonts w:eastAsiaTheme="minorEastAsia"/>
        </w:rPr>
        <w:t>pmsubmitBtn</w:t>
      </w:r>
      <w:proofErr w:type="spellEnd"/>
      <w:r w:rsidRPr="00DE0E95">
        <w:rPr>
          <w:rFonts w:eastAsiaTheme="minorEastAsia"/>
        </w:rPr>
        <w:t xml:space="preserve">' in the </w:t>
      </w:r>
      <w:r w:rsidRPr="00DE0E95">
        <w:rPr>
          <w:rFonts w:eastAsiaTheme="minorEastAsia"/>
          <w:b/>
        </w:rPr>
        <w:t>$_POST</w:t>
      </w:r>
      <w:r w:rsidRPr="00DE0E95">
        <w:rPr>
          <w:rFonts w:eastAsiaTheme="minorEastAsia"/>
        </w:rPr>
        <w:t xml:space="preserve"> data.</w:t>
      </w:r>
    </w:p>
    <w:p w14:paraId="554837E7" w14:textId="77777777" w:rsidR="0005598C" w:rsidRPr="00DE0E95" w:rsidRDefault="0005598C" w:rsidP="00894826">
      <w:pPr>
        <w:pStyle w:val="ListParagraph"/>
        <w:numPr>
          <w:ilvl w:val="0"/>
          <w:numId w:val="10"/>
        </w:numPr>
        <w:rPr>
          <w:rFonts w:eastAsiaTheme="minorEastAsia"/>
        </w:rPr>
      </w:pPr>
      <w:r w:rsidRPr="00DE0E95">
        <w:rPr>
          <w:rFonts w:eastAsiaTheme="minorEastAsia"/>
        </w:rPr>
        <w:t>Database Connection:</w:t>
      </w:r>
    </w:p>
    <w:p w14:paraId="4E95759B" w14:textId="77777777" w:rsidR="0005598C" w:rsidRPr="00DE0E95" w:rsidRDefault="0005598C" w:rsidP="00894826">
      <w:pPr>
        <w:pStyle w:val="ListParagraph"/>
        <w:rPr>
          <w:rFonts w:eastAsiaTheme="minorEastAsia"/>
        </w:rPr>
      </w:pPr>
      <w:r w:rsidRPr="00DE0E95">
        <w:rPr>
          <w:rFonts w:eastAsiaTheme="minorEastAsia"/>
        </w:rPr>
        <w:t xml:space="preserve">The script includes the </w:t>
      </w:r>
      <w:proofErr w:type="spellStart"/>
      <w:r w:rsidRPr="00DE0E95">
        <w:rPr>
          <w:rFonts w:eastAsiaTheme="minorEastAsia"/>
          <w:b/>
        </w:rPr>
        <w:t>conn.php</w:t>
      </w:r>
      <w:proofErr w:type="spellEnd"/>
      <w:r w:rsidRPr="00DE0E95">
        <w:rPr>
          <w:rFonts w:eastAsiaTheme="minorEastAsia"/>
        </w:rPr>
        <w:t xml:space="preserve"> file to connect to the database.</w:t>
      </w:r>
    </w:p>
    <w:p w14:paraId="56CD893C" w14:textId="77777777" w:rsidR="0005598C" w:rsidRPr="00DE0E95" w:rsidRDefault="0005598C" w:rsidP="00894826">
      <w:pPr>
        <w:pStyle w:val="ListParagraph"/>
        <w:numPr>
          <w:ilvl w:val="0"/>
          <w:numId w:val="10"/>
        </w:numPr>
        <w:rPr>
          <w:rFonts w:eastAsiaTheme="minorEastAsia"/>
        </w:rPr>
      </w:pPr>
      <w:r w:rsidRPr="00DE0E95">
        <w:rPr>
          <w:rFonts w:eastAsiaTheme="minorEastAsia"/>
        </w:rPr>
        <w:t>User Login Verification:</w:t>
      </w:r>
    </w:p>
    <w:p w14:paraId="2616990B" w14:textId="77777777" w:rsidR="0005598C" w:rsidRPr="00DE0E95" w:rsidRDefault="0005598C" w:rsidP="00894826">
      <w:pPr>
        <w:pStyle w:val="ListParagraph"/>
        <w:rPr>
          <w:rFonts w:eastAsiaTheme="minorEastAsia"/>
        </w:rPr>
      </w:pPr>
      <w:r w:rsidRPr="00DE0E95">
        <w:rPr>
          <w:rFonts w:eastAsiaTheme="minorEastAsia"/>
        </w:rPr>
        <w:t xml:space="preserve">It checks if the user is logged in by verifying </w:t>
      </w:r>
      <w:r w:rsidRPr="00DE0E95">
        <w:rPr>
          <w:rFonts w:eastAsiaTheme="minorEastAsia"/>
          <w:b/>
        </w:rPr>
        <w:t>$_SESSION['</w:t>
      </w:r>
      <w:proofErr w:type="spellStart"/>
      <w:r w:rsidRPr="00DE0E95">
        <w:rPr>
          <w:rFonts w:eastAsiaTheme="minorEastAsia"/>
          <w:b/>
        </w:rPr>
        <w:t>user_id</w:t>
      </w:r>
      <w:proofErr w:type="spellEnd"/>
      <w:r w:rsidRPr="00DE0E95">
        <w:rPr>
          <w:rFonts w:eastAsiaTheme="minorEastAsia"/>
          <w:b/>
        </w:rPr>
        <w:t>']</w:t>
      </w:r>
      <w:r w:rsidRPr="00DE0E95">
        <w:rPr>
          <w:rFonts w:eastAsiaTheme="minorEastAsia"/>
        </w:rPr>
        <w:t>. If not logged in, it stops execution with an error message.</w:t>
      </w:r>
    </w:p>
    <w:p w14:paraId="4BF9F118" w14:textId="77777777" w:rsidR="0005598C" w:rsidRPr="00DE0E95" w:rsidRDefault="0005598C" w:rsidP="00894826">
      <w:pPr>
        <w:pStyle w:val="ListParagraph"/>
        <w:numPr>
          <w:ilvl w:val="0"/>
          <w:numId w:val="10"/>
        </w:numPr>
        <w:rPr>
          <w:rFonts w:eastAsiaTheme="minorEastAsia"/>
        </w:rPr>
      </w:pPr>
      <w:r w:rsidRPr="00DE0E95">
        <w:rPr>
          <w:rFonts w:eastAsiaTheme="minorEastAsia"/>
        </w:rPr>
        <w:t>Sanitize User Input:</w:t>
      </w:r>
    </w:p>
    <w:p w14:paraId="4EA3051A" w14:textId="6B387623" w:rsidR="0005598C" w:rsidRPr="00DE0E95" w:rsidRDefault="0005598C" w:rsidP="00894826">
      <w:pPr>
        <w:pStyle w:val="ListParagraph"/>
        <w:rPr>
          <w:rFonts w:eastAsiaTheme="minorEastAsia"/>
        </w:rPr>
      </w:pPr>
      <w:r w:rsidRPr="00DE0E95">
        <w:rPr>
          <w:rFonts w:eastAsiaTheme="minorEastAsia"/>
        </w:rPr>
        <w:t>The script sanitizes the user input to prevent SQL injection using</w:t>
      </w:r>
      <w:r>
        <w:rPr>
          <w:rFonts w:eastAsiaTheme="minorEastAsia"/>
        </w:rPr>
        <w:t xml:space="preserve"> </w:t>
      </w:r>
      <w:proofErr w:type="spellStart"/>
      <w:r w:rsidRPr="00DE0E95">
        <w:rPr>
          <w:rFonts w:eastAsiaTheme="minorEastAsia"/>
          <w:b/>
        </w:rPr>
        <w:t>mysqli_real_escape_</w:t>
      </w:r>
      <w:proofErr w:type="gramStart"/>
      <w:r w:rsidRPr="00DE0E95">
        <w:rPr>
          <w:rFonts w:eastAsiaTheme="minorEastAsia"/>
          <w:b/>
        </w:rPr>
        <w:t>string</w:t>
      </w:r>
      <w:proofErr w:type="spellEnd"/>
      <w:r w:rsidRPr="00DE0E95">
        <w:rPr>
          <w:rFonts w:eastAsiaTheme="minorEastAsia"/>
          <w:b/>
        </w:rPr>
        <w:t>(</w:t>
      </w:r>
      <w:proofErr w:type="gramEnd"/>
      <w:r w:rsidRPr="00DE0E95">
        <w:rPr>
          <w:rFonts w:eastAsiaTheme="minorEastAsia"/>
          <w:b/>
        </w:rPr>
        <w:t>)</w:t>
      </w:r>
      <w:r w:rsidRPr="00DE0E95">
        <w:rPr>
          <w:rFonts w:eastAsiaTheme="minorEastAsia"/>
        </w:rPr>
        <w:t>.</w:t>
      </w:r>
    </w:p>
    <w:p w14:paraId="5F07990D" w14:textId="77777777" w:rsidR="0005598C" w:rsidRPr="00DE0E95" w:rsidRDefault="0005598C" w:rsidP="00894826">
      <w:pPr>
        <w:pStyle w:val="ListParagraph"/>
        <w:numPr>
          <w:ilvl w:val="0"/>
          <w:numId w:val="10"/>
        </w:numPr>
        <w:rPr>
          <w:rFonts w:eastAsiaTheme="minorEastAsia"/>
        </w:rPr>
      </w:pPr>
      <w:r w:rsidRPr="00DE0E95">
        <w:rPr>
          <w:rFonts w:eastAsiaTheme="minorEastAsia"/>
        </w:rPr>
        <w:t>Insert Payment Information:</w:t>
      </w:r>
    </w:p>
    <w:p w14:paraId="4187630F" w14:textId="77777777" w:rsidR="0005598C" w:rsidRPr="00DE0E95" w:rsidRDefault="0005598C" w:rsidP="00894826">
      <w:pPr>
        <w:pStyle w:val="ListParagraph"/>
        <w:rPr>
          <w:rFonts w:eastAsiaTheme="minorEastAsia"/>
        </w:rPr>
      </w:pPr>
      <w:r w:rsidRPr="00DE0E95">
        <w:rPr>
          <w:rFonts w:eastAsiaTheme="minorEastAsia"/>
        </w:rPr>
        <w:t>It constructs and executes an SQL query to insert the payment information into the database.</w:t>
      </w:r>
    </w:p>
    <w:p w14:paraId="01F02067" w14:textId="77777777" w:rsidR="0005598C" w:rsidRPr="00DE0E95" w:rsidRDefault="0005598C" w:rsidP="00894826">
      <w:pPr>
        <w:pStyle w:val="ListParagraph"/>
        <w:numPr>
          <w:ilvl w:val="0"/>
          <w:numId w:val="10"/>
        </w:numPr>
        <w:rPr>
          <w:rFonts w:eastAsiaTheme="minorEastAsia"/>
        </w:rPr>
      </w:pPr>
      <w:r w:rsidRPr="00DE0E95">
        <w:rPr>
          <w:rFonts w:eastAsiaTheme="minorEastAsia"/>
        </w:rPr>
        <w:t>Error Handling and Redirection:</w:t>
      </w:r>
    </w:p>
    <w:p w14:paraId="7417BCBF" w14:textId="77777777" w:rsidR="0005598C" w:rsidRPr="00DE0E95" w:rsidRDefault="0005598C" w:rsidP="00894826">
      <w:pPr>
        <w:pStyle w:val="ListParagraph"/>
        <w:rPr>
          <w:rFonts w:eastAsiaTheme="minorEastAsia"/>
        </w:rPr>
      </w:pPr>
      <w:r w:rsidRPr="00DE0E95">
        <w:rPr>
          <w:rFonts w:eastAsiaTheme="minorEastAsia"/>
        </w:rPr>
        <w:t>If the query fails, it stops execution and shows an error. If successful, it shows a success message and redirects to the user home page. The database connection is then closed.</w:t>
      </w:r>
    </w:p>
    <w:p w14:paraId="4DB0E778" w14:textId="77777777" w:rsidR="0005598C" w:rsidRPr="00DE0E95" w:rsidRDefault="0005598C" w:rsidP="00894826">
      <w:pPr>
        <w:pStyle w:val="ListParagraph"/>
        <w:numPr>
          <w:ilvl w:val="0"/>
          <w:numId w:val="10"/>
        </w:numPr>
        <w:rPr>
          <w:rFonts w:eastAsiaTheme="minorEastAsia"/>
        </w:rPr>
      </w:pPr>
      <w:r w:rsidRPr="00DE0E95">
        <w:rPr>
          <w:rFonts w:eastAsiaTheme="minorEastAsia"/>
        </w:rPr>
        <w:t>Form Submission Failure:</w:t>
      </w:r>
    </w:p>
    <w:p w14:paraId="16ACCF92" w14:textId="77777777" w:rsidR="0005598C" w:rsidRPr="00DE0E95" w:rsidRDefault="0005598C" w:rsidP="00894826">
      <w:pPr>
        <w:pStyle w:val="ListParagraph"/>
        <w:rPr>
          <w:rFonts w:eastAsiaTheme="minorEastAsia"/>
        </w:rPr>
      </w:pPr>
      <w:r w:rsidRPr="00DE0E95">
        <w:rPr>
          <w:rFonts w:eastAsiaTheme="minorEastAsia"/>
        </w:rPr>
        <w:t>If the form was not submitted, it alerts the user of the failure and redirects back to the donation page.</w:t>
      </w:r>
    </w:p>
    <w:p w14:paraId="5204F9FD" w14:textId="77777777" w:rsidR="00D01AE1" w:rsidRDefault="00D01AE1" w:rsidP="00DE0E95">
      <w:pPr>
        <w:pStyle w:val="ListParagraph"/>
        <w:spacing w:line="276" w:lineRule="auto"/>
        <w:rPr>
          <w:rFonts w:eastAsiaTheme="minorEastAsia"/>
          <w14:ligatures w14:val="standardContextual"/>
        </w:rPr>
      </w:pPr>
    </w:p>
    <w:p w14:paraId="601A9A78" w14:textId="77777777" w:rsidR="00D01AE1" w:rsidRDefault="00D01AE1" w:rsidP="00DE0E95">
      <w:pPr>
        <w:pStyle w:val="ListParagraph"/>
        <w:spacing w:line="276" w:lineRule="auto"/>
        <w:rPr>
          <w:rFonts w:eastAsiaTheme="minorEastAsia"/>
          <w14:ligatures w14:val="standardContextual"/>
        </w:rPr>
      </w:pPr>
    </w:p>
    <w:p w14:paraId="360FA11E" w14:textId="77777777" w:rsidR="00F3083D" w:rsidRDefault="00F3083D" w:rsidP="00DE0E95">
      <w:pPr>
        <w:pStyle w:val="ListParagraph"/>
        <w:spacing w:line="276" w:lineRule="auto"/>
        <w:rPr>
          <w:rFonts w:eastAsiaTheme="minorEastAsia"/>
          <w14:ligatures w14:val="standardContextual"/>
        </w:rPr>
      </w:pPr>
    </w:p>
    <w:p w14:paraId="1EC72D61" w14:textId="77777777" w:rsidR="00D01AE1" w:rsidRPr="00B521D4" w:rsidRDefault="00D01AE1" w:rsidP="00D01AE1">
      <w:pPr>
        <w:rPr>
          <w:sz w:val="28"/>
          <w:szCs w:val="28"/>
          <w:u w:val="single"/>
        </w:rPr>
      </w:pPr>
      <w:proofErr w:type="spellStart"/>
      <w:r>
        <w:rPr>
          <w:sz w:val="28"/>
          <w:szCs w:val="28"/>
          <w:u w:val="single"/>
        </w:rPr>
        <w:lastRenderedPageBreak/>
        <w:t>Php</w:t>
      </w:r>
      <w:proofErr w:type="spellEnd"/>
      <w:r>
        <w:rPr>
          <w:sz w:val="28"/>
          <w:szCs w:val="28"/>
          <w:u w:val="single"/>
        </w:rPr>
        <w:t xml:space="preserve"> to connect with database</w:t>
      </w:r>
    </w:p>
    <w:p w14:paraId="44076E67" w14:textId="77777777" w:rsidR="00D626E8" w:rsidRPr="00B521D4" w:rsidRDefault="00D626E8" w:rsidP="00D01AE1">
      <w:pPr>
        <w:rPr>
          <w:sz w:val="28"/>
          <w:szCs w:val="28"/>
          <w:u w:val="single"/>
        </w:rPr>
      </w:pPr>
    </w:p>
    <w:p w14:paraId="5A249557" w14:textId="77777777" w:rsidR="00D01AE1" w:rsidRPr="00736CF3" w:rsidRDefault="00D01AE1" w:rsidP="00F3083D">
      <w:pPr>
        <w:pStyle w:val="smallcode"/>
        <w:rPr>
          <w:rFonts w:eastAsiaTheme="minorEastAsia"/>
          <w:color w:val="CCCCCC"/>
        </w:rPr>
      </w:pPr>
      <w:r>
        <w:t>&lt;?</w:t>
      </w:r>
      <w:proofErr w:type="spellStart"/>
      <w:r>
        <w:t>php</w:t>
      </w:r>
      <w:proofErr w:type="spellEnd"/>
    </w:p>
    <w:p w14:paraId="4881FFCC" w14:textId="77777777" w:rsidR="00D01AE1" w:rsidRPr="00736CF3" w:rsidRDefault="00D01AE1" w:rsidP="00F3083D">
      <w:pPr>
        <w:pStyle w:val="smallcode"/>
        <w:rPr>
          <w:rFonts w:eastAsiaTheme="minorEastAsia"/>
          <w:color w:val="CCCCCC"/>
        </w:rPr>
      </w:pPr>
      <w:r>
        <w:rPr>
          <w:color w:val="9CDCFE"/>
        </w:rPr>
        <w:t>$con</w:t>
      </w:r>
      <w:r>
        <w:rPr>
          <w:color w:val="D4D4D4"/>
        </w:rPr>
        <w:t xml:space="preserve"> = </w:t>
      </w:r>
      <w:proofErr w:type="spellStart"/>
      <w:r>
        <w:rPr>
          <w:color w:val="DCDCAA"/>
        </w:rPr>
        <w:t>mysqli_connect</w:t>
      </w:r>
      <w:proofErr w:type="spellEnd"/>
      <w:r>
        <w:rPr>
          <w:color w:val="D4D4D4"/>
        </w:rPr>
        <w:t>(</w:t>
      </w:r>
      <w:r>
        <w:rPr>
          <w:color w:val="CE9178"/>
        </w:rPr>
        <w:t>"</w:t>
      </w:r>
      <w:proofErr w:type="spellStart"/>
      <w:r>
        <w:rPr>
          <w:color w:val="CE9178"/>
        </w:rPr>
        <w:t>localhost"</w:t>
      </w:r>
      <w:r>
        <w:rPr>
          <w:color w:val="D4D4D4"/>
        </w:rPr>
        <w:t>,</w:t>
      </w:r>
      <w:r>
        <w:rPr>
          <w:color w:val="CE9178"/>
        </w:rPr>
        <w:t>"root"</w:t>
      </w:r>
      <w:r>
        <w:rPr>
          <w:color w:val="D4D4D4"/>
        </w:rPr>
        <w:t>,</w:t>
      </w:r>
      <w:r>
        <w:rPr>
          <w:color w:val="CE9178"/>
        </w:rPr>
        <w:t>""</w:t>
      </w:r>
      <w:r>
        <w:rPr>
          <w:color w:val="D4D4D4"/>
        </w:rPr>
        <w:t>,</w:t>
      </w:r>
      <w:r>
        <w:rPr>
          <w:color w:val="CE9178"/>
        </w:rPr>
        <w:t>"assignment</w:t>
      </w:r>
      <w:proofErr w:type="spellEnd"/>
      <w:r>
        <w:rPr>
          <w:color w:val="CE9178"/>
        </w:rPr>
        <w:t>"</w:t>
      </w:r>
      <w:r>
        <w:rPr>
          <w:color w:val="D4D4D4"/>
        </w:rPr>
        <w:t>);</w:t>
      </w:r>
    </w:p>
    <w:p w14:paraId="3E3F231B" w14:textId="77777777" w:rsidR="00D01AE1" w:rsidRDefault="00D01AE1" w:rsidP="00F3083D">
      <w:pPr>
        <w:pStyle w:val="smallcode"/>
        <w:rPr>
          <w:color w:val="CCCCCC"/>
        </w:rPr>
      </w:pPr>
      <w:r>
        <w:rPr>
          <w:color w:val="C586C0"/>
        </w:rPr>
        <w:t>if</w:t>
      </w:r>
      <w:r>
        <w:rPr>
          <w:color w:val="D4D4D4"/>
        </w:rPr>
        <w:t>(</w:t>
      </w:r>
      <w:proofErr w:type="spellStart"/>
      <w:r>
        <w:rPr>
          <w:color w:val="DCDCAA"/>
        </w:rPr>
        <w:t>mysqli_connect_</w:t>
      </w:r>
      <w:proofErr w:type="gramStart"/>
      <w:r>
        <w:rPr>
          <w:color w:val="DCDCAA"/>
        </w:rPr>
        <w:t>errno</w:t>
      </w:r>
      <w:proofErr w:type="spellEnd"/>
      <w:r>
        <w:rPr>
          <w:color w:val="D4D4D4"/>
        </w:rPr>
        <w:t>(</w:t>
      </w:r>
      <w:proofErr w:type="gramEnd"/>
      <w:r>
        <w:rPr>
          <w:color w:val="D4D4D4"/>
        </w:rPr>
        <w:t>)){</w:t>
      </w:r>
    </w:p>
    <w:p w14:paraId="17328F2A" w14:textId="77777777" w:rsidR="00D01AE1" w:rsidRDefault="00D01AE1" w:rsidP="00F3083D">
      <w:pPr>
        <w:pStyle w:val="smallcode"/>
        <w:rPr>
          <w:rFonts w:eastAsiaTheme="minorEastAsia"/>
          <w:color w:val="D4D4D4"/>
        </w:rPr>
      </w:pPr>
      <w:proofErr w:type="spellStart"/>
      <w:r>
        <w:rPr>
          <w:color w:val="DCDCAA"/>
        </w:rPr>
        <w:t>echo</w:t>
      </w:r>
      <w:r>
        <w:rPr>
          <w:color w:val="CE9178"/>
        </w:rPr>
        <w:t>"Can't</w:t>
      </w:r>
      <w:proofErr w:type="spellEnd"/>
      <w:r>
        <w:rPr>
          <w:color w:val="CE9178"/>
        </w:rPr>
        <w:t xml:space="preserve"> connect to the DB:"</w:t>
      </w:r>
      <w:r>
        <w:rPr>
          <w:color w:val="D4D4D4"/>
        </w:rPr>
        <w:t>.</w:t>
      </w:r>
      <w:r>
        <w:rPr>
          <w:rFonts w:eastAsiaTheme="minorEastAsia" w:hint="eastAsia"/>
          <w:color w:val="CCCCCC"/>
        </w:rPr>
        <w:t xml:space="preserve"> </w:t>
      </w:r>
      <w:proofErr w:type="spellStart"/>
      <w:r>
        <w:rPr>
          <w:color w:val="DCDCAA"/>
        </w:rPr>
        <w:t>mysqli_connect_</w:t>
      </w:r>
      <w:proofErr w:type="gramStart"/>
      <w:r>
        <w:rPr>
          <w:color w:val="DCDCAA"/>
        </w:rPr>
        <w:t>error</w:t>
      </w:r>
      <w:proofErr w:type="spellEnd"/>
      <w:r>
        <w:rPr>
          <w:color w:val="D4D4D4"/>
        </w:rPr>
        <w:t>(</w:t>
      </w:r>
      <w:proofErr w:type="gramEnd"/>
      <w:r>
        <w:rPr>
          <w:color w:val="D4D4D4"/>
        </w:rPr>
        <w:t>);</w:t>
      </w:r>
    </w:p>
    <w:p w14:paraId="09AAF542" w14:textId="7DD8080A" w:rsidR="00D01AE1" w:rsidRPr="00736CF3" w:rsidRDefault="00D01AE1" w:rsidP="00F3083D">
      <w:pPr>
        <w:pStyle w:val="smallcode"/>
        <w:rPr>
          <w:color w:val="CCCCCC"/>
        </w:rPr>
      </w:pPr>
      <w:r>
        <w:rPr>
          <w:color w:val="D4D4D4"/>
        </w:rPr>
        <w:t>}</w:t>
      </w:r>
    </w:p>
    <w:p w14:paraId="7E8FA4E3" w14:textId="77777777" w:rsidR="00D01AE1" w:rsidRDefault="00D01AE1" w:rsidP="00F3083D">
      <w:pPr>
        <w:pStyle w:val="smallcode"/>
        <w:rPr>
          <w:color w:val="CCCCCC"/>
        </w:rPr>
      </w:pPr>
      <w:r>
        <w:t>?&gt;</w:t>
      </w:r>
    </w:p>
    <w:p w14:paraId="0AE21834" w14:textId="77777777" w:rsidR="00D01AE1" w:rsidRPr="00DE0E95" w:rsidRDefault="00D01AE1" w:rsidP="00DE0E95">
      <w:pPr>
        <w:pStyle w:val="ListParagraph"/>
        <w:spacing w:line="276" w:lineRule="auto"/>
        <w:rPr>
          <w:rFonts w:eastAsiaTheme="minorEastAsia"/>
          <w14:ligatures w14:val="standardContextual"/>
        </w:rPr>
      </w:pPr>
    </w:p>
    <w:p w14:paraId="713538AC" w14:textId="4A17F434" w:rsidR="00C0300D" w:rsidRPr="00AF7638" w:rsidRDefault="00D746EE" w:rsidP="00F3083D">
      <w:pPr>
        <w:pStyle w:val="Heading3"/>
      </w:pPr>
      <w:bookmarkStart w:id="85" w:name="_Toc168348826"/>
      <w:r>
        <w:t>User Profile</w:t>
      </w:r>
      <w:r w:rsidR="00992742">
        <w:t xml:space="preserve"> Page</w:t>
      </w:r>
      <w:bookmarkEnd w:id="85"/>
      <w:r w:rsidR="00992742">
        <w:t xml:space="preserve"> </w:t>
      </w:r>
    </w:p>
    <w:p w14:paraId="7588DF1E" w14:textId="77777777" w:rsidR="00104A3C" w:rsidRDefault="00104A3C" w:rsidP="00CE1467">
      <w:pPr>
        <w:pStyle w:val="codeblackbg"/>
        <w:rPr>
          <w:color w:val="CCCCCC"/>
        </w:rPr>
      </w:pPr>
      <w:r>
        <w:t>&lt;?</w:t>
      </w:r>
      <w:proofErr w:type="spellStart"/>
      <w:r>
        <w:t>php</w:t>
      </w:r>
      <w:proofErr w:type="spellEnd"/>
    </w:p>
    <w:p w14:paraId="1EE47BCF" w14:textId="77777777" w:rsidR="00104A3C" w:rsidRDefault="00104A3C" w:rsidP="00CE1467">
      <w:pPr>
        <w:pStyle w:val="codeblackbg"/>
        <w:rPr>
          <w:color w:val="CCCCCC"/>
        </w:rPr>
      </w:pPr>
      <w:proofErr w:type="spellStart"/>
      <w:r>
        <w:t>session_</w:t>
      </w:r>
      <w:proofErr w:type="gramStart"/>
      <w:r>
        <w:t>start</w:t>
      </w:r>
      <w:proofErr w:type="spellEnd"/>
      <w:r>
        <w:rPr>
          <w:color w:val="D4D4D4"/>
        </w:rPr>
        <w:t>(</w:t>
      </w:r>
      <w:proofErr w:type="gramEnd"/>
      <w:r>
        <w:rPr>
          <w:color w:val="D4D4D4"/>
        </w:rPr>
        <w:t>);</w:t>
      </w:r>
    </w:p>
    <w:p w14:paraId="3E6E7C0E" w14:textId="77777777" w:rsidR="00D5283D" w:rsidRDefault="00D5283D" w:rsidP="00CE1467">
      <w:pPr>
        <w:pStyle w:val="codeblackbg"/>
        <w:rPr>
          <w:color w:val="CCCCCC"/>
        </w:rPr>
      </w:pPr>
      <w:r>
        <w:rPr>
          <w:color w:val="C586C0"/>
        </w:rPr>
        <w:t>include</w:t>
      </w:r>
      <w:r>
        <w:rPr>
          <w:color w:val="D4D4D4"/>
        </w:rPr>
        <w:t>(</w:t>
      </w:r>
      <w:r>
        <w:rPr>
          <w:color w:val="CE9178"/>
        </w:rPr>
        <w:t>"</w:t>
      </w:r>
      <w:proofErr w:type="spellStart"/>
      <w:r>
        <w:rPr>
          <w:color w:val="CE9178"/>
        </w:rPr>
        <w:t>conn.php</w:t>
      </w:r>
      <w:proofErr w:type="spellEnd"/>
      <w:r>
        <w:rPr>
          <w:color w:val="CE9178"/>
        </w:rPr>
        <w:t>"</w:t>
      </w:r>
      <w:r>
        <w:rPr>
          <w:color w:val="D4D4D4"/>
        </w:rPr>
        <w:t xml:space="preserve">); </w:t>
      </w:r>
      <w:r>
        <w:t>// Connect to the database</w:t>
      </w:r>
    </w:p>
    <w:p w14:paraId="2F9A0658" w14:textId="77777777" w:rsidR="00D5283D" w:rsidRDefault="00D5283D" w:rsidP="00CE1467">
      <w:pPr>
        <w:pStyle w:val="codeblackbg"/>
      </w:pPr>
    </w:p>
    <w:p w14:paraId="42F22EF7" w14:textId="77777777" w:rsidR="00D5283D" w:rsidRDefault="00D5283D" w:rsidP="00CE1467">
      <w:pPr>
        <w:pStyle w:val="codeblackbg"/>
        <w:rPr>
          <w:color w:val="CCCCCC"/>
        </w:rPr>
      </w:pPr>
      <w:r>
        <w:rPr>
          <w:color w:val="9CDCFE"/>
        </w:rPr>
        <w:t>$</w:t>
      </w:r>
      <w:proofErr w:type="spellStart"/>
      <w:r>
        <w:rPr>
          <w:color w:val="9CDCFE"/>
        </w:rPr>
        <w:t>user_id</w:t>
      </w:r>
      <w:proofErr w:type="spellEnd"/>
      <w:r>
        <w:rPr>
          <w:color w:val="D4D4D4"/>
        </w:rPr>
        <w:t xml:space="preserve"> = </w:t>
      </w:r>
      <w:r>
        <w:rPr>
          <w:color w:val="9CDCFE"/>
        </w:rPr>
        <w:t>$_SESSION</w:t>
      </w:r>
      <w:r>
        <w:rPr>
          <w:color w:val="D4D4D4"/>
        </w:rPr>
        <w:t>[</w:t>
      </w:r>
      <w:r>
        <w:rPr>
          <w:color w:val="CE9178"/>
        </w:rPr>
        <w:t>'</w:t>
      </w:r>
      <w:proofErr w:type="spellStart"/>
      <w:r>
        <w:rPr>
          <w:color w:val="CE9178"/>
        </w:rPr>
        <w:t>user_id</w:t>
      </w:r>
      <w:proofErr w:type="spellEnd"/>
      <w:r>
        <w:rPr>
          <w:color w:val="CE9178"/>
        </w:rPr>
        <w:t>'</w:t>
      </w:r>
      <w:r>
        <w:rPr>
          <w:color w:val="D4D4D4"/>
        </w:rPr>
        <w:t xml:space="preserve">]; </w:t>
      </w:r>
      <w:r>
        <w:t>// Get user ID from session</w:t>
      </w:r>
    </w:p>
    <w:p w14:paraId="6000A121" w14:textId="77777777" w:rsidR="00D5283D" w:rsidRDefault="00D5283D" w:rsidP="00CE1467">
      <w:pPr>
        <w:pStyle w:val="codeblackbg"/>
      </w:pPr>
    </w:p>
    <w:p w14:paraId="1332624E" w14:textId="77777777" w:rsidR="00D5283D" w:rsidRDefault="00D5283D" w:rsidP="00CE1467">
      <w:pPr>
        <w:pStyle w:val="codeblackbg"/>
        <w:rPr>
          <w:color w:val="CCCCCC"/>
        </w:rPr>
      </w:pPr>
      <w:r>
        <w:t>// Check if the form is submitted</w:t>
      </w:r>
    </w:p>
    <w:p w14:paraId="0EF212B8" w14:textId="77777777" w:rsidR="00104A3C" w:rsidRDefault="00104A3C" w:rsidP="00CE1467">
      <w:pPr>
        <w:pStyle w:val="codeblackbg"/>
        <w:rPr>
          <w:color w:val="CCCCCC"/>
        </w:rPr>
      </w:pPr>
      <w:r>
        <w:rPr>
          <w:color w:val="C586C0"/>
        </w:rPr>
        <w:t>if</w:t>
      </w:r>
      <w:r>
        <w:rPr>
          <w:color w:val="D4D4D4"/>
        </w:rPr>
        <w:t xml:space="preserve"> (</w:t>
      </w:r>
      <w:r>
        <w:rPr>
          <w:color w:val="9CDCFE"/>
        </w:rPr>
        <w:t>$_SERVER</w:t>
      </w:r>
      <w:r>
        <w:rPr>
          <w:color w:val="D4D4D4"/>
        </w:rPr>
        <w:t>[</w:t>
      </w:r>
      <w:r>
        <w:t>'REQUEST_METHOD'</w:t>
      </w:r>
      <w:r>
        <w:rPr>
          <w:color w:val="D4D4D4"/>
        </w:rPr>
        <w:t xml:space="preserve">] == </w:t>
      </w:r>
      <w:r>
        <w:t>'POST'</w:t>
      </w:r>
      <w:r>
        <w:rPr>
          <w:color w:val="D4D4D4"/>
        </w:rPr>
        <w:t>) {</w:t>
      </w:r>
    </w:p>
    <w:p w14:paraId="77C4E226" w14:textId="77777777" w:rsidR="00D5283D" w:rsidRDefault="00D5283D" w:rsidP="00CE1467">
      <w:pPr>
        <w:pStyle w:val="codeblackbg"/>
        <w:rPr>
          <w:color w:val="CCCCCC"/>
        </w:rPr>
      </w:pPr>
      <w:r>
        <w:rPr>
          <w:color w:val="D4D4D4"/>
        </w:rPr>
        <w:t xml:space="preserve">    </w:t>
      </w:r>
      <w:r>
        <w:t>$</w:t>
      </w:r>
      <w:proofErr w:type="spellStart"/>
      <w:r>
        <w:t>user_name</w:t>
      </w:r>
      <w:proofErr w:type="spellEnd"/>
      <w:r>
        <w:rPr>
          <w:color w:val="D4D4D4"/>
        </w:rPr>
        <w:t xml:space="preserve"> = </w:t>
      </w:r>
      <w:r>
        <w:t>$_POST</w:t>
      </w:r>
      <w:r>
        <w:rPr>
          <w:color w:val="D4D4D4"/>
        </w:rPr>
        <w:t>[</w:t>
      </w:r>
      <w:r>
        <w:rPr>
          <w:color w:val="CE9178"/>
        </w:rPr>
        <w:t>'</w:t>
      </w:r>
      <w:proofErr w:type="spellStart"/>
      <w:r>
        <w:rPr>
          <w:color w:val="CE9178"/>
        </w:rPr>
        <w:t>user_name</w:t>
      </w:r>
      <w:proofErr w:type="spellEnd"/>
      <w:r>
        <w:rPr>
          <w:color w:val="CE9178"/>
        </w:rPr>
        <w:t>'</w:t>
      </w:r>
      <w:r>
        <w:rPr>
          <w:color w:val="D4D4D4"/>
        </w:rPr>
        <w:t>];</w:t>
      </w:r>
    </w:p>
    <w:p w14:paraId="5724CCAE" w14:textId="77777777" w:rsidR="00D5283D" w:rsidRDefault="00D5283D" w:rsidP="00CE1467">
      <w:pPr>
        <w:pStyle w:val="codeblackbg"/>
        <w:rPr>
          <w:color w:val="CCCCCC"/>
        </w:rPr>
      </w:pPr>
      <w:r>
        <w:rPr>
          <w:color w:val="D4D4D4"/>
        </w:rPr>
        <w:t xml:space="preserve">    </w:t>
      </w:r>
      <w:r>
        <w:t>$</w:t>
      </w:r>
      <w:proofErr w:type="spellStart"/>
      <w:r>
        <w:t>account_name</w:t>
      </w:r>
      <w:proofErr w:type="spellEnd"/>
      <w:r>
        <w:rPr>
          <w:color w:val="D4D4D4"/>
        </w:rPr>
        <w:t xml:space="preserve"> = </w:t>
      </w:r>
      <w:r>
        <w:t>$_POST</w:t>
      </w:r>
      <w:r>
        <w:rPr>
          <w:color w:val="D4D4D4"/>
        </w:rPr>
        <w:t>[</w:t>
      </w:r>
      <w:r>
        <w:rPr>
          <w:color w:val="CE9178"/>
        </w:rPr>
        <w:t>'</w:t>
      </w:r>
      <w:proofErr w:type="spellStart"/>
      <w:r>
        <w:rPr>
          <w:color w:val="CE9178"/>
        </w:rPr>
        <w:t>account_name</w:t>
      </w:r>
      <w:proofErr w:type="spellEnd"/>
      <w:r>
        <w:rPr>
          <w:color w:val="CE9178"/>
        </w:rPr>
        <w:t>'</w:t>
      </w:r>
      <w:r>
        <w:rPr>
          <w:color w:val="D4D4D4"/>
        </w:rPr>
        <w:t>];</w:t>
      </w:r>
    </w:p>
    <w:p w14:paraId="39CD193C" w14:textId="77777777" w:rsidR="00D5283D" w:rsidRDefault="00D5283D" w:rsidP="00CE1467">
      <w:pPr>
        <w:pStyle w:val="codeblackbg"/>
        <w:rPr>
          <w:color w:val="CCCCCC"/>
        </w:rPr>
      </w:pPr>
      <w:r>
        <w:rPr>
          <w:color w:val="D4D4D4"/>
        </w:rPr>
        <w:t xml:space="preserve">    </w:t>
      </w:r>
      <w:r>
        <w:t>$</w:t>
      </w:r>
      <w:proofErr w:type="spellStart"/>
      <w:r>
        <w:t>user_phone</w:t>
      </w:r>
      <w:proofErr w:type="spellEnd"/>
      <w:r>
        <w:rPr>
          <w:color w:val="D4D4D4"/>
        </w:rPr>
        <w:t xml:space="preserve"> = </w:t>
      </w:r>
      <w:r>
        <w:t>$_POST</w:t>
      </w:r>
      <w:r>
        <w:rPr>
          <w:color w:val="D4D4D4"/>
        </w:rPr>
        <w:t>[</w:t>
      </w:r>
      <w:r>
        <w:rPr>
          <w:color w:val="CE9178"/>
        </w:rPr>
        <w:t>'</w:t>
      </w:r>
      <w:proofErr w:type="spellStart"/>
      <w:r>
        <w:rPr>
          <w:color w:val="CE9178"/>
        </w:rPr>
        <w:t>user_phone</w:t>
      </w:r>
      <w:proofErr w:type="spellEnd"/>
      <w:r>
        <w:rPr>
          <w:color w:val="CE9178"/>
        </w:rPr>
        <w:t>'</w:t>
      </w:r>
      <w:r>
        <w:rPr>
          <w:color w:val="D4D4D4"/>
        </w:rPr>
        <w:t>];</w:t>
      </w:r>
    </w:p>
    <w:p w14:paraId="0C4DED77" w14:textId="77777777" w:rsidR="00D5283D" w:rsidRDefault="00D5283D" w:rsidP="00CE1467">
      <w:pPr>
        <w:pStyle w:val="codeblackbg"/>
        <w:rPr>
          <w:color w:val="CCCCCC"/>
        </w:rPr>
      </w:pPr>
      <w:r>
        <w:rPr>
          <w:color w:val="D4D4D4"/>
        </w:rPr>
        <w:t xml:space="preserve">    </w:t>
      </w:r>
      <w:r>
        <w:t>$</w:t>
      </w:r>
      <w:proofErr w:type="spellStart"/>
      <w:r>
        <w:t>user_email</w:t>
      </w:r>
      <w:proofErr w:type="spellEnd"/>
      <w:r>
        <w:rPr>
          <w:color w:val="D4D4D4"/>
        </w:rPr>
        <w:t xml:space="preserve"> = </w:t>
      </w:r>
      <w:r>
        <w:t>$_POST</w:t>
      </w:r>
      <w:r>
        <w:rPr>
          <w:color w:val="D4D4D4"/>
        </w:rPr>
        <w:t>[</w:t>
      </w:r>
      <w:r>
        <w:rPr>
          <w:color w:val="CE9178"/>
        </w:rPr>
        <w:t>'</w:t>
      </w:r>
      <w:proofErr w:type="spellStart"/>
      <w:r>
        <w:rPr>
          <w:color w:val="CE9178"/>
        </w:rPr>
        <w:t>user_email</w:t>
      </w:r>
      <w:proofErr w:type="spellEnd"/>
      <w:r>
        <w:rPr>
          <w:color w:val="CE9178"/>
        </w:rPr>
        <w:t>'</w:t>
      </w:r>
      <w:r>
        <w:rPr>
          <w:color w:val="D4D4D4"/>
        </w:rPr>
        <w:t>];</w:t>
      </w:r>
    </w:p>
    <w:p w14:paraId="249B9977" w14:textId="77777777" w:rsidR="00D5283D" w:rsidRDefault="00D5283D" w:rsidP="00CE1467">
      <w:pPr>
        <w:pStyle w:val="codeblackbg"/>
        <w:rPr>
          <w:color w:val="CCCCCC"/>
        </w:rPr>
      </w:pPr>
      <w:r>
        <w:rPr>
          <w:color w:val="D4D4D4"/>
        </w:rPr>
        <w:t xml:space="preserve">    </w:t>
      </w:r>
      <w:r>
        <w:t>$</w:t>
      </w:r>
      <w:proofErr w:type="spellStart"/>
      <w:r>
        <w:t>user_password</w:t>
      </w:r>
      <w:proofErr w:type="spellEnd"/>
      <w:r>
        <w:rPr>
          <w:color w:val="D4D4D4"/>
        </w:rPr>
        <w:t xml:space="preserve"> = </w:t>
      </w:r>
      <w:r>
        <w:t>$_POST</w:t>
      </w:r>
      <w:r>
        <w:rPr>
          <w:color w:val="D4D4D4"/>
        </w:rPr>
        <w:t>[</w:t>
      </w:r>
      <w:r>
        <w:rPr>
          <w:color w:val="CE9178"/>
        </w:rPr>
        <w:t>'</w:t>
      </w:r>
      <w:proofErr w:type="spellStart"/>
      <w:r>
        <w:rPr>
          <w:color w:val="CE9178"/>
        </w:rPr>
        <w:t>user_password</w:t>
      </w:r>
      <w:proofErr w:type="spellEnd"/>
      <w:r>
        <w:rPr>
          <w:color w:val="CE9178"/>
        </w:rPr>
        <w:t>'</w:t>
      </w:r>
      <w:r>
        <w:rPr>
          <w:color w:val="D4D4D4"/>
        </w:rPr>
        <w:t>];</w:t>
      </w:r>
    </w:p>
    <w:p w14:paraId="005B3CA8" w14:textId="77777777" w:rsidR="00D5283D" w:rsidRDefault="00D5283D" w:rsidP="00CE1467">
      <w:pPr>
        <w:pStyle w:val="codeblackbg"/>
        <w:rPr>
          <w:color w:val="CCCCCC"/>
        </w:rPr>
      </w:pPr>
      <w:r>
        <w:rPr>
          <w:color w:val="D4D4D4"/>
        </w:rPr>
        <w:t xml:space="preserve">    </w:t>
      </w:r>
      <w:r>
        <w:t>$</w:t>
      </w:r>
      <w:proofErr w:type="spellStart"/>
      <w:r>
        <w:t>user_address</w:t>
      </w:r>
      <w:proofErr w:type="spellEnd"/>
      <w:r>
        <w:rPr>
          <w:color w:val="D4D4D4"/>
        </w:rPr>
        <w:t xml:space="preserve"> = </w:t>
      </w:r>
      <w:r>
        <w:t>$_POST</w:t>
      </w:r>
      <w:r>
        <w:rPr>
          <w:color w:val="D4D4D4"/>
        </w:rPr>
        <w:t>[</w:t>
      </w:r>
      <w:r>
        <w:rPr>
          <w:color w:val="CE9178"/>
        </w:rPr>
        <w:t>'</w:t>
      </w:r>
      <w:proofErr w:type="spellStart"/>
      <w:r>
        <w:rPr>
          <w:color w:val="CE9178"/>
        </w:rPr>
        <w:t>user_address</w:t>
      </w:r>
      <w:proofErr w:type="spellEnd"/>
      <w:r>
        <w:rPr>
          <w:color w:val="CE9178"/>
        </w:rPr>
        <w:t>'</w:t>
      </w:r>
      <w:r>
        <w:rPr>
          <w:color w:val="D4D4D4"/>
        </w:rPr>
        <w:t>];</w:t>
      </w:r>
    </w:p>
    <w:p w14:paraId="4732A504" w14:textId="77777777" w:rsidR="00D5283D" w:rsidRDefault="00D5283D" w:rsidP="00CE1467">
      <w:pPr>
        <w:pStyle w:val="codeblackbg"/>
        <w:rPr>
          <w:color w:val="CCCCCC"/>
        </w:rPr>
      </w:pPr>
      <w:r>
        <w:rPr>
          <w:color w:val="D4D4D4"/>
        </w:rPr>
        <w:t xml:space="preserve">    </w:t>
      </w:r>
      <w:r>
        <w:t>$</w:t>
      </w:r>
      <w:proofErr w:type="spellStart"/>
      <w:r>
        <w:t>user_gender</w:t>
      </w:r>
      <w:proofErr w:type="spellEnd"/>
      <w:r>
        <w:rPr>
          <w:color w:val="D4D4D4"/>
        </w:rPr>
        <w:t xml:space="preserve"> = </w:t>
      </w:r>
      <w:r>
        <w:t>$_POST</w:t>
      </w:r>
      <w:r>
        <w:rPr>
          <w:color w:val="D4D4D4"/>
        </w:rPr>
        <w:t>[</w:t>
      </w:r>
      <w:r>
        <w:rPr>
          <w:color w:val="CE9178"/>
        </w:rPr>
        <w:t>'</w:t>
      </w:r>
      <w:proofErr w:type="spellStart"/>
      <w:r>
        <w:rPr>
          <w:color w:val="CE9178"/>
        </w:rPr>
        <w:t>user_gender</w:t>
      </w:r>
      <w:proofErr w:type="spellEnd"/>
      <w:r>
        <w:rPr>
          <w:color w:val="CE9178"/>
        </w:rPr>
        <w:t>'</w:t>
      </w:r>
      <w:r>
        <w:rPr>
          <w:color w:val="D4D4D4"/>
        </w:rPr>
        <w:t>];</w:t>
      </w:r>
    </w:p>
    <w:p w14:paraId="7CF155D4" w14:textId="77777777" w:rsidR="00D5283D" w:rsidRDefault="00D5283D" w:rsidP="00CE1467">
      <w:pPr>
        <w:pStyle w:val="codeblackbg"/>
        <w:rPr>
          <w:color w:val="CCCCCC"/>
        </w:rPr>
      </w:pPr>
      <w:r>
        <w:rPr>
          <w:color w:val="D4D4D4"/>
        </w:rPr>
        <w:t xml:space="preserve">    </w:t>
      </w:r>
      <w:r>
        <w:t>$</w:t>
      </w:r>
      <w:proofErr w:type="spellStart"/>
      <w:r>
        <w:t>user_dob</w:t>
      </w:r>
      <w:proofErr w:type="spellEnd"/>
      <w:r>
        <w:rPr>
          <w:color w:val="D4D4D4"/>
        </w:rPr>
        <w:t xml:space="preserve"> = </w:t>
      </w:r>
      <w:r>
        <w:t>$_POST</w:t>
      </w:r>
      <w:r>
        <w:rPr>
          <w:color w:val="D4D4D4"/>
        </w:rPr>
        <w:t>[</w:t>
      </w:r>
      <w:r>
        <w:rPr>
          <w:color w:val="CE9178"/>
        </w:rPr>
        <w:t>'</w:t>
      </w:r>
      <w:proofErr w:type="spellStart"/>
      <w:r>
        <w:rPr>
          <w:color w:val="CE9178"/>
        </w:rPr>
        <w:t>user_dob</w:t>
      </w:r>
      <w:proofErr w:type="spellEnd"/>
      <w:r>
        <w:rPr>
          <w:color w:val="CE9178"/>
        </w:rPr>
        <w:t>'</w:t>
      </w:r>
      <w:r>
        <w:rPr>
          <w:color w:val="D4D4D4"/>
        </w:rPr>
        <w:t>];</w:t>
      </w:r>
    </w:p>
    <w:p w14:paraId="5176AA43" w14:textId="77777777" w:rsidR="00D5283D" w:rsidRDefault="00D5283D" w:rsidP="00CE1467">
      <w:pPr>
        <w:pStyle w:val="codeblackbg"/>
      </w:pPr>
    </w:p>
    <w:p w14:paraId="506EBD1B" w14:textId="77777777" w:rsidR="00D5283D" w:rsidRDefault="00D5283D" w:rsidP="00CE1467">
      <w:pPr>
        <w:pStyle w:val="codeblackbg"/>
        <w:rPr>
          <w:color w:val="CCCCCC"/>
        </w:rPr>
      </w:pPr>
      <w:r>
        <w:rPr>
          <w:color w:val="D4D4D4"/>
        </w:rPr>
        <w:t xml:space="preserve">    </w:t>
      </w:r>
      <w:r>
        <w:t>// Update user details in the database</w:t>
      </w:r>
    </w:p>
    <w:p w14:paraId="43599CCF" w14:textId="77777777" w:rsidR="00D5283D" w:rsidRDefault="00D5283D" w:rsidP="00CE1467">
      <w:pPr>
        <w:pStyle w:val="codeblackbg"/>
        <w:rPr>
          <w:color w:val="CCCCCC"/>
        </w:rPr>
      </w:pPr>
      <w:r>
        <w:rPr>
          <w:color w:val="D4D4D4"/>
        </w:rPr>
        <w:t xml:space="preserve">    </w:t>
      </w:r>
      <w:r>
        <w:rPr>
          <w:color w:val="9CDCFE"/>
        </w:rPr>
        <w:t>$</w:t>
      </w:r>
      <w:proofErr w:type="spellStart"/>
      <w:r>
        <w:rPr>
          <w:color w:val="9CDCFE"/>
        </w:rPr>
        <w:t>update_sql</w:t>
      </w:r>
      <w:proofErr w:type="spellEnd"/>
      <w:r>
        <w:rPr>
          <w:color w:val="D4D4D4"/>
        </w:rPr>
        <w:t xml:space="preserve"> = </w:t>
      </w:r>
      <w:r>
        <w:t>"</w:t>
      </w:r>
      <w:r>
        <w:rPr>
          <w:color w:val="569CD6"/>
        </w:rPr>
        <w:t>UPDATE</w:t>
      </w:r>
      <w:r>
        <w:t xml:space="preserve"> </w:t>
      </w:r>
      <w:proofErr w:type="spellStart"/>
      <w:r>
        <w:t>userdetail</w:t>
      </w:r>
      <w:proofErr w:type="spellEnd"/>
      <w:r>
        <w:t xml:space="preserve"> </w:t>
      </w:r>
      <w:r>
        <w:rPr>
          <w:color w:val="569CD6"/>
        </w:rPr>
        <w:t>SET</w:t>
      </w:r>
      <w:r>
        <w:t xml:space="preserve"> </w:t>
      </w:r>
    </w:p>
    <w:p w14:paraId="5FE18F88" w14:textId="77777777" w:rsidR="00D5283D" w:rsidRDefault="00D5283D" w:rsidP="00CE1467">
      <w:pPr>
        <w:pStyle w:val="codeblackbg"/>
        <w:rPr>
          <w:color w:val="CCCCCC"/>
        </w:rPr>
      </w:pPr>
      <w:r>
        <w:t xml:space="preserve">                    </w:t>
      </w:r>
      <w:proofErr w:type="spellStart"/>
      <w:r>
        <w:t>user_name</w:t>
      </w:r>
      <w:proofErr w:type="spellEnd"/>
      <w:r>
        <w:rPr>
          <w:color w:val="D4D4D4"/>
        </w:rPr>
        <w:t>=</w:t>
      </w:r>
      <w:r>
        <w:t>'</w:t>
      </w:r>
      <w:r>
        <w:rPr>
          <w:color w:val="9CDCFE"/>
        </w:rPr>
        <w:t>$</w:t>
      </w:r>
      <w:proofErr w:type="spellStart"/>
      <w:r>
        <w:rPr>
          <w:color w:val="9CDCFE"/>
        </w:rPr>
        <w:t>user_name</w:t>
      </w:r>
      <w:proofErr w:type="spellEnd"/>
      <w:r>
        <w:t xml:space="preserve">', </w:t>
      </w:r>
    </w:p>
    <w:p w14:paraId="6B4C488B" w14:textId="77777777" w:rsidR="00D5283D" w:rsidRDefault="00D5283D" w:rsidP="00CE1467">
      <w:pPr>
        <w:pStyle w:val="codeblackbg"/>
        <w:rPr>
          <w:color w:val="CCCCCC"/>
        </w:rPr>
      </w:pPr>
      <w:r>
        <w:t xml:space="preserve">                    </w:t>
      </w:r>
      <w:proofErr w:type="spellStart"/>
      <w:r>
        <w:t>account_name</w:t>
      </w:r>
      <w:proofErr w:type="spellEnd"/>
      <w:r>
        <w:rPr>
          <w:color w:val="D4D4D4"/>
        </w:rPr>
        <w:t>=</w:t>
      </w:r>
      <w:r>
        <w:t>'</w:t>
      </w:r>
      <w:r>
        <w:rPr>
          <w:color w:val="9CDCFE"/>
        </w:rPr>
        <w:t>$</w:t>
      </w:r>
      <w:proofErr w:type="spellStart"/>
      <w:r>
        <w:rPr>
          <w:color w:val="9CDCFE"/>
        </w:rPr>
        <w:t>account_name</w:t>
      </w:r>
      <w:proofErr w:type="spellEnd"/>
      <w:r>
        <w:t xml:space="preserve">', </w:t>
      </w:r>
    </w:p>
    <w:p w14:paraId="6887EB2A" w14:textId="77777777" w:rsidR="00D5283D" w:rsidRDefault="00D5283D" w:rsidP="00CE1467">
      <w:pPr>
        <w:pStyle w:val="codeblackbg"/>
        <w:rPr>
          <w:color w:val="CCCCCC"/>
        </w:rPr>
      </w:pPr>
      <w:r>
        <w:t xml:space="preserve">                    </w:t>
      </w:r>
      <w:proofErr w:type="spellStart"/>
      <w:r>
        <w:t>user_phone</w:t>
      </w:r>
      <w:proofErr w:type="spellEnd"/>
      <w:r>
        <w:rPr>
          <w:color w:val="D4D4D4"/>
        </w:rPr>
        <w:t>=</w:t>
      </w:r>
      <w:r>
        <w:t>'</w:t>
      </w:r>
      <w:r>
        <w:rPr>
          <w:color w:val="9CDCFE"/>
        </w:rPr>
        <w:t>$</w:t>
      </w:r>
      <w:proofErr w:type="spellStart"/>
      <w:r>
        <w:rPr>
          <w:color w:val="9CDCFE"/>
        </w:rPr>
        <w:t>user_phone</w:t>
      </w:r>
      <w:proofErr w:type="spellEnd"/>
      <w:r>
        <w:t xml:space="preserve">', </w:t>
      </w:r>
    </w:p>
    <w:p w14:paraId="41558F09" w14:textId="77777777" w:rsidR="00D5283D" w:rsidRDefault="00D5283D" w:rsidP="00CE1467">
      <w:pPr>
        <w:pStyle w:val="codeblackbg"/>
        <w:rPr>
          <w:color w:val="CCCCCC"/>
        </w:rPr>
      </w:pPr>
      <w:r>
        <w:t xml:space="preserve">                    </w:t>
      </w:r>
      <w:proofErr w:type="spellStart"/>
      <w:r>
        <w:t>user_email</w:t>
      </w:r>
      <w:proofErr w:type="spellEnd"/>
      <w:r>
        <w:rPr>
          <w:color w:val="D4D4D4"/>
        </w:rPr>
        <w:t>=</w:t>
      </w:r>
      <w:r>
        <w:t>'</w:t>
      </w:r>
      <w:r>
        <w:rPr>
          <w:color w:val="9CDCFE"/>
        </w:rPr>
        <w:t>$</w:t>
      </w:r>
      <w:proofErr w:type="spellStart"/>
      <w:r>
        <w:rPr>
          <w:color w:val="9CDCFE"/>
        </w:rPr>
        <w:t>user_email</w:t>
      </w:r>
      <w:proofErr w:type="spellEnd"/>
      <w:r>
        <w:t xml:space="preserve">', </w:t>
      </w:r>
    </w:p>
    <w:p w14:paraId="0A5D31E0" w14:textId="77777777" w:rsidR="00D5283D" w:rsidRDefault="00D5283D" w:rsidP="00CE1467">
      <w:pPr>
        <w:pStyle w:val="codeblackbg"/>
        <w:rPr>
          <w:color w:val="CCCCCC"/>
        </w:rPr>
      </w:pPr>
      <w:r>
        <w:t xml:space="preserve">                    </w:t>
      </w:r>
      <w:proofErr w:type="spellStart"/>
      <w:r>
        <w:t>user_password</w:t>
      </w:r>
      <w:proofErr w:type="spellEnd"/>
      <w:r>
        <w:rPr>
          <w:color w:val="D4D4D4"/>
        </w:rPr>
        <w:t>=</w:t>
      </w:r>
      <w:r>
        <w:t>'</w:t>
      </w:r>
      <w:r>
        <w:rPr>
          <w:color w:val="9CDCFE"/>
        </w:rPr>
        <w:t>$</w:t>
      </w:r>
      <w:proofErr w:type="spellStart"/>
      <w:r>
        <w:rPr>
          <w:color w:val="9CDCFE"/>
        </w:rPr>
        <w:t>user_password</w:t>
      </w:r>
      <w:proofErr w:type="spellEnd"/>
      <w:r>
        <w:t xml:space="preserve">', </w:t>
      </w:r>
    </w:p>
    <w:p w14:paraId="344F1D8A" w14:textId="77777777" w:rsidR="00D5283D" w:rsidRDefault="00D5283D" w:rsidP="00CE1467">
      <w:pPr>
        <w:pStyle w:val="codeblackbg"/>
        <w:rPr>
          <w:color w:val="CCCCCC"/>
        </w:rPr>
      </w:pPr>
      <w:r>
        <w:t xml:space="preserve">                    </w:t>
      </w:r>
      <w:proofErr w:type="spellStart"/>
      <w:r>
        <w:t>user_address</w:t>
      </w:r>
      <w:proofErr w:type="spellEnd"/>
      <w:r>
        <w:rPr>
          <w:color w:val="D4D4D4"/>
        </w:rPr>
        <w:t>=</w:t>
      </w:r>
      <w:r>
        <w:t>'</w:t>
      </w:r>
      <w:r>
        <w:rPr>
          <w:color w:val="9CDCFE"/>
        </w:rPr>
        <w:t>$</w:t>
      </w:r>
      <w:proofErr w:type="spellStart"/>
      <w:r>
        <w:rPr>
          <w:color w:val="9CDCFE"/>
        </w:rPr>
        <w:t>user_address</w:t>
      </w:r>
      <w:proofErr w:type="spellEnd"/>
      <w:r>
        <w:t xml:space="preserve">', </w:t>
      </w:r>
    </w:p>
    <w:p w14:paraId="5A2D15B1" w14:textId="77777777" w:rsidR="00D5283D" w:rsidRDefault="00D5283D" w:rsidP="00CE1467">
      <w:pPr>
        <w:pStyle w:val="codeblackbg"/>
        <w:rPr>
          <w:color w:val="CCCCCC"/>
        </w:rPr>
      </w:pPr>
      <w:r>
        <w:t xml:space="preserve">                    </w:t>
      </w:r>
      <w:proofErr w:type="spellStart"/>
      <w:r>
        <w:t>user_gender</w:t>
      </w:r>
      <w:proofErr w:type="spellEnd"/>
      <w:r>
        <w:rPr>
          <w:color w:val="D4D4D4"/>
        </w:rPr>
        <w:t>=</w:t>
      </w:r>
      <w:r>
        <w:t>'</w:t>
      </w:r>
      <w:r>
        <w:rPr>
          <w:color w:val="9CDCFE"/>
        </w:rPr>
        <w:t>$</w:t>
      </w:r>
      <w:proofErr w:type="spellStart"/>
      <w:r>
        <w:rPr>
          <w:color w:val="9CDCFE"/>
        </w:rPr>
        <w:t>user_gender</w:t>
      </w:r>
      <w:proofErr w:type="spellEnd"/>
      <w:r>
        <w:t xml:space="preserve">', </w:t>
      </w:r>
    </w:p>
    <w:p w14:paraId="0EA609FC" w14:textId="77777777" w:rsidR="00D5283D" w:rsidRDefault="00D5283D" w:rsidP="00CE1467">
      <w:pPr>
        <w:pStyle w:val="codeblackbg"/>
        <w:rPr>
          <w:color w:val="CCCCCC"/>
        </w:rPr>
      </w:pPr>
      <w:r>
        <w:t xml:space="preserve">                    </w:t>
      </w:r>
      <w:proofErr w:type="spellStart"/>
      <w:r>
        <w:t>user_dob</w:t>
      </w:r>
      <w:proofErr w:type="spellEnd"/>
      <w:r>
        <w:rPr>
          <w:color w:val="D4D4D4"/>
        </w:rPr>
        <w:t>=</w:t>
      </w:r>
      <w:r>
        <w:t>'</w:t>
      </w:r>
      <w:r>
        <w:rPr>
          <w:color w:val="9CDCFE"/>
        </w:rPr>
        <w:t>$</w:t>
      </w:r>
      <w:proofErr w:type="spellStart"/>
      <w:r>
        <w:rPr>
          <w:color w:val="9CDCFE"/>
        </w:rPr>
        <w:t>user_dob</w:t>
      </w:r>
      <w:proofErr w:type="spellEnd"/>
      <w:r>
        <w:t>'</w:t>
      </w:r>
    </w:p>
    <w:p w14:paraId="12D9C47E" w14:textId="77777777" w:rsidR="00D5283D" w:rsidRDefault="00D5283D" w:rsidP="00CE1467">
      <w:pPr>
        <w:pStyle w:val="codeblackbg"/>
        <w:rPr>
          <w:color w:val="CCCCCC"/>
        </w:rPr>
      </w:pPr>
      <w:r>
        <w:t xml:space="preserve">                    </w:t>
      </w:r>
      <w:r>
        <w:rPr>
          <w:color w:val="569CD6"/>
        </w:rPr>
        <w:t>WHERE</w:t>
      </w:r>
      <w:r>
        <w:t xml:space="preserve"> </w:t>
      </w:r>
      <w:proofErr w:type="spellStart"/>
      <w:r>
        <w:t>user_id</w:t>
      </w:r>
      <w:proofErr w:type="spellEnd"/>
      <w:r>
        <w:rPr>
          <w:color w:val="D4D4D4"/>
        </w:rPr>
        <w:t>=</w:t>
      </w:r>
      <w:r>
        <w:t>'</w:t>
      </w:r>
      <w:r>
        <w:rPr>
          <w:color w:val="9CDCFE"/>
        </w:rPr>
        <w:t>$</w:t>
      </w:r>
      <w:proofErr w:type="spellStart"/>
      <w:r>
        <w:rPr>
          <w:color w:val="9CDCFE"/>
        </w:rPr>
        <w:t>user_id</w:t>
      </w:r>
      <w:proofErr w:type="spellEnd"/>
      <w:r>
        <w:t>'"</w:t>
      </w:r>
      <w:r>
        <w:rPr>
          <w:color w:val="D4D4D4"/>
        </w:rPr>
        <w:t>;</w:t>
      </w:r>
    </w:p>
    <w:p w14:paraId="4753D53D" w14:textId="77777777" w:rsidR="00D5283D" w:rsidRDefault="00D5283D" w:rsidP="00CE1467">
      <w:pPr>
        <w:pStyle w:val="codeblackbg"/>
        <w:rPr>
          <w:color w:val="CCCCCC"/>
        </w:rPr>
      </w:pPr>
      <w:r>
        <w:t xml:space="preserve">    </w:t>
      </w:r>
    </w:p>
    <w:p w14:paraId="7628593A" w14:textId="77777777" w:rsidR="00D5283D" w:rsidRDefault="00D5283D" w:rsidP="00CE1467">
      <w:pPr>
        <w:pStyle w:val="codeblackbg"/>
        <w:rPr>
          <w:color w:val="CCCCCC"/>
        </w:rPr>
      </w:pPr>
      <w:r>
        <w:rPr>
          <w:color w:val="D4D4D4"/>
        </w:rPr>
        <w:t xml:space="preserve">    </w:t>
      </w:r>
      <w:r>
        <w:t>// Execute the update query and handle success or failure</w:t>
      </w:r>
    </w:p>
    <w:p w14:paraId="04F3FEA2" w14:textId="77777777" w:rsidR="00D5283D" w:rsidRDefault="00D5283D" w:rsidP="00CE1467">
      <w:pPr>
        <w:pStyle w:val="codeblackbg"/>
        <w:rPr>
          <w:color w:val="CCCCCC"/>
        </w:rPr>
      </w:pPr>
      <w:r>
        <w:rPr>
          <w:color w:val="D4D4D4"/>
        </w:rPr>
        <w:t xml:space="preserve">    </w:t>
      </w:r>
      <w:r>
        <w:rPr>
          <w:color w:val="C586C0"/>
        </w:rPr>
        <w:t>if</w:t>
      </w:r>
      <w:r>
        <w:rPr>
          <w:color w:val="D4D4D4"/>
        </w:rPr>
        <w:t xml:space="preserve"> (</w:t>
      </w:r>
      <w:proofErr w:type="spellStart"/>
      <w:r>
        <w:rPr>
          <w:color w:val="DCDCAA"/>
        </w:rPr>
        <w:t>mysqli_</w:t>
      </w:r>
      <w:proofErr w:type="gramStart"/>
      <w:r>
        <w:rPr>
          <w:color w:val="DCDCAA"/>
        </w:rPr>
        <w:t>query</w:t>
      </w:r>
      <w:proofErr w:type="spellEnd"/>
      <w:r>
        <w:rPr>
          <w:color w:val="D4D4D4"/>
        </w:rPr>
        <w:t>(</w:t>
      </w:r>
      <w:proofErr w:type="gramEnd"/>
      <w:r>
        <w:t>$con</w:t>
      </w:r>
      <w:r>
        <w:rPr>
          <w:color w:val="D4D4D4"/>
        </w:rPr>
        <w:t xml:space="preserve">, </w:t>
      </w:r>
      <w:r>
        <w:t>$</w:t>
      </w:r>
      <w:proofErr w:type="spellStart"/>
      <w:r>
        <w:t>update_sql</w:t>
      </w:r>
      <w:proofErr w:type="spellEnd"/>
      <w:r>
        <w:rPr>
          <w:color w:val="D4D4D4"/>
        </w:rPr>
        <w:t>)) {</w:t>
      </w:r>
    </w:p>
    <w:p w14:paraId="1F7C4A5F" w14:textId="77777777" w:rsidR="00D5283D" w:rsidRDefault="00D5283D" w:rsidP="00CE1467">
      <w:pPr>
        <w:pStyle w:val="codeblackbg"/>
        <w:rPr>
          <w:color w:val="CCCCCC"/>
        </w:rPr>
      </w:pPr>
      <w:r>
        <w:rPr>
          <w:color w:val="D4D4D4"/>
        </w:rPr>
        <w:t xml:space="preserve">        </w:t>
      </w:r>
      <w:r>
        <w:rPr>
          <w:color w:val="DCDCAA"/>
        </w:rPr>
        <w:t>echo</w:t>
      </w:r>
      <w:r>
        <w:rPr>
          <w:color w:val="D4D4D4"/>
        </w:rPr>
        <w:t xml:space="preserve"> </w:t>
      </w:r>
      <w:r>
        <w:t>"&lt;script&gt;</w:t>
      </w:r>
      <w:proofErr w:type="gramStart"/>
      <w:r>
        <w:t>alert(</w:t>
      </w:r>
      <w:proofErr w:type="gramEnd"/>
      <w:r>
        <w:t xml:space="preserve">'Upload Successful.'); </w:t>
      </w:r>
      <w:proofErr w:type="spellStart"/>
      <w:r>
        <w:t>window.location.href</w:t>
      </w:r>
      <w:proofErr w:type="spellEnd"/>
      <w:r>
        <w:t xml:space="preserve"> = '</w:t>
      </w:r>
      <w:proofErr w:type="spellStart"/>
      <w:r>
        <w:t>userhome.php</w:t>
      </w:r>
      <w:proofErr w:type="spellEnd"/>
      <w:r>
        <w:t>';&lt;/script&gt;"</w:t>
      </w:r>
      <w:r>
        <w:rPr>
          <w:color w:val="D4D4D4"/>
        </w:rPr>
        <w:t>;</w:t>
      </w:r>
    </w:p>
    <w:p w14:paraId="7E3DD6DB" w14:textId="77777777" w:rsidR="00D5283D" w:rsidRDefault="00D5283D" w:rsidP="00CE1467">
      <w:pPr>
        <w:pStyle w:val="codeblackbg"/>
        <w:rPr>
          <w:color w:val="CCCCCC"/>
        </w:rPr>
      </w:pPr>
      <w:r>
        <w:t xml:space="preserve">        </w:t>
      </w:r>
      <w:r>
        <w:rPr>
          <w:color w:val="C586C0"/>
        </w:rPr>
        <w:t>exit</w:t>
      </w:r>
      <w:r>
        <w:t>;</w:t>
      </w:r>
    </w:p>
    <w:p w14:paraId="2568802E" w14:textId="77777777" w:rsidR="00D5283D" w:rsidRDefault="00D5283D" w:rsidP="00CE1467">
      <w:pPr>
        <w:pStyle w:val="codeblackbg"/>
        <w:rPr>
          <w:color w:val="CCCCCC"/>
        </w:rPr>
      </w:pPr>
      <w:r>
        <w:t xml:space="preserve">    } </w:t>
      </w:r>
      <w:r>
        <w:rPr>
          <w:color w:val="C586C0"/>
        </w:rPr>
        <w:t>else</w:t>
      </w:r>
      <w:r>
        <w:t xml:space="preserve"> {</w:t>
      </w:r>
    </w:p>
    <w:p w14:paraId="350A187D" w14:textId="77777777" w:rsidR="00D5283D" w:rsidRDefault="00D5283D" w:rsidP="00CE1467">
      <w:pPr>
        <w:pStyle w:val="codeblackbg"/>
        <w:rPr>
          <w:color w:val="CCCCCC"/>
        </w:rPr>
      </w:pPr>
      <w:r>
        <w:rPr>
          <w:color w:val="D4D4D4"/>
        </w:rPr>
        <w:t xml:space="preserve">        </w:t>
      </w:r>
      <w:r>
        <w:rPr>
          <w:color w:val="DCDCAA"/>
        </w:rPr>
        <w:t>echo</w:t>
      </w:r>
      <w:r>
        <w:rPr>
          <w:color w:val="D4D4D4"/>
        </w:rPr>
        <w:t xml:space="preserve"> </w:t>
      </w:r>
      <w:r>
        <w:t xml:space="preserve">"Error updating profile: </w:t>
      </w:r>
      <w:proofErr w:type="gramStart"/>
      <w:r>
        <w:t>"</w:t>
      </w:r>
      <w:r>
        <w:rPr>
          <w:color w:val="D4D4D4"/>
        </w:rPr>
        <w:t xml:space="preserve"> .</w:t>
      </w:r>
      <w:proofErr w:type="gramEnd"/>
      <w:r>
        <w:rPr>
          <w:color w:val="D4D4D4"/>
        </w:rPr>
        <w:t xml:space="preserve"> </w:t>
      </w:r>
      <w:proofErr w:type="spellStart"/>
      <w:r>
        <w:rPr>
          <w:color w:val="DCDCAA"/>
        </w:rPr>
        <w:t>mysqli_error</w:t>
      </w:r>
      <w:proofErr w:type="spellEnd"/>
      <w:r>
        <w:rPr>
          <w:color w:val="D4D4D4"/>
        </w:rPr>
        <w:t>(</w:t>
      </w:r>
      <w:r>
        <w:rPr>
          <w:color w:val="9CDCFE"/>
        </w:rPr>
        <w:t>$con</w:t>
      </w:r>
      <w:r>
        <w:rPr>
          <w:color w:val="D4D4D4"/>
        </w:rPr>
        <w:t>);</w:t>
      </w:r>
    </w:p>
    <w:p w14:paraId="5F5A3A97" w14:textId="77777777" w:rsidR="00D5283D" w:rsidRDefault="00D5283D" w:rsidP="00CE1467">
      <w:pPr>
        <w:pStyle w:val="codeblackbg"/>
        <w:rPr>
          <w:color w:val="CCCCCC"/>
        </w:rPr>
      </w:pPr>
      <w:r>
        <w:t xml:space="preserve">    }</w:t>
      </w:r>
    </w:p>
    <w:p w14:paraId="2386A220" w14:textId="77777777" w:rsidR="00D5283D" w:rsidRDefault="00D5283D" w:rsidP="00CE1467">
      <w:pPr>
        <w:pStyle w:val="codeblackbg"/>
        <w:rPr>
          <w:color w:val="CCCCCC"/>
        </w:rPr>
      </w:pPr>
      <w:r>
        <w:t>}</w:t>
      </w:r>
    </w:p>
    <w:p w14:paraId="7F067558" w14:textId="77777777" w:rsidR="00D5283D" w:rsidRDefault="00D5283D" w:rsidP="00CE1467">
      <w:pPr>
        <w:pStyle w:val="codeblackbg"/>
      </w:pPr>
    </w:p>
    <w:p w14:paraId="35D0BB5D" w14:textId="77777777" w:rsidR="00D5283D" w:rsidRDefault="00D5283D" w:rsidP="00CE1467">
      <w:pPr>
        <w:pStyle w:val="codeblackbg"/>
        <w:rPr>
          <w:color w:val="CCCCCC"/>
        </w:rPr>
      </w:pPr>
      <w:r>
        <w:t>// Retrieve user details to display in the form</w:t>
      </w:r>
    </w:p>
    <w:p w14:paraId="23B0A525" w14:textId="77777777" w:rsidR="00104A3C" w:rsidRDefault="00104A3C" w:rsidP="00CE1467">
      <w:pPr>
        <w:pStyle w:val="codeblackbg"/>
        <w:rPr>
          <w:color w:val="CCCCCC"/>
        </w:rPr>
      </w:pPr>
      <w:r>
        <w:rPr>
          <w:color w:val="9CDCFE"/>
        </w:rPr>
        <w:lastRenderedPageBreak/>
        <w:t>$</w:t>
      </w:r>
      <w:proofErr w:type="spellStart"/>
      <w:r>
        <w:rPr>
          <w:color w:val="9CDCFE"/>
        </w:rPr>
        <w:t>sql</w:t>
      </w:r>
      <w:proofErr w:type="spellEnd"/>
      <w:r>
        <w:rPr>
          <w:color w:val="D4D4D4"/>
        </w:rPr>
        <w:t xml:space="preserve"> = </w:t>
      </w:r>
      <w:r>
        <w:t>"</w:t>
      </w:r>
      <w:r>
        <w:rPr>
          <w:color w:val="569CD6"/>
        </w:rPr>
        <w:t>SELECT</w:t>
      </w:r>
      <w:r>
        <w:t xml:space="preserve"> </w:t>
      </w:r>
      <w:r>
        <w:rPr>
          <w:color w:val="D4D4D4"/>
        </w:rPr>
        <w:t>*</w:t>
      </w:r>
      <w:r>
        <w:t xml:space="preserve"> </w:t>
      </w:r>
      <w:r>
        <w:rPr>
          <w:color w:val="569CD6"/>
        </w:rPr>
        <w:t>FROM</w:t>
      </w:r>
      <w:r>
        <w:t xml:space="preserve"> </w:t>
      </w:r>
      <w:proofErr w:type="spellStart"/>
      <w:r>
        <w:t>userdetail</w:t>
      </w:r>
      <w:proofErr w:type="spellEnd"/>
      <w:r>
        <w:t xml:space="preserve"> </w:t>
      </w:r>
      <w:r>
        <w:rPr>
          <w:color w:val="569CD6"/>
        </w:rPr>
        <w:t>WHERE</w:t>
      </w:r>
      <w:r>
        <w:t xml:space="preserve"> </w:t>
      </w:r>
      <w:proofErr w:type="spellStart"/>
      <w:r>
        <w:t>user_id</w:t>
      </w:r>
      <w:proofErr w:type="spellEnd"/>
      <w:r>
        <w:rPr>
          <w:color w:val="D4D4D4"/>
        </w:rPr>
        <w:t>=</w:t>
      </w:r>
      <w:r>
        <w:t>'</w:t>
      </w:r>
      <w:r>
        <w:rPr>
          <w:color w:val="9CDCFE"/>
        </w:rPr>
        <w:t>$</w:t>
      </w:r>
      <w:proofErr w:type="spellStart"/>
      <w:r>
        <w:rPr>
          <w:color w:val="9CDCFE"/>
        </w:rPr>
        <w:t>user_id</w:t>
      </w:r>
      <w:proofErr w:type="spellEnd"/>
      <w:r>
        <w:t>'"</w:t>
      </w:r>
      <w:r>
        <w:rPr>
          <w:color w:val="D4D4D4"/>
        </w:rPr>
        <w:t>;</w:t>
      </w:r>
    </w:p>
    <w:p w14:paraId="4ABC456C" w14:textId="77777777" w:rsidR="00104A3C" w:rsidRDefault="00104A3C" w:rsidP="00CE1467">
      <w:pPr>
        <w:pStyle w:val="codeblackbg"/>
        <w:rPr>
          <w:rFonts w:eastAsiaTheme="minorEastAsia"/>
          <w:color w:val="CCCCCC"/>
        </w:rPr>
      </w:pPr>
      <w:r>
        <w:t>$result</w:t>
      </w:r>
      <w:r>
        <w:rPr>
          <w:color w:val="D4D4D4"/>
        </w:rPr>
        <w:t xml:space="preserve"> = </w:t>
      </w:r>
      <w:proofErr w:type="spellStart"/>
      <w:r>
        <w:rPr>
          <w:color w:val="DCDCAA"/>
        </w:rPr>
        <w:t>mysqli_</w:t>
      </w:r>
      <w:proofErr w:type="gramStart"/>
      <w:r>
        <w:rPr>
          <w:color w:val="DCDCAA"/>
        </w:rPr>
        <w:t>query</w:t>
      </w:r>
      <w:proofErr w:type="spellEnd"/>
      <w:r>
        <w:rPr>
          <w:color w:val="D4D4D4"/>
        </w:rPr>
        <w:t>(</w:t>
      </w:r>
      <w:proofErr w:type="gramEnd"/>
      <w:r>
        <w:t>$con</w:t>
      </w:r>
      <w:r>
        <w:rPr>
          <w:color w:val="D4D4D4"/>
        </w:rPr>
        <w:t xml:space="preserve">, </w:t>
      </w:r>
      <w:r>
        <w:t>$</w:t>
      </w:r>
      <w:proofErr w:type="spellStart"/>
      <w:r>
        <w:t>sql</w:t>
      </w:r>
      <w:proofErr w:type="spellEnd"/>
      <w:r>
        <w:rPr>
          <w:color w:val="D4D4D4"/>
        </w:rPr>
        <w:t>);</w:t>
      </w:r>
    </w:p>
    <w:p w14:paraId="33C016ED" w14:textId="77777777" w:rsidR="00104A3C" w:rsidRDefault="00104A3C" w:rsidP="00CE1467">
      <w:pPr>
        <w:pStyle w:val="codeblackbg"/>
        <w:rPr>
          <w:color w:val="CCCCCC"/>
        </w:rPr>
      </w:pPr>
      <w:r>
        <w:rPr>
          <w:color w:val="C586C0"/>
        </w:rPr>
        <w:t>if</w:t>
      </w:r>
      <w:r>
        <w:rPr>
          <w:color w:val="D4D4D4"/>
        </w:rPr>
        <w:t xml:space="preserve"> (</w:t>
      </w:r>
      <w:r>
        <w:rPr>
          <w:color w:val="9CDCFE"/>
        </w:rPr>
        <w:t>$row</w:t>
      </w:r>
      <w:r>
        <w:rPr>
          <w:color w:val="D4D4D4"/>
        </w:rPr>
        <w:t xml:space="preserve"> = </w:t>
      </w:r>
      <w:proofErr w:type="spellStart"/>
      <w:r>
        <w:t>mysqli_fetch_array</w:t>
      </w:r>
      <w:proofErr w:type="spellEnd"/>
      <w:r>
        <w:rPr>
          <w:color w:val="D4D4D4"/>
        </w:rPr>
        <w:t>(</w:t>
      </w:r>
      <w:r>
        <w:rPr>
          <w:color w:val="9CDCFE"/>
        </w:rPr>
        <w:t>$result</w:t>
      </w:r>
      <w:r>
        <w:rPr>
          <w:color w:val="D4D4D4"/>
        </w:rPr>
        <w:t>)) {</w:t>
      </w:r>
    </w:p>
    <w:p w14:paraId="6B3C6201" w14:textId="77777777" w:rsidR="00104A3C" w:rsidRDefault="00104A3C" w:rsidP="00CE1467">
      <w:pPr>
        <w:pStyle w:val="codeblackbg"/>
        <w:rPr>
          <w:rFonts w:eastAsiaTheme="minorEastAsia"/>
          <w:color w:val="CCCCCC"/>
        </w:rPr>
      </w:pPr>
      <w:r>
        <w:t>?&gt;</w:t>
      </w:r>
    </w:p>
    <w:p w14:paraId="0688AD63" w14:textId="77777777" w:rsidR="00D5283D" w:rsidRDefault="00D5283D" w:rsidP="00CE1467">
      <w:pPr>
        <w:pStyle w:val="codeblackbg"/>
        <w:rPr>
          <w:color w:val="CCCCCC"/>
        </w:rPr>
      </w:pPr>
      <w:proofErr w:type="gramStart"/>
      <w:r>
        <w:rPr>
          <w:color w:val="D4D4D4"/>
        </w:rPr>
        <w:t>&lt;!--</w:t>
      </w:r>
      <w:proofErr w:type="gramEnd"/>
      <w:r>
        <w:rPr>
          <w:color w:val="D4D4D4"/>
        </w:rPr>
        <w:t xml:space="preserve"> </w:t>
      </w:r>
      <w:r>
        <w:rPr>
          <w:color w:val="4FC1FF"/>
        </w:rPr>
        <w:t>HTML</w:t>
      </w:r>
      <w:r>
        <w:rPr>
          <w:color w:val="D4D4D4"/>
        </w:rPr>
        <w:t xml:space="preserve"> </w:t>
      </w:r>
      <w:r>
        <w:t>form</w:t>
      </w:r>
      <w:r>
        <w:rPr>
          <w:color w:val="D4D4D4"/>
        </w:rPr>
        <w:t xml:space="preserve"> </w:t>
      </w:r>
      <w:r>
        <w:t>to</w:t>
      </w:r>
      <w:r>
        <w:rPr>
          <w:color w:val="D4D4D4"/>
        </w:rPr>
        <w:t xml:space="preserve"> </w:t>
      </w:r>
      <w:r>
        <w:t>display</w:t>
      </w:r>
      <w:r>
        <w:rPr>
          <w:color w:val="D4D4D4"/>
        </w:rPr>
        <w:t xml:space="preserve"> </w:t>
      </w:r>
      <w:r>
        <w:t>user</w:t>
      </w:r>
      <w:r>
        <w:rPr>
          <w:color w:val="D4D4D4"/>
        </w:rPr>
        <w:t xml:space="preserve"> </w:t>
      </w:r>
      <w:r>
        <w:t>details</w:t>
      </w:r>
      <w:r>
        <w:rPr>
          <w:color w:val="D4D4D4"/>
        </w:rPr>
        <w:t xml:space="preserve"> </w:t>
      </w:r>
      <w:r>
        <w:t>for</w:t>
      </w:r>
      <w:r>
        <w:rPr>
          <w:color w:val="D4D4D4"/>
        </w:rPr>
        <w:t xml:space="preserve"> </w:t>
      </w:r>
      <w:r>
        <w:t>editing</w:t>
      </w:r>
      <w:r>
        <w:rPr>
          <w:color w:val="D4D4D4"/>
        </w:rPr>
        <w:t xml:space="preserve"> --&gt;</w:t>
      </w:r>
    </w:p>
    <w:p w14:paraId="44706D88" w14:textId="77777777" w:rsidR="00D5283D" w:rsidRDefault="00D5283D" w:rsidP="00CE1467">
      <w:pPr>
        <w:pStyle w:val="codeblackbg"/>
        <w:rPr>
          <w:color w:val="CCCCCC"/>
        </w:rPr>
      </w:pPr>
      <w:proofErr w:type="gramStart"/>
      <w:r>
        <w:rPr>
          <w:color w:val="D4D4D4"/>
        </w:rPr>
        <w:t>&lt;!--</w:t>
      </w:r>
      <w:proofErr w:type="gramEnd"/>
      <w:r>
        <w:rPr>
          <w:color w:val="D4D4D4"/>
        </w:rPr>
        <w:t xml:space="preserve"> (</w:t>
      </w:r>
      <w:r>
        <w:rPr>
          <w:color w:val="4FC1FF"/>
        </w:rPr>
        <w:t>HTML</w:t>
      </w:r>
      <w:r>
        <w:rPr>
          <w:color w:val="D4D4D4"/>
        </w:rPr>
        <w:t xml:space="preserve"> </w:t>
      </w:r>
      <w:r>
        <w:t>form</w:t>
      </w:r>
      <w:r>
        <w:rPr>
          <w:color w:val="D4D4D4"/>
        </w:rPr>
        <w:t xml:space="preserve"> </w:t>
      </w:r>
      <w:r>
        <w:t>code</w:t>
      </w:r>
      <w:r>
        <w:rPr>
          <w:color w:val="D4D4D4"/>
        </w:rPr>
        <w:t xml:space="preserve"> </w:t>
      </w:r>
      <w:r>
        <w:t>would</w:t>
      </w:r>
      <w:r>
        <w:rPr>
          <w:color w:val="D4D4D4"/>
        </w:rPr>
        <w:t xml:space="preserve"> </w:t>
      </w:r>
      <w:r>
        <w:t>go</w:t>
      </w:r>
      <w:r>
        <w:rPr>
          <w:color w:val="D4D4D4"/>
        </w:rPr>
        <w:t xml:space="preserve"> </w:t>
      </w:r>
      <w:r>
        <w:t>here</w:t>
      </w:r>
      <w:r>
        <w:rPr>
          <w:color w:val="D4D4D4"/>
        </w:rPr>
        <w:t>) --&gt;</w:t>
      </w:r>
    </w:p>
    <w:p w14:paraId="2826C796" w14:textId="77777777" w:rsidR="00817091" w:rsidRDefault="00817091" w:rsidP="00CE1467">
      <w:pPr>
        <w:pStyle w:val="codeblackbg"/>
        <w:rPr>
          <w:color w:val="CCCCCC"/>
        </w:rPr>
      </w:pPr>
      <w:r>
        <w:t>&lt;?</w:t>
      </w:r>
      <w:proofErr w:type="spellStart"/>
      <w:r>
        <w:t>php</w:t>
      </w:r>
      <w:proofErr w:type="spellEnd"/>
    </w:p>
    <w:p w14:paraId="72C37C69" w14:textId="77777777" w:rsidR="00817091" w:rsidRDefault="00817091" w:rsidP="00CE1467">
      <w:pPr>
        <w:pStyle w:val="codeblackbg"/>
        <w:rPr>
          <w:color w:val="CCCCCC"/>
        </w:rPr>
      </w:pPr>
      <w:r>
        <w:t xml:space="preserve">} </w:t>
      </w:r>
      <w:r>
        <w:rPr>
          <w:color w:val="C586C0"/>
        </w:rPr>
        <w:t>else</w:t>
      </w:r>
      <w:r>
        <w:t xml:space="preserve"> {</w:t>
      </w:r>
    </w:p>
    <w:p w14:paraId="5088CDD1" w14:textId="77777777" w:rsidR="00D5283D" w:rsidRDefault="00D5283D" w:rsidP="00CE1467">
      <w:pPr>
        <w:pStyle w:val="codeblackbg"/>
        <w:rPr>
          <w:color w:val="CCCCCC"/>
        </w:rPr>
      </w:pPr>
      <w:r>
        <w:rPr>
          <w:color w:val="D4D4D4"/>
        </w:rPr>
        <w:t xml:space="preserve">    </w:t>
      </w:r>
      <w:r>
        <w:rPr>
          <w:color w:val="DCDCAA"/>
        </w:rPr>
        <w:t>echo</w:t>
      </w:r>
      <w:r>
        <w:rPr>
          <w:color w:val="D4D4D4"/>
        </w:rPr>
        <w:t xml:space="preserve"> </w:t>
      </w:r>
      <w:r>
        <w:t>"No user found."</w:t>
      </w:r>
      <w:r>
        <w:rPr>
          <w:color w:val="D4D4D4"/>
        </w:rPr>
        <w:t>;</w:t>
      </w:r>
    </w:p>
    <w:p w14:paraId="2B4CA691" w14:textId="77777777" w:rsidR="00D5283D" w:rsidRDefault="00D5283D" w:rsidP="00CE1467">
      <w:pPr>
        <w:pStyle w:val="codeblackbg"/>
        <w:rPr>
          <w:color w:val="CCCCCC"/>
        </w:rPr>
      </w:pPr>
      <w:r>
        <w:t>}</w:t>
      </w:r>
    </w:p>
    <w:p w14:paraId="369EC1C6" w14:textId="77777777" w:rsidR="00D5283D" w:rsidRDefault="00D5283D" w:rsidP="00CE1467">
      <w:pPr>
        <w:pStyle w:val="codeblackbg"/>
      </w:pPr>
    </w:p>
    <w:p w14:paraId="037C8C25" w14:textId="77777777" w:rsidR="00D5283D" w:rsidRDefault="00D5283D" w:rsidP="00CE1467">
      <w:pPr>
        <w:pStyle w:val="codeblackbg"/>
        <w:rPr>
          <w:color w:val="CCCCCC"/>
        </w:rPr>
      </w:pPr>
      <w:proofErr w:type="spellStart"/>
      <w:r>
        <w:rPr>
          <w:color w:val="DCDCAA"/>
        </w:rPr>
        <w:t>mysqli_close</w:t>
      </w:r>
      <w:proofErr w:type="spellEnd"/>
      <w:r>
        <w:rPr>
          <w:color w:val="D4D4D4"/>
        </w:rPr>
        <w:t>(</w:t>
      </w:r>
      <w:r>
        <w:rPr>
          <w:color w:val="9CDCFE"/>
        </w:rPr>
        <w:t>$con</w:t>
      </w:r>
      <w:r>
        <w:rPr>
          <w:color w:val="D4D4D4"/>
        </w:rPr>
        <w:t xml:space="preserve">); </w:t>
      </w:r>
      <w:r>
        <w:t>// Close the database connection</w:t>
      </w:r>
    </w:p>
    <w:p w14:paraId="49C5DF92" w14:textId="0CB26BC0" w:rsidR="00D5283D" w:rsidRPr="00D626E8" w:rsidRDefault="00D5283D" w:rsidP="00CE1467">
      <w:pPr>
        <w:pStyle w:val="codeblackbg"/>
        <w:rPr>
          <w:color w:val="CCCCCC"/>
        </w:rPr>
      </w:pPr>
      <w:r>
        <w:t>?&gt;</w:t>
      </w:r>
    </w:p>
    <w:p w14:paraId="14A2B376" w14:textId="77777777" w:rsidR="003F4BBF" w:rsidRDefault="003F4BBF" w:rsidP="007C4060"/>
    <w:p w14:paraId="79A88E15" w14:textId="77777777" w:rsidR="00163F5D" w:rsidRPr="00163F5D" w:rsidRDefault="00163F5D" w:rsidP="00894826">
      <w:pPr>
        <w:pStyle w:val="ListParagraph"/>
        <w:numPr>
          <w:ilvl w:val="0"/>
          <w:numId w:val="13"/>
        </w:numPr>
        <w:rPr>
          <w:rFonts w:eastAsiaTheme="minorEastAsia"/>
        </w:rPr>
      </w:pPr>
      <w:r w:rsidRPr="00163F5D">
        <w:rPr>
          <w:rFonts w:eastAsiaTheme="minorEastAsia"/>
        </w:rPr>
        <w:t>Session and Database Connection:</w:t>
      </w:r>
    </w:p>
    <w:p w14:paraId="525FB802" w14:textId="2BD15220" w:rsidR="00163F5D" w:rsidRDefault="00163F5D" w:rsidP="00894826">
      <w:pPr>
        <w:pStyle w:val="ListParagraph"/>
        <w:rPr>
          <w:rFonts w:eastAsiaTheme="minorEastAsia"/>
        </w:rPr>
      </w:pPr>
      <w:r w:rsidRPr="00163F5D">
        <w:rPr>
          <w:rFonts w:eastAsiaTheme="minorEastAsia"/>
        </w:rPr>
        <w:t xml:space="preserve">The script starts a session using </w:t>
      </w:r>
      <w:proofErr w:type="spellStart"/>
      <w:r w:rsidRPr="00163F5D">
        <w:rPr>
          <w:rFonts w:eastAsiaTheme="minorEastAsia"/>
          <w:b/>
        </w:rPr>
        <w:t>session_</w:t>
      </w:r>
      <w:proofErr w:type="gramStart"/>
      <w:r w:rsidRPr="00163F5D">
        <w:rPr>
          <w:rFonts w:eastAsiaTheme="minorEastAsia"/>
          <w:b/>
        </w:rPr>
        <w:t>start</w:t>
      </w:r>
      <w:proofErr w:type="spellEnd"/>
      <w:r w:rsidRPr="00163F5D">
        <w:rPr>
          <w:rFonts w:eastAsiaTheme="minorEastAsia"/>
          <w:b/>
        </w:rPr>
        <w:t>(</w:t>
      </w:r>
      <w:proofErr w:type="gramEnd"/>
      <w:r w:rsidRPr="00163F5D">
        <w:rPr>
          <w:rFonts w:eastAsiaTheme="minorEastAsia"/>
          <w:b/>
        </w:rPr>
        <w:t>);</w:t>
      </w:r>
      <w:r w:rsidRPr="00163F5D">
        <w:rPr>
          <w:rFonts w:eastAsiaTheme="minorEastAsia"/>
        </w:rPr>
        <w:t xml:space="preserve"> and includes the </w:t>
      </w:r>
      <w:proofErr w:type="spellStart"/>
      <w:r w:rsidRPr="00163F5D">
        <w:rPr>
          <w:rFonts w:eastAsiaTheme="minorEastAsia"/>
          <w:b/>
        </w:rPr>
        <w:t>conn.php</w:t>
      </w:r>
      <w:proofErr w:type="spellEnd"/>
      <w:r w:rsidRPr="00163F5D">
        <w:rPr>
          <w:rFonts w:eastAsiaTheme="minorEastAsia"/>
        </w:rPr>
        <w:t xml:space="preserve"> file to establish a connection to the database.</w:t>
      </w:r>
    </w:p>
    <w:p w14:paraId="2BF1CB59" w14:textId="77777777" w:rsidR="0029370A" w:rsidRPr="00163F5D" w:rsidRDefault="0029370A" w:rsidP="00894826">
      <w:pPr>
        <w:pStyle w:val="ListParagraph"/>
        <w:rPr>
          <w:rFonts w:eastAsiaTheme="minorEastAsia"/>
        </w:rPr>
      </w:pPr>
    </w:p>
    <w:p w14:paraId="3D2312A6" w14:textId="77777777" w:rsidR="00163F5D" w:rsidRPr="00163F5D" w:rsidRDefault="00163F5D" w:rsidP="00894826">
      <w:pPr>
        <w:pStyle w:val="ListParagraph"/>
        <w:numPr>
          <w:ilvl w:val="0"/>
          <w:numId w:val="13"/>
        </w:numPr>
        <w:rPr>
          <w:rFonts w:eastAsiaTheme="minorEastAsia"/>
        </w:rPr>
      </w:pPr>
      <w:r w:rsidRPr="00163F5D">
        <w:rPr>
          <w:rFonts w:eastAsiaTheme="minorEastAsia"/>
        </w:rPr>
        <w:t>Retrieve User ID:</w:t>
      </w:r>
    </w:p>
    <w:p w14:paraId="058F2FB1" w14:textId="77777777" w:rsidR="00163F5D" w:rsidRDefault="00163F5D" w:rsidP="00894826">
      <w:pPr>
        <w:pStyle w:val="ListParagraph"/>
        <w:rPr>
          <w:rFonts w:eastAsiaTheme="minorEastAsia"/>
        </w:rPr>
      </w:pPr>
      <w:r w:rsidRPr="00163F5D">
        <w:rPr>
          <w:rFonts w:eastAsiaTheme="minorEastAsia"/>
        </w:rPr>
        <w:t xml:space="preserve">It retrieves the user ID from the session with </w:t>
      </w:r>
      <w:r w:rsidRPr="00163F5D">
        <w:rPr>
          <w:rFonts w:eastAsiaTheme="minorEastAsia"/>
          <w:b/>
        </w:rPr>
        <w:t>$</w:t>
      </w:r>
      <w:proofErr w:type="spellStart"/>
      <w:r w:rsidRPr="00163F5D">
        <w:rPr>
          <w:rFonts w:eastAsiaTheme="minorEastAsia"/>
          <w:b/>
        </w:rPr>
        <w:t>user_id</w:t>
      </w:r>
      <w:proofErr w:type="spellEnd"/>
      <w:r w:rsidRPr="00163F5D">
        <w:rPr>
          <w:rFonts w:eastAsiaTheme="minorEastAsia"/>
          <w:b/>
        </w:rPr>
        <w:t xml:space="preserve"> = $_</w:t>
      </w:r>
      <w:proofErr w:type="gramStart"/>
      <w:r w:rsidRPr="00163F5D">
        <w:rPr>
          <w:rFonts w:eastAsiaTheme="minorEastAsia"/>
          <w:b/>
        </w:rPr>
        <w:t>SESSION[</w:t>
      </w:r>
      <w:proofErr w:type="gramEnd"/>
      <w:r w:rsidRPr="00163F5D">
        <w:rPr>
          <w:rFonts w:eastAsiaTheme="minorEastAsia"/>
          <w:b/>
        </w:rPr>
        <w:t>'</w:t>
      </w:r>
      <w:proofErr w:type="spellStart"/>
      <w:r w:rsidRPr="00163F5D">
        <w:rPr>
          <w:rFonts w:eastAsiaTheme="minorEastAsia"/>
          <w:b/>
        </w:rPr>
        <w:t>user_id</w:t>
      </w:r>
      <w:proofErr w:type="spellEnd"/>
      <w:r w:rsidRPr="00163F5D">
        <w:rPr>
          <w:rFonts w:eastAsiaTheme="minorEastAsia"/>
          <w:b/>
        </w:rPr>
        <w:t>'];</w:t>
      </w:r>
      <w:r w:rsidRPr="00163F5D">
        <w:rPr>
          <w:rFonts w:eastAsiaTheme="minorEastAsia"/>
        </w:rPr>
        <w:t>.</w:t>
      </w:r>
    </w:p>
    <w:p w14:paraId="048B6974" w14:textId="77777777" w:rsidR="0029370A" w:rsidRPr="00163F5D" w:rsidRDefault="0029370A" w:rsidP="00894826">
      <w:pPr>
        <w:pStyle w:val="ListParagraph"/>
        <w:rPr>
          <w:rFonts w:eastAsiaTheme="minorEastAsia"/>
        </w:rPr>
      </w:pPr>
    </w:p>
    <w:p w14:paraId="6125546B" w14:textId="77777777" w:rsidR="00163F5D" w:rsidRPr="00163F5D" w:rsidRDefault="00163F5D" w:rsidP="00894826">
      <w:pPr>
        <w:pStyle w:val="ListParagraph"/>
        <w:numPr>
          <w:ilvl w:val="0"/>
          <w:numId w:val="13"/>
        </w:numPr>
        <w:rPr>
          <w:rFonts w:eastAsiaTheme="minorEastAsia"/>
        </w:rPr>
      </w:pPr>
      <w:r w:rsidRPr="00163F5D">
        <w:rPr>
          <w:rFonts w:eastAsiaTheme="minorEastAsia"/>
        </w:rPr>
        <w:t>Form Submission Check:</w:t>
      </w:r>
    </w:p>
    <w:p w14:paraId="702472C5" w14:textId="77777777" w:rsidR="00163F5D" w:rsidRDefault="00163F5D" w:rsidP="00894826">
      <w:pPr>
        <w:pStyle w:val="ListParagraph"/>
        <w:rPr>
          <w:rFonts w:eastAsiaTheme="minorEastAsia"/>
        </w:rPr>
      </w:pPr>
      <w:r w:rsidRPr="00163F5D">
        <w:rPr>
          <w:rFonts w:eastAsiaTheme="minorEastAsia"/>
        </w:rPr>
        <w:t>If the form is submitted (</w:t>
      </w:r>
      <w:r w:rsidRPr="00163F5D">
        <w:rPr>
          <w:rFonts w:eastAsiaTheme="minorEastAsia"/>
          <w:b/>
        </w:rPr>
        <w:t>if ($_SERVER['REQUEST_METHOD'] == 'POST')</w:t>
      </w:r>
      <w:r w:rsidRPr="00163F5D">
        <w:rPr>
          <w:rFonts w:eastAsiaTheme="minorEastAsia"/>
        </w:rPr>
        <w:t>), it collects the user input from the POST request.</w:t>
      </w:r>
    </w:p>
    <w:p w14:paraId="2F33BEA3" w14:textId="77777777" w:rsidR="0029370A" w:rsidRPr="00163F5D" w:rsidRDefault="0029370A" w:rsidP="00894826">
      <w:pPr>
        <w:pStyle w:val="ListParagraph"/>
        <w:rPr>
          <w:rFonts w:eastAsiaTheme="minorEastAsia"/>
        </w:rPr>
      </w:pPr>
    </w:p>
    <w:p w14:paraId="4153F0F8" w14:textId="77777777" w:rsidR="00163F5D" w:rsidRPr="00163F5D" w:rsidRDefault="00163F5D" w:rsidP="00894826">
      <w:pPr>
        <w:pStyle w:val="ListParagraph"/>
        <w:numPr>
          <w:ilvl w:val="0"/>
          <w:numId w:val="13"/>
        </w:numPr>
        <w:rPr>
          <w:rFonts w:eastAsiaTheme="minorEastAsia"/>
        </w:rPr>
      </w:pPr>
      <w:r w:rsidRPr="00163F5D">
        <w:rPr>
          <w:rFonts w:eastAsiaTheme="minorEastAsia"/>
        </w:rPr>
        <w:t>Update User Details:</w:t>
      </w:r>
    </w:p>
    <w:p w14:paraId="4C50283E" w14:textId="77777777" w:rsidR="00163F5D" w:rsidRPr="00163F5D" w:rsidRDefault="00163F5D" w:rsidP="00894826">
      <w:pPr>
        <w:pStyle w:val="ListParagraph"/>
        <w:rPr>
          <w:rFonts w:eastAsiaTheme="minorEastAsia"/>
        </w:rPr>
      </w:pPr>
      <w:r w:rsidRPr="00163F5D">
        <w:rPr>
          <w:rFonts w:eastAsiaTheme="minorEastAsia"/>
        </w:rPr>
        <w:t>The script constructs an SQL query to update the user details in the database with the provided information (</w:t>
      </w:r>
      <w:r w:rsidRPr="00163F5D">
        <w:rPr>
          <w:rFonts w:eastAsiaTheme="minorEastAsia"/>
          <w:b/>
        </w:rPr>
        <w:t>$</w:t>
      </w:r>
      <w:proofErr w:type="spellStart"/>
      <w:r w:rsidRPr="00163F5D">
        <w:rPr>
          <w:rFonts w:eastAsiaTheme="minorEastAsia"/>
          <w:b/>
        </w:rPr>
        <w:t>update_sql</w:t>
      </w:r>
      <w:proofErr w:type="spellEnd"/>
      <w:r w:rsidRPr="00163F5D">
        <w:rPr>
          <w:rFonts w:eastAsiaTheme="minorEastAsia"/>
          <w:b/>
        </w:rPr>
        <w:t xml:space="preserve"> = "UPDATE </w:t>
      </w:r>
      <w:proofErr w:type="spellStart"/>
      <w:r w:rsidRPr="00163F5D">
        <w:rPr>
          <w:rFonts w:eastAsiaTheme="minorEastAsia"/>
          <w:b/>
        </w:rPr>
        <w:t>userdetail</w:t>
      </w:r>
      <w:proofErr w:type="spellEnd"/>
      <w:r w:rsidRPr="00163F5D">
        <w:rPr>
          <w:rFonts w:eastAsiaTheme="minorEastAsia"/>
          <w:b/>
        </w:rPr>
        <w:t xml:space="preserve"> SET ..."</w:t>
      </w:r>
      <w:r w:rsidRPr="00163F5D">
        <w:rPr>
          <w:rFonts w:eastAsiaTheme="minorEastAsia"/>
        </w:rPr>
        <w:t>). It executes the query and handles the success or failure of the update operation:</w:t>
      </w:r>
    </w:p>
    <w:p w14:paraId="4FE8EAA3" w14:textId="77777777" w:rsidR="0004594C" w:rsidRDefault="0004594C" w:rsidP="00894826">
      <w:pPr>
        <w:pStyle w:val="smallcode"/>
        <w:rPr>
          <w:color w:val="CCCCCC"/>
        </w:rPr>
      </w:pPr>
      <w:r>
        <w:rPr>
          <w:color w:val="C586C0"/>
        </w:rPr>
        <w:t>if</w:t>
      </w:r>
      <w:r>
        <w:rPr>
          <w:color w:val="D4D4D4"/>
        </w:rPr>
        <w:t xml:space="preserve"> (</w:t>
      </w:r>
      <w:proofErr w:type="spellStart"/>
      <w:r>
        <w:rPr>
          <w:color w:val="DCDCAA"/>
        </w:rPr>
        <w:t>mysqli_</w:t>
      </w:r>
      <w:proofErr w:type="gramStart"/>
      <w:r>
        <w:rPr>
          <w:color w:val="DCDCAA"/>
        </w:rPr>
        <w:t>query</w:t>
      </w:r>
      <w:proofErr w:type="spellEnd"/>
      <w:r>
        <w:rPr>
          <w:color w:val="D4D4D4"/>
        </w:rPr>
        <w:t>(</w:t>
      </w:r>
      <w:proofErr w:type="gramEnd"/>
      <w:r>
        <w:t>$con</w:t>
      </w:r>
      <w:r>
        <w:rPr>
          <w:color w:val="D4D4D4"/>
        </w:rPr>
        <w:t xml:space="preserve">, </w:t>
      </w:r>
      <w:r>
        <w:t>$</w:t>
      </w:r>
      <w:proofErr w:type="spellStart"/>
      <w:r>
        <w:t>update_sql</w:t>
      </w:r>
      <w:proofErr w:type="spellEnd"/>
      <w:r>
        <w:rPr>
          <w:color w:val="D4D4D4"/>
        </w:rPr>
        <w:t>)) {</w:t>
      </w:r>
    </w:p>
    <w:p w14:paraId="357E46A8" w14:textId="77777777" w:rsidR="0004594C" w:rsidRDefault="0004594C" w:rsidP="00894826">
      <w:pPr>
        <w:pStyle w:val="smallcode"/>
        <w:rPr>
          <w:color w:val="CCCCCC"/>
        </w:rPr>
      </w:pPr>
      <w:r>
        <w:rPr>
          <w:color w:val="D4D4D4"/>
        </w:rPr>
        <w:t xml:space="preserve">    </w:t>
      </w:r>
      <w:r>
        <w:t>echo</w:t>
      </w:r>
      <w:r>
        <w:rPr>
          <w:color w:val="D4D4D4"/>
        </w:rPr>
        <w:t xml:space="preserve"> </w:t>
      </w:r>
      <w:r>
        <w:t>"&lt;script&gt;</w:t>
      </w:r>
      <w:proofErr w:type="gramStart"/>
      <w:r>
        <w:t>alert(</w:t>
      </w:r>
      <w:proofErr w:type="gramEnd"/>
      <w:r>
        <w:t xml:space="preserve">'Upload Successful.'); </w:t>
      </w:r>
      <w:proofErr w:type="spellStart"/>
      <w:r>
        <w:t>window.location.href</w:t>
      </w:r>
      <w:proofErr w:type="spellEnd"/>
      <w:r>
        <w:t xml:space="preserve"> = '</w:t>
      </w:r>
      <w:proofErr w:type="spellStart"/>
      <w:r>
        <w:t>userhome.php</w:t>
      </w:r>
      <w:proofErr w:type="spellEnd"/>
      <w:r>
        <w:t>';&lt;/script&gt;"</w:t>
      </w:r>
      <w:r>
        <w:rPr>
          <w:color w:val="D4D4D4"/>
        </w:rPr>
        <w:t>;</w:t>
      </w:r>
    </w:p>
    <w:p w14:paraId="486973E5" w14:textId="77777777" w:rsidR="0004594C" w:rsidRDefault="0004594C" w:rsidP="00894826">
      <w:pPr>
        <w:pStyle w:val="smallcode"/>
        <w:rPr>
          <w:color w:val="CCCCCC"/>
        </w:rPr>
      </w:pPr>
      <w:r>
        <w:t xml:space="preserve">    exit;</w:t>
      </w:r>
    </w:p>
    <w:p w14:paraId="1090025E" w14:textId="77777777" w:rsidR="0004594C" w:rsidRDefault="0004594C" w:rsidP="00894826">
      <w:pPr>
        <w:pStyle w:val="smallcode"/>
        <w:rPr>
          <w:color w:val="CCCCCC"/>
        </w:rPr>
      </w:pPr>
      <w:r>
        <w:t xml:space="preserve">} </w:t>
      </w:r>
      <w:r>
        <w:rPr>
          <w:color w:val="C586C0"/>
        </w:rPr>
        <w:t>else</w:t>
      </w:r>
      <w:r>
        <w:t xml:space="preserve"> {</w:t>
      </w:r>
    </w:p>
    <w:p w14:paraId="7FB79262" w14:textId="77777777" w:rsidR="0004594C" w:rsidRDefault="0004594C" w:rsidP="00894826">
      <w:pPr>
        <w:pStyle w:val="smallcode"/>
        <w:rPr>
          <w:color w:val="CCCCCC"/>
        </w:rPr>
      </w:pPr>
      <w:r>
        <w:rPr>
          <w:color w:val="D4D4D4"/>
        </w:rPr>
        <w:t xml:space="preserve">    </w:t>
      </w:r>
      <w:r>
        <w:t>echo</w:t>
      </w:r>
      <w:r>
        <w:rPr>
          <w:color w:val="D4D4D4"/>
        </w:rPr>
        <w:t xml:space="preserve"> </w:t>
      </w:r>
      <w:r>
        <w:t xml:space="preserve">"Error updating profile: </w:t>
      </w:r>
      <w:proofErr w:type="gramStart"/>
      <w:r>
        <w:t>"</w:t>
      </w:r>
      <w:r>
        <w:rPr>
          <w:color w:val="D4D4D4"/>
        </w:rPr>
        <w:t xml:space="preserve"> .</w:t>
      </w:r>
      <w:proofErr w:type="gramEnd"/>
      <w:r>
        <w:rPr>
          <w:color w:val="D4D4D4"/>
        </w:rPr>
        <w:t xml:space="preserve"> </w:t>
      </w:r>
      <w:proofErr w:type="spellStart"/>
      <w:r>
        <w:rPr>
          <w:color w:val="DCDCAA"/>
        </w:rPr>
        <w:t>mysqli_error</w:t>
      </w:r>
      <w:proofErr w:type="spellEnd"/>
      <w:r>
        <w:rPr>
          <w:color w:val="D4D4D4"/>
        </w:rPr>
        <w:t>(</w:t>
      </w:r>
      <w:r>
        <w:t>$con</w:t>
      </w:r>
      <w:r>
        <w:rPr>
          <w:color w:val="D4D4D4"/>
        </w:rPr>
        <w:t>);</w:t>
      </w:r>
    </w:p>
    <w:p w14:paraId="4077A952" w14:textId="77777777" w:rsidR="0004594C" w:rsidRDefault="0004594C" w:rsidP="00894826">
      <w:pPr>
        <w:pStyle w:val="smallcode"/>
      </w:pPr>
      <w:r>
        <w:t>}</w:t>
      </w:r>
    </w:p>
    <w:p w14:paraId="35D69F6F" w14:textId="77777777" w:rsidR="0029370A" w:rsidRDefault="0029370A" w:rsidP="00894826">
      <w:pPr>
        <w:pStyle w:val="smallcode"/>
      </w:pPr>
    </w:p>
    <w:p w14:paraId="261D4849" w14:textId="77777777" w:rsidR="00EA3C02" w:rsidRPr="00EA3C02" w:rsidRDefault="00EA3C02" w:rsidP="00894826">
      <w:pPr>
        <w:pStyle w:val="ListParagraph"/>
        <w:numPr>
          <w:ilvl w:val="0"/>
          <w:numId w:val="13"/>
        </w:numPr>
        <w:rPr>
          <w:rFonts w:eastAsiaTheme="minorEastAsia"/>
        </w:rPr>
      </w:pPr>
      <w:r w:rsidRPr="00EA3C02">
        <w:rPr>
          <w:rFonts w:eastAsiaTheme="minorEastAsia"/>
        </w:rPr>
        <w:t>Fetch User Details:</w:t>
      </w:r>
    </w:p>
    <w:p w14:paraId="1E2886BC" w14:textId="4C6AE000" w:rsidR="00D5283D" w:rsidRDefault="00EA3C02" w:rsidP="00EA3C02">
      <w:pPr>
        <w:pStyle w:val="ListParagraph"/>
        <w:rPr>
          <w:rFonts w:eastAsiaTheme="minorEastAsia"/>
        </w:rPr>
      </w:pPr>
      <w:r w:rsidRPr="00EA3C02">
        <w:rPr>
          <w:rFonts w:eastAsiaTheme="minorEastAsia"/>
        </w:rPr>
        <w:t>It constructs an SQL query to fetch the user details from the database based on the user ID (</w:t>
      </w:r>
      <w:r w:rsidRPr="00EA3C02">
        <w:rPr>
          <w:rFonts w:eastAsiaTheme="minorEastAsia"/>
          <w:b/>
        </w:rPr>
        <w:t>$</w:t>
      </w:r>
      <w:proofErr w:type="spellStart"/>
      <w:r w:rsidRPr="00EA3C02">
        <w:rPr>
          <w:rFonts w:eastAsiaTheme="minorEastAsia"/>
          <w:b/>
        </w:rPr>
        <w:t>sql</w:t>
      </w:r>
      <w:proofErr w:type="spellEnd"/>
      <w:r w:rsidRPr="00EA3C02">
        <w:rPr>
          <w:rFonts w:eastAsiaTheme="minorEastAsia"/>
          <w:b/>
        </w:rPr>
        <w:t xml:space="preserve"> = "SELECT * FROM </w:t>
      </w:r>
      <w:proofErr w:type="spellStart"/>
      <w:r w:rsidRPr="00EA3C02">
        <w:rPr>
          <w:rFonts w:eastAsiaTheme="minorEastAsia"/>
          <w:b/>
        </w:rPr>
        <w:t>userdetail</w:t>
      </w:r>
      <w:proofErr w:type="spellEnd"/>
      <w:r w:rsidRPr="00EA3C02">
        <w:rPr>
          <w:rFonts w:eastAsiaTheme="minorEastAsia"/>
          <w:b/>
        </w:rPr>
        <w:t xml:space="preserve"> WHERE </w:t>
      </w:r>
      <w:proofErr w:type="spellStart"/>
      <w:r w:rsidRPr="00EA3C02">
        <w:rPr>
          <w:rFonts w:eastAsiaTheme="minorEastAsia"/>
          <w:b/>
        </w:rPr>
        <w:t>user_id</w:t>
      </w:r>
      <w:proofErr w:type="spellEnd"/>
      <w:r w:rsidRPr="00EA3C02">
        <w:rPr>
          <w:rFonts w:eastAsiaTheme="minorEastAsia"/>
          <w:b/>
        </w:rPr>
        <w:t>='$</w:t>
      </w:r>
      <w:proofErr w:type="spellStart"/>
      <w:r w:rsidRPr="00EA3C02">
        <w:rPr>
          <w:rFonts w:eastAsiaTheme="minorEastAsia"/>
          <w:b/>
        </w:rPr>
        <w:t>user_id</w:t>
      </w:r>
      <w:proofErr w:type="spellEnd"/>
      <w:r w:rsidRPr="00EA3C02">
        <w:rPr>
          <w:rFonts w:eastAsiaTheme="minorEastAsia"/>
          <w:b/>
        </w:rPr>
        <w:t>'";</w:t>
      </w:r>
      <w:r w:rsidRPr="00EA3C02">
        <w:rPr>
          <w:rFonts w:eastAsiaTheme="minorEastAsia"/>
        </w:rPr>
        <w:t>). If the user is found, it displays the user details in an HTML form for editing. If no user is found, it displays an error message:</w:t>
      </w:r>
    </w:p>
    <w:p w14:paraId="27B30850" w14:textId="77777777" w:rsidR="0029370A" w:rsidRDefault="0029370A" w:rsidP="00894826">
      <w:pPr>
        <w:pStyle w:val="smallcode"/>
        <w:rPr>
          <w:color w:val="CCCCCC"/>
        </w:rPr>
      </w:pPr>
      <w:r>
        <w:rPr>
          <w:color w:val="C586C0"/>
        </w:rPr>
        <w:t>if</w:t>
      </w:r>
      <w:r>
        <w:rPr>
          <w:color w:val="D4D4D4"/>
        </w:rPr>
        <w:t xml:space="preserve"> (</w:t>
      </w:r>
      <w:r>
        <w:rPr>
          <w:color w:val="9CDCFE"/>
        </w:rPr>
        <w:t>$row</w:t>
      </w:r>
      <w:r>
        <w:rPr>
          <w:color w:val="D4D4D4"/>
        </w:rPr>
        <w:t xml:space="preserve"> = </w:t>
      </w:r>
      <w:proofErr w:type="spellStart"/>
      <w:r>
        <w:t>mysqli_fetch_array</w:t>
      </w:r>
      <w:proofErr w:type="spellEnd"/>
      <w:r>
        <w:rPr>
          <w:color w:val="D4D4D4"/>
        </w:rPr>
        <w:t>(</w:t>
      </w:r>
      <w:r>
        <w:rPr>
          <w:color w:val="9CDCFE"/>
        </w:rPr>
        <w:t>$result</w:t>
      </w:r>
      <w:r>
        <w:rPr>
          <w:color w:val="D4D4D4"/>
        </w:rPr>
        <w:t>)) {</w:t>
      </w:r>
    </w:p>
    <w:p w14:paraId="1A52A43B" w14:textId="77777777" w:rsidR="0029370A" w:rsidRDefault="0029370A" w:rsidP="00894826">
      <w:pPr>
        <w:pStyle w:val="smallcode"/>
        <w:rPr>
          <w:color w:val="CCCCCC"/>
        </w:rPr>
      </w:pPr>
      <w:r>
        <w:rPr>
          <w:color w:val="D4D4D4"/>
        </w:rPr>
        <w:t xml:space="preserve">    </w:t>
      </w:r>
      <w:r>
        <w:t>// Display form with user details</w:t>
      </w:r>
    </w:p>
    <w:p w14:paraId="6F7323A1" w14:textId="77777777" w:rsidR="0029370A" w:rsidRDefault="0029370A" w:rsidP="00894826">
      <w:pPr>
        <w:pStyle w:val="smallcode"/>
        <w:rPr>
          <w:color w:val="CCCCCC"/>
        </w:rPr>
      </w:pPr>
      <w:r>
        <w:t xml:space="preserve">} </w:t>
      </w:r>
      <w:r>
        <w:rPr>
          <w:color w:val="C586C0"/>
        </w:rPr>
        <w:t>else</w:t>
      </w:r>
      <w:r>
        <w:t xml:space="preserve"> {</w:t>
      </w:r>
    </w:p>
    <w:p w14:paraId="2F2ABA2C" w14:textId="77777777" w:rsidR="0029370A" w:rsidRDefault="0029370A" w:rsidP="00894826">
      <w:pPr>
        <w:pStyle w:val="smallcode"/>
        <w:rPr>
          <w:color w:val="CCCCCC"/>
        </w:rPr>
      </w:pPr>
      <w:r>
        <w:rPr>
          <w:color w:val="D4D4D4"/>
        </w:rPr>
        <w:t xml:space="preserve">    </w:t>
      </w:r>
      <w:r>
        <w:rPr>
          <w:color w:val="9CDCFE"/>
        </w:rPr>
        <w:t>echo</w:t>
      </w:r>
      <w:r>
        <w:rPr>
          <w:color w:val="D4D4D4"/>
        </w:rPr>
        <w:t xml:space="preserve"> </w:t>
      </w:r>
      <w:r>
        <w:t>"No user found."</w:t>
      </w:r>
      <w:r>
        <w:rPr>
          <w:color w:val="D4D4D4"/>
        </w:rPr>
        <w:t>;</w:t>
      </w:r>
    </w:p>
    <w:p w14:paraId="1534E601" w14:textId="77777777" w:rsidR="0029370A" w:rsidRDefault="0029370A" w:rsidP="00894826">
      <w:pPr>
        <w:pStyle w:val="smallcode"/>
        <w:rPr>
          <w:color w:val="CCCCCC"/>
        </w:rPr>
      </w:pPr>
      <w:r>
        <w:t>}</w:t>
      </w:r>
    </w:p>
    <w:p w14:paraId="29687ACC" w14:textId="77777777" w:rsidR="0029370A" w:rsidRDefault="0029370A" w:rsidP="00894826">
      <w:pPr>
        <w:pStyle w:val="smallcode"/>
      </w:pPr>
    </w:p>
    <w:p w14:paraId="5EF02D86" w14:textId="77777777" w:rsidR="0050445A" w:rsidRPr="0050445A" w:rsidRDefault="0050445A" w:rsidP="00894826">
      <w:pPr>
        <w:pStyle w:val="ListParagraph"/>
        <w:numPr>
          <w:ilvl w:val="0"/>
          <w:numId w:val="13"/>
        </w:numPr>
        <w:rPr>
          <w:rFonts w:eastAsiaTheme="minorEastAsia"/>
        </w:rPr>
      </w:pPr>
      <w:r w:rsidRPr="0050445A">
        <w:rPr>
          <w:rFonts w:eastAsiaTheme="minorEastAsia"/>
        </w:rPr>
        <w:lastRenderedPageBreak/>
        <w:t>Close Database Connection:</w:t>
      </w:r>
    </w:p>
    <w:p w14:paraId="2B0D29C8" w14:textId="2A7CE21F" w:rsidR="00217376" w:rsidRPr="00217376" w:rsidRDefault="0050445A" w:rsidP="00217376">
      <w:pPr>
        <w:pStyle w:val="ListParagraph"/>
        <w:rPr>
          <w:sz w:val="28"/>
          <w:szCs w:val="28"/>
          <w:u w:val="single"/>
          <w:lang w:val="en-US"/>
        </w:rPr>
      </w:pPr>
      <w:r>
        <w:rPr>
          <w:rFonts w:eastAsiaTheme="minorEastAsia"/>
        </w:rPr>
        <w:t xml:space="preserve">The script closes the database connection with </w:t>
      </w:r>
      <w:proofErr w:type="spellStart"/>
      <w:r>
        <w:rPr>
          <w:rFonts w:eastAsiaTheme="minorEastAsia"/>
          <w:b/>
        </w:rPr>
        <w:t>mysqli_</w:t>
      </w:r>
      <w:proofErr w:type="gramStart"/>
      <w:r>
        <w:rPr>
          <w:rFonts w:eastAsiaTheme="minorEastAsia"/>
          <w:b/>
        </w:rPr>
        <w:t>close</w:t>
      </w:r>
      <w:proofErr w:type="spellEnd"/>
      <w:r>
        <w:rPr>
          <w:rFonts w:eastAsiaTheme="minorEastAsia"/>
          <w:b/>
        </w:rPr>
        <w:t>(</w:t>
      </w:r>
      <w:proofErr w:type="gramEnd"/>
      <w:r>
        <w:rPr>
          <w:rFonts w:eastAsiaTheme="minorEastAsia"/>
          <w:b/>
        </w:rPr>
        <w:t>$con);</w:t>
      </w:r>
      <w:r>
        <w:rPr>
          <w:rFonts w:eastAsiaTheme="minorEastAsia"/>
        </w:rPr>
        <w:t>.</w:t>
      </w:r>
      <w:r w:rsidR="00217376">
        <w:br w:type="page"/>
      </w:r>
    </w:p>
    <w:p w14:paraId="6D0A2D83" w14:textId="743F3BDF" w:rsidR="00217376" w:rsidRPr="00AF7638" w:rsidRDefault="007C4060" w:rsidP="00CE1467">
      <w:pPr>
        <w:pStyle w:val="Heading3"/>
      </w:pPr>
      <w:bookmarkStart w:id="86" w:name="_Toc168348827"/>
      <w:r>
        <w:lastRenderedPageBreak/>
        <w:t>Feedback Page</w:t>
      </w:r>
      <w:bookmarkEnd w:id="86"/>
      <w:r>
        <w:t xml:space="preserve"> </w:t>
      </w:r>
    </w:p>
    <w:p w14:paraId="0E43D794" w14:textId="77777777" w:rsidR="006A0C93" w:rsidRDefault="006A0C93" w:rsidP="00CE1467">
      <w:pPr>
        <w:pStyle w:val="codeblackbg"/>
        <w:rPr>
          <w:color w:val="CCCCCC"/>
        </w:rPr>
      </w:pPr>
      <w:r>
        <w:t>&lt;?</w:t>
      </w:r>
      <w:proofErr w:type="spellStart"/>
      <w:r>
        <w:t>php</w:t>
      </w:r>
      <w:proofErr w:type="spellEnd"/>
    </w:p>
    <w:p w14:paraId="5BB20E73" w14:textId="77777777" w:rsidR="006A0C93" w:rsidRDefault="006A0C93" w:rsidP="00CE1467">
      <w:pPr>
        <w:pStyle w:val="codeblackbg"/>
        <w:rPr>
          <w:color w:val="CCCCCC"/>
        </w:rPr>
      </w:pPr>
      <w:proofErr w:type="spellStart"/>
      <w:r>
        <w:t>session_</w:t>
      </w:r>
      <w:proofErr w:type="gramStart"/>
      <w:r>
        <w:t>start</w:t>
      </w:r>
      <w:proofErr w:type="spellEnd"/>
      <w:r>
        <w:rPr>
          <w:color w:val="D4D4D4"/>
        </w:rPr>
        <w:t>(</w:t>
      </w:r>
      <w:proofErr w:type="gramEnd"/>
      <w:r>
        <w:rPr>
          <w:color w:val="D4D4D4"/>
        </w:rPr>
        <w:t xml:space="preserve">); </w:t>
      </w:r>
    </w:p>
    <w:p w14:paraId="58E128C5" w14:textId="77777777" w:rsidR="006A0C93" w:rsidRDefault="006A0C93" w:rsidP="00CE1467">
      <w:pPr>
        <w:pStyle w:val="codeblackbg"/>
        <w:rPr>
          <w:color w:val="CCCCCC"/>
        </w:rPr>
      </w:pPr>
      <w:r>
        <w:rPr>
          <w:color w:val="C586C0"/>
        </w:rPr>
        <w:t>if</w:t>
      </w:r>
      <w:r>
        <w:rPr>
          <w:color w:val="D4D4D4"/>
        </w:rPr>
        <w:t>(</w:t>
      </w:r>
      <w:proofErr w:type="spellStart"/>
      <w:r>
        <w:rPr>
          <w:color w:val="DCDCAA"/>
        </w:rPr>
        <w:t>isset</w:t>
      </w:r>
      <w:proofErr w:type="spellEnd"/>
      <w:r>
        <w:rPr>
          <w:color w:val="D4D4D4"/>
        </w:rPr>
        <w:t>(</w:t>
      </w:r>
      <w:r>
        <w:rPr>
          <w:color w:val="9CDCFE"/>
        </w:rPr>
        <w:t>$_POST</w:t>
      </w:r>
      <w:r>
        <w:rPr>
          <w:color w:val="D4D4D4"/>
        </w:rPr>
        <w:t>[</w:t>
      </w:r>
      <w:r>
        <w:t>'</w:t>
      </w:r>
      <w:proofErr w:type="spellStart"/>
      <w:r>
        <w:t>FBsubmitBtn</w:t>
      </w:r>
      <w:proofErr w:type="spellEnd"/>
      <w:r>
        <w:t>'</w:t>
      </w:r>
      <w:r>
        <w:rPr>
          <w:color w:val="D4D4D4"/>
        </w:rPr>
        <w:t>]))</w:t>
      </w:r>
    </w:p>
    <w:p w14:paraId="50E5E2FC" w14:textId="77777777" w:rsidR="006A0C93" w:rsidRDefault="006A0C93" w:rsidP="00CE1467">
      <w:pPr>
        <w:pStyle w:val="codeblackbg"/>
        <w:rPr>
          <w:color w:val="CCCCCC"/>
        </w:rPr>
      </w:pPr>
      <w:r>
        <w:t>{</w:t>
      </w:r>
    </w:p>
    <w:p w14:paraId="5A8C9DFB" w14:textId="3368CD85" w:rsidR="006A0C93" w:rsidRDefault="006A0C93" w:rsidP="00CE1467">
      <w:pPr>
        <w:pStyle w:val="codeblackbg"/>
        <w:rPr>
          <w:color w:val="D4D4D4"/>
        </w:rPr>
      </w:pPr>
      <w:r>
        <w:rPr>
          <w:color w:val="D4D4D4"/>
        </w:rPr>
        <w:t xml:space="preserve">    </w:t>
      </w:r>
      <w:r>
        <w:rPr>
          <w:color w:val="C586C0"/>
        </w:rPr>
        <w:t>include</w:t>
      </w:r>
      <w:r>
        <w:rPr>
          <w:color w:val="D4D4D4"/>
        </w:rPr>
        <w:t>(</w:t>
      </w:r>
      <w:r>
        <w:t>'</w:t>
      </w:r>
      <w:proofErr w:type="spellStart"/>
      <w:r>
        <w:t>conn.php</w:t>
      </w:r>
      <w:proofErr w:type="spellEnd"/>
      <w:r>
        <w:t>'</w:t>
      </w:r>
      <w:r>
        <w:rPr>
          <w:color w:val="D4D4D4"/>
        </w:rPr>
        <w:t>);</w:t>
      </w:r>
    </w:p>
    <w:p w14:paraId="5F9584AB" w14:textId="77777777" w:rsidR="006A0C93" w:rsidRDefault="006A0C93" w:rsidP="00CE1467">
      <w:pPr>
        <w:pStyle w:val="codeblackbg"/>
        <w:rPr>
          <w:color w:val="CCCCCC"/>
        </w:rPr>
      </w:pPr>
      <w:r>
        <w:t xml:space="preserve">    </w:t>
      </w:r>
      <w:r>
        <w:rPr>
          <w:color w:val="C586C0"/>
        </w:rPr>
        <w:t>if</w:t>
      </w:r>
      <w:r>
        <w:t>(</w:t>
      </w:r>
      <w:proofErr w:type="spellStart"/>
      <w:r>
        <w:rPr>
          <w:color w:val="DCDCAA"/>
        </w:rPr>
        <w:t>isset</w:t>
      </w:r>
      <w:proofErr w:type="spellEnd"/>
      <w:r>
        <w:t>(</w:t>
      </w:r>
      <w:r>
        <w:rPr>
          <w:color w:val="9CDCFE"/>
        </w:rPr>
        <w:t>$_SESSION</w:t>
      </w:r>
      <w:r>
        <w:t>[</w:t>
      </w:r>
      <w:r>
        <w:rPr>
          <w:color w:val="CE9178"/>
        </w:rPr>
        <w:t>'</w:t>
      </w:r>
      <w:proofErr w:type="spellStart"/>
      <w:r>
        <w:rPr>
          <w:color w:val="CE9178"/>
        </w:rPr>
        <w:t>user_id</w:t>
      </w:r>
      <w:proofErr w:type="spellEnd"/>
      <w:r>
        <w:rPr>
          <w:color w:val="CE9178"/>
        </w:rPr>
        <w:t>'</w:t>
      </w:r>
      <w:r>
        <w:t>])) {</w:t>
      </w:r>
    </w:p>
    <w:p w14:paraId="060F6FD6" w14:textId="2A0320F4" w:rsidR="006A0C93" w:rsidRPr="00DD53F9" w:rsidRDefault="006A0C93" w:rsidP="00CE1467">
      <w:pPr>
        <w:pStyle w:val="codeblackbg"/>
        <w:rPr>
          <w:rFonts w:eastAsiaTheme="minorEastAsia"/>
          <w:color w:val="CCCCCC"/>
        </w:rPr>
      </w:pPr>
      <w:r>
        <w:rPr>
          <w:color w:val="D4D4D4"/>
        </w:rPr>
        <w:t xml:space="preserve">        </w:t>
      </w:r>
      <w:r>
        <w:t>$</w:t>
      </w:r>
      <w:proofErr w:type="spellStart"/>
      <w:r>
        <w:t>user_id</w:t>
      </w:r>
      <w:proofErr w:type="spellEnd"/>
      <w:r>
        <w:rPr>
          <w:color w:val="D4D4D4"/>
        </w:rPr>
        <w:t xml:space="preserve"> = </w:t>
      </w:r>
      <w:r>
        <w:t>$_SESSION</w:t>
      </w:r>
      <w:r>
        <w:rPr>
          <w:color w:val="D4D4D4"/>
        </w:rPr>
        <w:t>[</w:t>
      </w:r>
      <w:r>
        <w:rPr>
          <w:color w:val="CE9178"/>
        </w:rPr>
        <w:t>'</w:t>
      </w:r>
      <w:proofErr w:type="spellStart"/>
      <w:r>
        <w:rPr>
          <w:color w:val="CE9178"/>
        </w:rPr>
        <w:t>user_id</w:t>
      </w:r>
      <w:proofErr w:type="spellEnd"/>
      <w:r>
        <w:rPr>
          <w:color w:val="CE9178"/>
        </w:rPr>
        <w:t>'</w:t>
      </w:r>
      <w:r>
        <w:rPr>
          <w:color w:val="D4D4D4"/>
        </w:rPr>
        <w:t>];</w:t>
      </w:r>
    </w:p>
    <w:p w14:paraId="3060DD70" w14:textId="7C2DCA80" w:rsidR="00DD53F9" w:rsidRDefault="006A0C93" w:rsidP="00CE1467">
      <w:pPr>
        <w:pStyle w:val="codeblackbg"/>
        <w:rPr>
          <w:rFonts w:eastAsiaTheme="minorEastAsia"/>
        </w:rPr>
      </w:pPr>
      <w:r>
        <w:t xml:space="preserve">        </w:t>
      </w:r>
      <w:r>
        <w:rPr>
          <w:color w:val="DCDCAA"/>
        </w:rPr>
        <w:t>echo</w:t>
      </w:r>
      <w:r>
        <w:t xml:space="preserve"> </w:t>
      </w:r>
      <w:r>
        <w:rPr>
          <w:color w:val="CE9178"/>
        </w:rPr>
        <w:t>"User ID: "</w:t>
      </w:r>
      <w:r>
        <w:t xml:space="preserve">. </w:t>
      </w:r>
      <w:r>
        <w:rPr>
          <w:color w:val="9CDCFE"/>
        </w:rPr>
        <w:t>$</w:t>
      </w:r>
      <w:proofErr w:type="spellStart"/>
      <w:r>
        <w:rPr>
          <w:color w:val="9CDCFE"/>
        </w:rPr>
        <w:t>user_id</w:t>
      </w:r>
      <w:proofErr w:type="spellEnd"/>
      <w:r>
        <w:t xml:space="preserve">;} </w:t>
      </w:r>
    </w:p>
    <w:p w14:paraId="5D3107A1" w14:textId="1B08B82D" w:rsidR="00743BFB" w:rsidRPr="00BD5898" w:rsidRDefault="006A0C93" w:rsidP="00CE1467">
      <w:pPr>
        <w:pStyle w:val="codeblackbg"/>
        <w:rPr>
          <w:rFonts w:eastAsiaTheme="minorEastAsia"/>
          <w:color w:val="D4D4D4"/>
        </w:rPr>
      </w:pPr>
      <w:r>
        <w:rPr>
          <w:color w:val="C586C0"/>
        </w:rPr>
        <w:t>else</w:t>
      </w:r>
      <w:r>
        <w:rPr>
          <w:color w:val="D4D4D4"/>
        </w:rPr>
        <w:t xml:space="preserve"> {</w:t>
      </w:r>
      <w:proofErr w:type="gramStart"/>
      <w:r>
        <w:rPr>
          <w:color w:val="C586C0"/>
        </w:rPr>
        <w:t>die</w:t>
      </w:r>
      <w:r>
        <w:rPr>
          <w:color w:val="D4D4D4"/>
        </w:rPr>
        <w:t>(</w:t>
      </w:r>
      <w:proofErr w:type="gramEnd"/>
      <w:r>
        <w:t>'Error: User not logged in'</w:t>
      </w:r>
      <w:r>
        <w:rPr>
          <w:color w:val="D4D4D4"/>
        </w:rPr>
        <w:t>);}</w:t>
      </w:r>
    </w:p>
    <w:p w14:paraId="51AAFFAA" w14:textId="08B71F15" w:rsidR="006A0C93" w:rsidRPr="00DD53F9" w:rsidRDefault="006A0C93" w:rsidP="00CE1467">
      <w:pPr>
        <w:pStyle w:val="codeblackbg"/>
        <w:rPr>
          <w:rFonts w:eastAsiaTheme="minorEastAsia"/>
          <w:color w:val="CCCCCC"/>
        </w:rPr>
      </w:pPr>
      <w:r>
        <w:rPr>
          <w:color w:val="D4D4D4"/>
        </w:rPr>
        <w:t xml:space="preserve">    </w:t>
      </w:r>
      <w:r>
        <w:rPr>
          <w:color w:val="9CDCFE"/>
        </w:rPr>
        <w:t>$feedback</w:t>
      </w:r>
      <w:r>
        <w:rPr>
          <w:color w:val="D4D4D4"/>
        </w:rPr>
        <w:t xml:space="preserve"> = </w:t>
      </w:r>
      <w:proofErr w:type="spellStart"/>
      <w:r>
        <w:t>mysqli_real_escape_</w:t>
      </w:r>
      <w:proofErr w:type="gramStart"/>
      <w:r>
        <w:t>string</w:t>
      </w:r>
      <w:proofErr w:type="spellEnd"/>
      <w:r>
        <w:rPr>
          <w:color w:val="D4D4D4"/>
        </w:rPr>
        <w:t>(</w:t>
      </w:r>
      <w:proofErr w:type="gramEnd"/>
      <w:r>
        <w:rPr>
          <w:color w:val="9CDCFE"/>
        </w:rPr>
        <w:t>$con</w:t>
      </w:r>
      <w:r>
        <w:rPr>
          <w:color w:val="D4D4D4"/>
        </w:rPr>
        <w:t xml:space="preserve">, </w:t>
      </w:r>
      <w:r>
        <w:rPr>
          <w:color w:val="9CDCFE"/>
        </w:rPr>
        <w:t>$_POST</w:t>
      </w:r>
      <w:r>
        <w:rPr>
          <w:color w:val="D4D4D4"/>
        </w:rPr>
        <w:t>[</w:t>
      </w:r>
      <w:r>
        <w:rPr>
          <w:color w:val="CE9178"/>
        </w:rPr>
        <w:t>'feedback'</w:t>
      </w:r>
      <w:r>
        <w:rPr>
          <w:color w:val="D4D4D4"/>
        </w:rPr>
        <w:t>]);</w:t>
      </w:r>
    </w:p>
    <w:p w14:paraId="281EED28" w14:textId="77777777" w:rsidR="006A0C93" w:rsidRDefault="006A0C93" w:rsidP="00CE1467">
      <w:pPr>
        <w:pStyle w:val="codeblackbg"/>
        <w:rPr>
          <w:color w:val="CCCCCC"/>
        </w:rPr>
      </w:pPr>
      <w:r>
        <w:rPr>
          <w:color w:val="D4D4D4"/>
        </w:rPr>
        <w:t xml:space="preserve">    </w:t>
      </w:r>
      <w:r>
        <w:rPr>
          <w:color w:val="9CDCFE"/>
        </w:rPr>
        <w:t>$</w:t>
      </w:r>
      <w:proofErr w:type="spellStart"/>
      <w:r>
        <w:rPr>
          <w:color w:val="9CDCFE"/>
        </w:rPr>
        <w:t>sql</w:t>
      </w:r>
      <w:proofErr w:type="spellEnd"/>
      <w:r>
        <w:rPr>
          <w:color w:val="D4D4D4"/>
        </w:rPr>
        <w:t xml:space="preserve"> = </w:t>
      </w:r>
      <w:r>
        <w:t>"</w:t>
      </w:r>
      <w:r>
        <w:rPr>
          <w:color w:val="569CD6"/>
        </w:rPr>
        <w:t>INSERT INTO</w:t>
      </w:r>
      <w:r>
        <w:t xml:space="preserve"> feedback (</w:t>
      </w:r>
      <w:proofErr w:type="spellStart"/>
      <w:r>
        <w:t>user_id</w:t>
      </w:r>
      <w:proofErr w:type="spellEnd"/>
      <w:r>
        <w:t xml:space="preserve">, feedback) </w:t>
      </w:r>
    </w:p>
    <w:p w14:paraId="64B201C7" w14:textId="4C9934C9" w:rsidR="006A0C93" w:rsidRPr="00DD53F9" w:rsidRDefault="006A0C93" w:rsidP="00CE1467">
      <w:pPr>
        <w:pStyle w:val="codeblackbg"/>
        <w:rPr>
          <w:rFonts w:eastAsiaTheme="minorEastAsia"/>
          <w:color w:val="CCCCCC"/>
        </w:rPr>
      </w:pPr>
      <w:r>
        <w:t xml:space="preserve">            </w:t>
      </w:r>
      <w:r>
        <w:rPr>
          <w:color w:val="569CD6"/>
        </w:rPr>
        <w:t>VALUES</w:t>
      </w:r>
      <w:r>
        <w:t xml:space="preserve"> ('</w:t>
      </w:r>
      <w:r>
        <w:rPr>
          <w:color w:val="9CDCFE"/>
        </w:rPr>
        <w:t>$</w:t>
      </w:r>
      <w:proofErr w:type="spellStart"/>
      <w:r>
        <w:rPr>
          <w:color w:val="9CDCFE"/>
        </w:rPr>
        <w:t>user_id</w:t>
      </w:r>
      <w:proofErr w:type="spellEnd"/>
      <w:r>
        <w:t>', '</w:t>
      </w:r>
      <w:r>
        <w:rPr>
          <w:color w:val="9CDCFE"/>
        </w:rPr>
        <w:t>$feedback</w:t>
      </w:r>
      <w:r>
        <w:t>')"</w:t>
      </w:r>
      <w:r>
        <w:rPr>
          <w:color w:val="D4D4D4"/>
        </w:rPr>
        <w:t>;</w:t>
      </w:r>
    </w:p>
    <w:p w14:paraId="1BFB1B0B" w14:textId="77777777" w:rsidR="006A0C93" w:rsidRDefault="006A0C93" w:rsidP="00CE1467">
      <w:pPr>
        <w:pStyle w:val="codeblackbg"/>
        <w:rPr>
          <w:color w:val="CCCCCC"/>
        </w:rPr>
      </w:pPr>
      <w:r>
        <w:t xml:space="preserve">    </w:t>
      </w:r>
      <w:r>
        <w:rPr>
          <w:color w:val="C586C0"/>
        </w:rPr>
        <w:t>if</w:t>
      </w:r>
      <w:r>
        <w:t xml:space="preserve"> </w:t>
      </w:r>
      <w:proofErr w:type="gramStart"/>
      <w:r>
        <w:t>(!</w:t>
      </w:r>
      <w:proofErr w:type="spellStart"/>
      <w:r>
        <w:rPr>
          <w:color w:val="DCDCAA"/>
        </w:rPr>
        <w:t>mysqli</w:t>
      </w:r>
      <w:proofErr w:type="gramEnd"/>
      <w:r>
        <w:rPr>
          <w:color w:val="DCDCAA"/>
        </w:rPr>
        <w:t>_query</w:t>
      </w:r>
      <w:proofErr w:type="spellEnd"/>
      <w:r>
        <w:t>(</w:t>
      </w:r>
      <w:r>
        <w:rPr>
          <w:color w:val="9CDCFE"/>
        </w:rPr>
        <w:t>$con</w:t>
      </w:r>
      <w:r>
        <w:t xml:space="preserve">, </w:t>
      </w:r>
      <w:r>
        <w:rPr>
          <w:color w:val="9CDCFE"/>
        </w:rPr>
        <w:t>$</w:t>
      </w:r>
      <w:proofErr w:type="spellStart"/>
      <w:r>
        <w:rPr>
          <w:color w:val="9CDCFE"/>
        </w:rPr>
        <w:t>sql</w:t>
      </w:r>
      <w:proofErr w:type="spellEnd"/>
      <w:r>
        <w:t>)){</w:t>
      </w:r>
    </w:p>
    <w:p w14:paraId="11C7AE71" w14:textId="755E7207" w:rsidR="006A0C93" w:rsidRDefault="006A0C93" w:rsidP="00CE1467">
      <w:pPr>
        <w:pStyle w:val="codeblackbg"/>
        <w:rPr>
          <w:color w:val="CCCCCC"/>
        </w:rPr>
      </w:pPr>
      <w:r>
        <w:t xml:space="preserve">        </w:t>
      </w:r>
      <w:proofErr w:type="gramStart"/>
      <w:r>
        <w:rPr>
          <w:color w:val="C586C0"/>
        </w:rPr>
        <w:t>die</w:t>
      </w:r>
      <w:r>
        <w:t>(</w:t>
      </w:r>
      <w:proofErr w:type="gramEnd"/>
      <w:r>
        <w:rPr>
          <w:color w:val="CE9178"/>
        </w:rPr>
        <w:t>'Error: '</w:t>
      </w:r>
      <w:r>
        <w:t xml:space="preserve"> . </w:t>
      </w:r>
      <w:proofErr w:type="spellStart"/>
      <w:r>
        <w:rPr>
          <w:color w:val="DCDCAA"/>
        </w:rPr>
        <w:t>mysqli_error</w:t>
      </w:r>
      <w:proofErr w:type="spellEnd"/>
      <w:r>
        <w:t>(</w:t>
      </w:r>
      <w:r>
        <w:rPr>
          <w:color w:val="9CDCFE"/>
        </w:rPr>
        <w:t>$con</w:t>
      </w:r>
      <w:r>
        <w:t>));}</w:t>
      </w:r>
    </w:p>
    <w:p w14:paraId="1DCBF17C" w14:textId="5B94E944" w:rsidR="006A0C93" w:rsidRPr="00DD53F9" w:rsidRDefault="006A0C93" w:rsidP="00CE1467">
      <w:pPr>
        <w:pStyle w:val="codeblackbg"/>
        <w:rPr>
          <w:rFonts w:eastAsiaTheme="minorEastAsia"/>
          <w:color w:val="CCCCCC"/>
        </w:rPr>
      </w:pPr>
      <w:r>
        <w:rPr>
          <w:color w:val="D4D4D4"/>
        </w:rPr>
        <w:t xml:space="preserve">    </w:t>
      </w:r>
      <w:proofErr w:type="gramStart"/>
      <w:r>
        <w:rPr>
          <w:color w:val="C586C0"/>
        </w:rPr>
        <w:t>else</w:t>
      </w:r>
      <w:r>
        <w:rPr>
          <w:color w:val="D4D4D4"/>
        </w:rPr>
        <w:t>{</w:t>
      </w:r>
      <w:proofErr w:type="gramEnd"/>
      <w:r>
        <w:rPr>
          <w:color w:val="DCDCAA"/>
        </w:rPr>
        <w:t>echo</w:t>
      </w:r>
      <w:r>
        <w:rPr>
          <w:color w:val="D4D4D4"/>
        </w:rPr>
        <w:t xml:space="preserve"> </w:t>
      </w:r>
      <w:r>
        <w:t xml:space="preserve">"&lt;script&gt;alert('Thanks For Your Feedback!'); </w:t>
      </w:r>
      <w:proofErr w:type="spellStart"/>
      <w:r>
        <w:t>window.location.href</w:t>
      </w:r>
      <w:proofErr w:type="spellEnd"/>
      <w:r>
        <w:t>='</w:t>
      </w:r>
      <w:proofErr w:type="spellStart"/>
      <w:r>
        <w:t>comments.php</w:t>
      </w:r>
      <w:proofErr w:type="spellEnd"/>
      <w:r>
        <w:t>';&lt;/script&gt;"</w:t>
      </w:r>
      <w:r>
        <w:rPr>
          <w:color w:val="D4D4D4"/>
        </w:rPr>
        <w:t>;}</w:t>
      </w:r>
    </w:p>
    <w:p w14:paraId="33FBDBD1" w14:textId="77777777" w:rsidR="006A0C93" w:rsidRDefault="006A0C93" w:rsidP="00CE1467">
      <w:pPr>
        <w:pStyle w:val="codeblackbg"/>
        <w:rPr>
          <w:color w:val="CCCCCC"/>
        </w:rPr>
      </w:pPr>
      <w:r>
        <w:rPr>
          <w:color w:val="D4D4D4"/>
        </w:rPr>
        <w:t xml:space="preserve">    </w:t>
      </w:r>
      <w:proofErr w:type="spellStart"/>
      <w:r>
        <w:t>mysqli_close</w:t>
      </w:r>
      <w:proofErr w:type="spellEnd"/>
      <w:r>
        <w:rPr>
          <w:color w:val="D4D4D4"/>
        </w:rPr>
        <w:t>(</w:t>
      </w:r>
      <w:r>
        <w:rPr>
          <w:color w:val="9CDCFE"/>
        </w:rPr>
        <w:t>$con</w:t>
      </w:r>
      <w:r>
        <w:rPr>
          <w:color w:val="D4D4D4"/>
        </w:rPr>
        <w:t>);</w:t>
      </w:r>
    </w:p>
    <w:p w14:paraId="602CBC7D" w14:textId="77777777" w:rsidR="006A0C93" w:rsidRDefault="006A0C93" w:rsidP="00CE1467">
      <w:pPr>
        <w:pStyle w:val="codeblackbg"/>
        <w:rPr>
          <w:color w:val="CCCCCC"/>
        </w:rPr>
      </w:pPr>
      <w:r>
        <w:t>}</w:t>
      </w:r>
    </w:p>
    <w:p w14:paraId="145D3618" w14:textId="6E44CECC" w:rsidR="006A0C93" w:rsidRDefault="006A0C93" w:rsidP="00CE1467">
      <w:pPr>
        <w:pStyle w:val="codeblackbg"/>
        <w:rPr>
          <w:color w:val="CCCCCC"/>
        </w:rPr>
      </w:pPr>
      <w:proofErr w:type="gramStart"/>
      <w:r>
        <w:rPr>
          <w:color w:val="C586C0"/>
        </w:rPr>
        <w:t>else</w:t>
      </w:r>
      <w:r>
        <w:rPr>
          <w:color w:val="D4D4D4"/>
        </w:rPr>
        <w:t>{</w:t>
      </w:r>
      <w:proofErr w:type="gramEnd"/>
      <w:r>
        <w:rPr>
          <w:color w:val="DCDCAA"/>
        </w:rPr>
        <w:t>echo</w:t>
      </w:r>
      <w:r>
        <w:rPr>
          <w:color w:val="D4D4D4"/>
        </w:rPr>
        <w:t xml:space="preserve"> </w:t>
      </w:r>
      <w:r>
        <w:t xml:space="preserve">"&lt;script&gt;alert('error'); </w:t>
      </w:r>
      <w:proofErr w:type="spellStart"/>
      <w:r>
        <w:t>window.location.href</w:t>
      </w:r>
      <w:proofErr w:type="spellEnd"/>
      <w:r>
        <w:t>='</w:t>
      </w:r>
      <w:proofErr w:type="spellStart"/>
      <w:r>
        <w:t>feedback.php</w:t>
      </w:r>
      <w:proofErr w:type="spellEnd"/>
      <w:r>
        <w:t>';&lt;/script&gt;"</w:t>
      </w:r>
      <w:r>
        <w:rPr>
          <w:color w:val="D4D4D4"/>
        </w:rPr>
        <w:t>;}</w:t>
      </w:r>
    </w:p>
    <w:p w14:paraId="56F0FE46" w14:textId="77777777" w:rsidR="006A0C93" w:rsidRDefault="006A0C93" w:rsidP="00CE1467">
      <w:pPr>
        <w:pStyle w:val="codeblackbg"/>
        <w:rPr>
          <w:color w:val="CCCCCC"/>
        </w:rPr>
      </w:pPr>
      <w:r>
        <w:t>?&gt;</w:t>
      </w:r>
    </w:p>
    <w:p w14:paraId="255747C5" w14:textId="77777777" w:rsidR="003153F1" w:rsidRPr="003153F1" w:rsidRDefault="003153F1" w:rsidP="00894826">
      <w:pPr>
        <w:pStyle w:val="ListParagraph"/>
        <w:numPr>
          <w:ilvl w:val="0"/>
          <w:numId w:val="16"/>
        </w:numPr>
        <w:rPr>
          <w:rFonts w:eastAsiaTheme="minorEastAsia"/>
        </w:rPr>
      </w:pPr>
      <w:r w:rsidRPr="003153F1">
        <w:rPr>
          <w:rFonts w:eastAsiaTheme="minorEastAsia"/>
        </w:rPr>
        <w:t>Session and Database Connection:</w:t>
      </w:r>
    </w:p>
    <w:p w14:paraId="2069089D" w14:textId="77777777" w:rsidR="003153F1" w:rsidRPr="003153F1" w:rsidRDefault="003153F1" w:rsidP="00894826">
      <w:pPr>
        <w:pStyle w:val="ListParagraph"/>
        <w:rPr>
          <w:rFonts w:eastAsiaTheme="minorEastAsia"/>
        </w:rPr>
      </w:pPr>
      <w:r w:rsidRPr="003153F1">
        <w:rPr>
          <w:rFonts w:eastAsiaTheme="minorEastAsia"/>
        </w:rPr>
        <w:t xml:space="preserve">The script starts a session using </w:t>
      </w:r>
      <w:proofErr w:type="spellStart"/>
      <w:r w:rsidRPr="003153F1">
        <w:rPr>
          <w:rFonts w:eastAsiaTheme="minorEastAsia"/>
          <w:b/>
        </w:rPr>
        <w:t>session_</w:t>
      </w:r>
      <w:proofErr w:type="gramStart"/>
      <w:r w:rsidRPr="003153F1">
        <w:rPr>
          <w:rFonts w:eastAsiaTheme="minorEastAsia"/>
          <w:b/>
        </w:rPr>
        <w:t>start</w:t>
      </w:r>
      <w:proofErr w:type="spellEnd"/>
      <w:r w:rsidRPr="003153F1">
        <w:rPr>
          <w:rFonts w:eastAsiaTheme="minorEastAsia"/>
          <w:b/>
        </w:rPr>
        <w:t>(</w:t>
      </w:r>
      <w:proofErr w:type="gramEnd"/>
      <w:r w:rsidRPr="003153F1">
        <w:rPr>
          <w:rFonts w:eastAsiaTheme="minorEastAsia"/>
          <w:b/>
        </w:rPr>
        <w:t>);</w:t>
      </w:r>
      <w:r w:rsidRPr="003153F1">
        <w:rPr>
          <w:rFonts w:eastAsiaTheme="minorEastAsia"/>
        </w:rPr>
        <w:t xml:space="preserve"> and includes the </w:t>
      </w:r>
      <w:proofErr w:type="spellStart"/>
      <w:r w:rsidRPr="003153F1">
        <w:rPr>
          <w:rFonts w:eastAsiaTheme="minorEastAsia"/>
          <w:b/>
        </w:rPr>
        <w:t>conn.php</w:t>
      </w:r>
      <w:proofErr w:type="spellEnd"/>
      <w:r w:rsidRPr="003153F1">
        <w:rPr>
          <w:rFonts w:eastAsiaTheme="minorEastAsia"/>
        </w:rPr>
        <w:t xml:space="preserve"> file to establish a connection to the database.</w:t>
      </w:r>
    </w:p>
    <w:p w14:paraId="787C43C7" w14:textId="77777777" w:rsidR="003153F1" w:rsidRPr="003153F1" w:rsidRDefault="003153F1" w:rsidP="00894826">
      <w:pPr>
        <w:pStyle w:val="ListParagraph"/>
        <w:numPr>
          <w:ilvl w:val="0"/>
          <w:numId w:val="16"/>
        </w:numPr>
        <w:rPr>
          <w:rFonts w:eastAsiaTheme="minorEastAsia"/>
        </w:rPr>
      </w:pPr>
      <w:r w:rsidRPr="003153F1">
        <w:rPr>
          <w:rFonts w:eastAsiaTheme="minorEastAsia"/>
        </w:rPr>
        <w:t>User Login Check:</w:t>
      </w:r>
    </w:p>
    <w:p w14:paraId="524113D7" w14:textId="77777777" w:rsidR="003153F1" w:rsidRPr="003153F1" w:rsidRDefault="003153F1" w:rsidP="00894826">
      <w:pPr>
        <w:pStyle w:val="ListParagraph"/>
        <w:rPr>
          <w:rFonts w:eastAsiaTheme="minorEastAsia"/>
        </w:rPr>
      </w:pPr>
      <w:r w:rsidRPr="003153F1">
        <w:rPr>
          <w:rFonts w:eastAsiaTheme="minorEastAsia"/>
        </w:rPr>
        <w:t xml:space="preserve">It checks if the user is logged in by verifying the presence of </w:t>
      </w:r>
      <w:r w:rsidRPr="003153F1">
        <w:rPr>
          <w:rFonts w:eastAsiaTheme="minorEastAsia"/>
          <w:b/>
        </w:rPr>
        <w:t>$_SESSION['</w:t>
      </w:r>
      <w:proofErr w:type="spellStart"/>
      <w:r w:rsidRPr="003153F1">
        <w:rPr>
          <w:rFonts w:eastAsiaTheme="minorEastAsia"/>
          <w:b/>
        </w:rPr>
        <w:t>user_id</w:t>
      </w:r>
      <w:proofErr w:type="spellEnd"/>
      <w:r w:rsidRPr="003153F1">
        <w:rPr>
          <w:rFonts w:eastAsiaTheme="minorEastAsia"/>
          <w:b/>
        </w:rPr>
        <w:t>']</w:t>
      </w:r>
      <w:r w:rsidRPr="003153F1">
        <w:rPr>
          <w:rFonts w:eastAsiaTheme="minorEastAsia"/>
        </w:rPr>
        <w:t xml:space="preserve">. If the user is logged in, it assigns the user ID to </w:t>
      </w:r>
      <w:r w:rsidRPr="003153F1">
        <w:rPr>
          <w:rFonts w:eastAsiaTheme="minorEastAsia"/>
          <w:b/>
        </w:rPr>
        <w:t>$</w:t>
      </w:r>
      <w:proofErr w:type="spellStart"/>
      <w:r w:rsidRPr="003153F1">
        <w:rPr>
          <w:rFonts w:eastAsiaTheme="minorEastAsia"/>
          <w:b/>
        </w:rPr>
        <w:t>user_id</w:t>
      </w:r>
      <w:proofErr w:type="spellEnd"/>
      <w:r w:rsidRPr="003153F1">
        <w:rPr>
          <w:rFonts w:eastAsiaTheme="minorEastAsia"/>
        </w:rPr>
        <w:t>. If not, it stops execution with an error message:</w:t>
      </w:r>
    </w:p>
    <w:p w14:paraId="6C40AFCB" w14:textId="77777777" w:rsidR="003153F1" w:rsidRDefault="003153F1" w:rsidP="00CE1467">
      <w:pPr>
        <w:pStyle w:val="smallcode"/>
        <w:ind w:left="720"/>
        <w:rPr>
          <w:rFonts w:eastAsiaTheme="minorEastAsia"/>
          <w:color w:val="CCCCCC"/>
        </w:rPr>
      </w:pPr>
      <w:r>
        <w:rPr>
          <w:rFonts w:eastAsiaTheme="minorEastAsia"/>
          <w:color w:val="C586C0"/>
        </w:rPr>
        <w:t>if</w:t>
      </w:r>
      <w:r>
        <w:rPr>
          <w:rFonts w:eastAsiaTheme="minorEastAsia"/>
          <w:color w:val="D4D4D4"/>
        </w:rPr>
        <w:t>(</w:t>
      </w:r>
      <w:proofErr w:type="spellStart"/>
      <w:r>
        <w:rPr>
          <w:rFonts w:eastAsiaTheme="minorEastAsia"/>
          <w:color w:val="DCDCAA"/>
        </w:rPr>
        <w:t>isset</w:t>
      </w:r>
      <w:proofErr w:type="spellEnd"/>
      <w:r>
        <w:rPr>
          <w:rFonts w:eastAsiaTheme="minorEastAsia"/>
          <w:color w:val="D4D4D4"/>
        </w:rPr>
        <w:t>(</w:t>
      </w:r>
      <w:r>
        <w:rPr>
          <w:rFonts w:eastAsiaTheme="minorEastAsia"/>
        </w:rPr>
        <w:t>$_SESSION</w:t>
      </w:r>
      <w:r>
        <w:rPr>
          <w:rFonts w:eastAsiaTheme="minorEastAsia"/>
          <w:color w:val="D4D4D4"/>
        </w:rPr>
        <w:t>[</w:t>
      </w:r>
      <w:r>
        <w:rPr>
          <w:rFonts w:eastAsiaTheme="minorEastAsia"/>
          <w:color w:val="CE9178"/>
        </w:rPr>
        <w:t>'</w:t>
      </w:r>
      <w:proofErr w:type="spellStart"/>
      <w:r>
        <w:rPr>
          <w:rFonts w:eastAsiaTheme="minorEastAsia"/>
          <w:color w:val="CE9178"/>
        </w:rPr>
        <w:t>user_id</w:t>
      </w:r>
      <w:proofErr w:type="spellEnd"/>
      <w:r>
        <w:rPr>
          <w:rFonts w:eastAsiaTheme="minorEastAsia"/>
          <w:color w:val="CE9178"/>
        </w:rPr>
        <w:t>'</w:t>
      </w:r>
      <w:r>
        <w:rPr>
          <w:rFonts w:eastAsiaTheme="minorEastAsia"/>
          <w:color w:val="D4D4D4"/>
        </w:rPr>
        <w:t>])) {</w:t>
      </w:r>
    </w:p>
    <w:p w14:paraId="08A4EF98" w14:textId="77777777" w:rsidR="00811A99" w:rsidRDefault="00811A99" w:rsidP="00CE1467">
      <w:pPr>
        <w:pStyle w:val="smallcode"/>
        <w:ind w:left="720"/>
        <w:rPr>
          <w:color w:val="CCCCCC"/>
        </w:rPr>
      </w:pPr>
      <w:r>
        <w:rPr>
          <w:color w:val="D4D4D4"/>
        </w:rPr>
        <w:t xml:space="preserve">    </w:t>
      </w:r>
      <w:r>
        <w:t>$</w:t>
      </w:r>
      <w:proofErr w:type="spellStart"/>
      <w:r>
        <w:t>user_id</w:t>
      </w:r>
      <w:proofErr w:type="spellEnd"/>
      <w:r>
        <w:rPr>
          <w:color w:val="D4D4D4"/>
        </w:rPr>
        <w:t xml:space="preserve"> = </w:t>
      </w:r>
      <w:r>
        <w:t>$_SESSION</w:t>
      </w:r>
      <w:r>
        <w:rPr>
          <w:color w:val="D4D4D4"/>
        </w:rPr>
        <w:t>[</w:t>
      </w:r>
      <w:r>
        <w:rPr>
          <w:color w:val="CE9178"/>
        </w:rPr>
        <w:t>'</w:t>
      </w:r>
      <w:proofErr w:type="spellStart"/>
      <w:r>
        <w:rPr>
          <w:color w:val="CE9178"/>
        </w:rPr>
        <w:t>user_id</w:t>
      </w:r>
      <w:proofErr w:type="spellEnd"/>
      <w:r>
        <w:rPr>
          <w:color w:val="CE9178"/>
        </w:rPr>
        <w:t>'</w:t>
      </w:r>
      <w:r>
        <w:rPr>
          <w:color w:val="D4D4D4"/>
        </w:rPr>
        <w:t>];</w:t>
      </w:r>
    </w:p>
    <w:p w14:paraId="3A883C76" w14:textId="77777777" w:rsidR="003153F1" w:rsidRDefault="00811A99" w:rsidP="00CE1467">
      <w:pPr>
        <w:pStyle w:val="smallcode"/>
        <w:ind w:left="720"/>
        <w:rPr>
          <w:rFonts w:eastAsiaTheme="minorEastAsia"/>
          <w:color w:val="CCCCCC"/>
        </w:rPr>
      </w:pPr>
      <w:r>
        <w:rPr>
          <w:color w:val="D4D4D4"/>
        </w:rPr>
        <w:t xml:space="preserve">    </w:t>
      </w:r>
      <w:r w:rsidR="003153F1">
        <w:rPr>
          <w:rFonts w:eastAsiaTheme="minorEastAsia"/>
        </w:rPr>
        <w:t>echo</w:t>
      </w:r>
      <w:r w:rsidR="003153F1">
        <w:rPr>
          <w:rFonts w:eastAsiaTheme="minorEastAsia"/>
          <w:color w:val="D4D4D4"/>
        </w:rPr>
        <w:t xml:space="preserve"> </w:t>
      </w:r>
      <w:r w:rsidR="003153F1">
        <w:rPr>
          <w:rFonts w:eastAsiaTheme="minorEastAsia"/>
          <w:color w:val="CE9178"/>
        </w:rPr>
        <w:t>"User ID: "</w:t>
      </w:r>
      <w:r w:rsidR="003153F1">
        <w:rPr>
          <w:rFonts w:eastAsiaTheme="minorEastAsia"/>
          <w:color w:val="D4D4D4"/>
        </w:rPr>
        <w:t xml:space="preserve">. </w:t>
      </w:r>
      <w:r w:rsidR="003153F1">
        <w:rPr>
          <w:rFonts w:eastAsiaTheme="minorEastAsia"/>
        </w:rPr>
        <w:t>$</w:t>
      </w:r>
      <w:proofErr w:type="spellStart"/>
      <w:r w:rsidR="003153F1">
        <w:rPr>
          <w:rFonts w:eastAsiaTheme="minorEastAsia"/>
        </w:rPr>
        <w:t>user_id</w:t>
      </w:r>
      <w:proofErr w:type="spellEnd"/>
      <w:r w:rsidR="003153F1">
        <w:rPr>
          <w:rFonts w:eastAsiaTheme="minorEastAsia"/>
          <w:color w:val="D4D4D4"/>
        </w:rPr>
        <w:t>;</w:t>
      </w:r>
    </w:p>
    <w:p w14:paraId="17845515" w14:textId="77777777" w:rsidR="003153F1" w:rsidRDefault="003153F1" w:rsidP="00CE1467">
      <w:pPr>
        <w:pStyle w:val="smallcode"/>
        <w:ind w:left="720"/>
        <w:rPr>
          <w:rFonts w:eastAsiaTheme="minorEastAsia"/>
          <w:color w:val="CCCCCC"/>
        </w:rPr>
      </w:pPr>
      <w:r>
        <w:rPr>
          <w:rFonts w:eastAsiaTheme="minorEastAsia"/>
        </w:rPr>
        <w:t xml:space="preserve">} </w:t>
      </w:r>
      <w:r>
        <w:rPr>
          <w:rFonts w:eastAsiaTheme="minorEastAsia"/>
          <w:color w:val="C586C0"/>
        </w:rPr>
        <w:t>else</w:t>
      </w:r>
      <w:r>
        <w:rPr>
          <w:rFonts w:eastAsiaTheme="minorEastAsia"/>
        </w:rPr>
        <w:t xml:space="preserve"> {</w:t>
      </w:r>
    </w:p>
    <w:p w14:paraId="4AC0D4C7" w14:textId="77777777" w:rsidR="00811A99" w:rsidRDefault="00811A99" w:rsidP="00CE1467">
      <w:pPr>
        <w:pStyle w:val="smallcode"/>
        <w:ind w:left="720"/>
        <w:rPr>
          <w:color w:val="CCCCCC"/>
        </w:rPr>
      </w:pPr>
      <w:r>
        <w:rPr>
          <w:color w:val="D4D4D4"/>
        </w:rPr>
        <w:t xml:space="preserve">    </w:t>
      </w:r>
      <w:proofErr w:type="gramStart"/>
      <w:r>
        <w:rPr>
          <w:color w:val="DCDCAA"/>
        </w:rPr>
        <w:t>die</w:t>
      </w:r>
      <w:r>
        <w:rPr>
          <w:color w:val="D4D4D4"/>
        </w:rPr>
        <w:t>(</w:t>
      </w:r>
      <w:proofErr w:type="gramEnd"/>
      <w:r>
        <w:t>'Error: User not logged in'</w:t>
      </w:r>
      <w:r>
        <w:rPr>
          <w:color w:val="D4D4D4"/>
        </w:rPr>
        <w:t>);</w:t>
      </w:r>
    </w:p>
    <w:p w14:paraId="62AFC170" w14:textId="77777777" w:rsidR="00811A99" w:rsidRDefault="00811A99" w:rsidP="00CE1467">
      <w:pPr>
        <w:pStyle w:val="smallcode"/>
        <w:ind w:left="720"/>
        <w:rPr>
          <w:color w:val="CCCCCC"/>
        </w:rPr>
      </w:pPr>
      <w:r>
        <w:t>}</w:t>
      </w:r>
    </w:p>
    <w:p w14:paraId="1230DF41" w14:textId="77777777" w:rsidR="003153F1" w:rsidRDefault="003153F1" w:rsidP="00894826">
      <w:pPr>
        <w:rPr>
          <w:rFonts w:eastAsiaTheme="minorEastAsia"/>
        </w:rPr>
      </w:pPr>
    </w:p>
    <w:p w14:paraId="77F17117" w14:textId="77777777" w:rsidR="003153F1" w:rsidRPr="003153F1" w:rsidRDefault="003153F1" w:rsidP="00894826">
      <w:pPr>
        <w:pStyle w:val="ListParagraph"/>
        <w:numPr>
          <w:ilvl w:val="0"/>
          <w:numId w:val="16"/>
        </w:numPr>
        <w:rPr>
          <w:rFonts w:eastAsiaTheme="minorEastAsia"/>
        </w:rPr>
      </w:pPr>
      <w:r w:rsidRPr="003153F1">
        <w:rPr>
          <w:rFonts w:eastAsiaTheme="minorEastAsia"/>
        </w:rPr>
        <w:t>Sanitize User Input:</w:t>
      </w:r>
    </w:p>
    <w:p w14:paraId="048C6D34" w14:textId="77777777" w:rsidR="003153F1" w:rsidRPr="003153F1" w:rsidRDefault="003153F1" w:rsidP="00894826">
      <w:pPr>
        <w:pStyle w:val="ListParagraph"/>
        <w:rPr>
          <w:rFonts w:eastAsiaTheme="minorEastAsia"/>
        </w:rPr>
      </w:pPr>
      <w:r w:rsidRPr="003153F1">
        <w:rPr>
          <w:rFonts w:eastAsiaTheme="minorEastAsia"/>
        </w:rPr>
        <w:t xml:space="preserve">The script sanitizes the user input to prevent SQL injection using </w:t>
      </w:r>
      <w:proofErr w:type="spellStart"/>
      <w:r w:rsidRPr="003153F1">
        <w:rPr>
          <w:rFonts w:eastAsiaTheme="minorEastAsia"/>
          <w:b/>
        </w:rPr>
        <w:t>mysqli_real_escape_</w:t>
      </w:r>
      <w:proofErr w:type="gramStart"/>
      <w:r w:rsidRPr="003153F1">
        <w:rPr>
          <w:rFonts w:eastAsiaTheme="minorEastAsia"/>
          <w:b/>
        </w:rPr>
        <w:t>string</w:t>
      </w:r>
      <w:proofErr w:type="spellEnd"/>
      <w:r w:rsidRPr="003153F1">
        <w:rPr>
          <w:rFonts w:eastAsiaTheme="minorEastAsia"/>
          <w:b/>
        </w:rPr>
        <w:t>(</w:t>
      </w:r>
      <w:proofErr w:type="gramEnd"/>
      <w:r w:rsidRPr="003153F1">
        <w:rPr>
          <w:rFonts w:eastAsiaTheme="minorEastAsia"/>
          <w:b/>
        </w:rPr>
        <w:t>$con, $_POST['feedback']);</w:t>
      </w:r>
      <w:r w:rsidRPr="003153F1">
        <w:rPr>
          <w:rFonts w:eastAsiaTheme="minorEastAsia"/>
        </w:rPr>
        <w:t>.</w:t>
      </w:r>
    </w:p>
    <w:p w14:paraId="1A46224F" w14:textId="77777777" w:rsidR="003153F1" w:rsidRDefault="003153F1" w:rsidP="00894826">
      <w:pPr>
        <w:rPr>
          <w:rFonts w:eastAsiaTheme="minorEastAsia"/>
        </w:rPr>
      </w:pPr>
    </w:p>
    <w:p w14:paraId="0F9EEFF1" w14:textId="77777777" w:rsidR="003153F1" w:rsidRPr="003153F1" w:rsidRDefault="003153F1" w:rsidP="00894826">
      <w:pPr>
        <w:pStyle w:val="ListParagraph"/>
        <w:numPr>
          <w:ilvl w:val="0"/>
          <w:numId w:val="16"/>
        </w:numPr>
        <w:rPr>
          <w:rFonts w:eastAsiaTheme="minorEastAsia"/>
        </w:rPr>
      </w:pPr>
      <w:r w:rsidRPr="003153F1">
        <w:rPr>
          <w:rFonts w:eastAsiaTheme="minorEastAsia"/>
        </w:rPr>
        <w:t>Insert Feedback:</w:t>
      </w:r>
    </w:p>
    <w:p w14:paraId="5F67AFB7" w14:textId="77777777" w:rsidR="003153F1" w:rsidRPr="003153F1" w:rsidRDefault="003153F1" w:rsidP="00894826">
      <w:pPr>
        <w:pStyle w:val="ListParagraph"/>
        <w:rPr>
          <w:rFonts w:eastAsiaTheme="minorEastAsia"/>
        </w:rPr>
      </w:pPr>
      <w:r w:rsidRPr="003153F1">
        <w:rPr>
          <w:rFonts w:eastAsiaTheme="minorEastAsia"/>
        </w:rPr>
        <w:t>The script constructs an SQL query to insert the feedback into the database (</w:t>
      </w:r>
      <w:r w:rsidRPr="003153F1">
        <w:rPr>
          <w:rFonts w:eastAsiaTheme="minorEastAsia"/>
          <w:b/>
        </w:rPr>
        <w:t>$</w:t>
      </w:r>
      <w:proofErr w:type="spellStart"/>
      <w:r w:rsidRPr="003153F1">
        <w:rPr>
          <w:rFonts w:eastAsiaTheme="minorEastAsia"/>
          <w:b/>
        </w:rPr>
        <w:t>sql</w:t>
      </w:r>
      <w:proofErr w:type="spellEnd"/>
      <w:r w:rsidRPr="003153F1">
        <w:rPr>
          <w:rFonts w:eastAsiaTheme="minorEastAsia"/>
          <w:b/>
        </w:rPr>
        <w:t xml:space="preserve"> = "INSERT INTO feedback (</w:t>
      </w:r>
      <w:proofErr w:type="spellStart"/>
      <w:r w:rsidRPr="003153F1">
        <w:rPr>
          <w:rFonts w:eastAsiaTheme="minorEastAsia"/>
          <w:b/>
        </w:rPr>
        <w:t>user_id</w:t>
      </w:r>
      <w:proofErr w:type="spellEnd"/>
      <w:r w:rsidRPr="003153F1">
        <w:rPr>
          <w:rFonts w:eastAsiaTheme="minorEastAsia"/>
          <w:b/>
        </w:rPr>
        <w:t>, feedback) VALUES ('$</w:t>
      </w:r>
      <w:proofErr w:type="spellStart"/>
      <w:r w:rsidRPr="003153F1">
        <w:rPr>
          <w:rFonts w:eastAsiaTheme="minorEastAsia"/>
          <w:b/>
        </w:rPr>
        <w:t>user_id</w:t>
      </w:r>
      <w:proofErr w:type="spellEnd"/>
      <w:r w:rsidRPr="003153F1">
        <w:rPr>
          <w:rFonts w:eastAsiaTheme="minorEastAsia"/>
          <w:b/>
        </w:rPr>
        <w:t>', '$feedback')";</w:t>
      </w:r>
      <w:r w:rsidRPr="003153F1">
        <w:rPr>
          <w:rFonts w:eastAsiaTheme="minorEastAsia"/>
        </w:rPr>
        <w:t>). It executes the query and handles the success or failure of the insert operation:</w:t>
      </w:r>
    </w:p>
    <w:p w14:paraId="6330AF24" w14:textId="77777777" w:rsidR="003153F1" w:rsidRDefault="003153F1" w:rsidP="00894826">
      <w:pPr>
        <w:pStyle w:val="smallcode"/>
        <w:rPr>
          <w:rFonts w:eastAsiaTheme="minorEastAsia"/>
          <w:color w:val="CCCCCC"/>
        </w:rPr>
      </w:pPr>
      <w:r>
        <w:rPr>
          <w:rFonts w:eastAsiaTheme="minorEastAsia"/>
          <w:color w:val="C586C0"/>
        </w:rPr>
        <w:t>if</w:t>
      </w:r>
      <w:r>
        <w:rPr>
          <w:rFonts w:eastAsiaTheme="minorEastAsia"/>
          <w:color w:val="D4D4D4"/>
        </w:rPr>
        <w:t xml:space="preserve"> </w:t>
      </w:r>
      <w:proofErr w:type="gramStart"/>
      <w:r>
        <w:rPr>
          <w:rFonts w:eastAsiaTheme="minorEastAsia"/>
          <w:color w:val="D4D4D4"/>
        </w:rPr>
        <w:t>(!</w:t>
      </w:r>
      <w:proofErr w:type="spellStart"/>
      <w:r>
        <w:rPr>
          <w:rFonts w:eastAsiaTheme="minorEastAsia"/>
        </w:rPr>
        <w:t>mysqli</w:t>
      </w:r>
      <w:proofErr w:type="gramEnd"/>
      <w:r>
        <w:rPr>
          <w:rFonts w:eastAsiaTheme="minorEastAsia"/>
        </w:rPr>
        <w:t>_query</w:t>
      </w:r>
      <w:proofErr w:type="spellEnd"/>
      <w:r>
        <w:rPr>
          <w:rFonts w:eastAsiaTheme="minorEastAsia"/>
          <w:color w:val="D4D4D4"/>
        </w:rPr>
        <w:t>(</w:t>
      </w:r>
      <w:r>
        <w:rPr>
          <w:rFonts w:eastAsiaTheme="minorEastAsia"/>
          <w:color w:val="9CDCFE"/>
        </w:rPr>
        <w:t>$con</w:t>
      </w:r>
      <w:r>
        <w:rPr>
          <w:rFonts w:eastAsiaTheme="minorEastAsia"/>
          <w:color w:val="D4D4D4"/>
        </w:rPr>
        <w:t xml:space="preserve">, </w:t>
      </w:r>
      <w:r>
        <w:rPr>
          <w:rFonts w:eastAsiaTheme="minorEastAsia"/>
          <w:color w:val="9CDCFE"/>
        </w:rPr>
        <w:t>$</w:t>
      </w:r>
      <w:proofErr w:type="spellStart"/>
      <w:r>
        <w:rPr>
          <w:rFonts w:eastAsiaTheme="minorEastAsia"/>
          <w:color w:val="9CDCFE"/>
        </w:rPr>
        <w:t>sql</w:t>
      </w:r>
      <w:proofErr w:type="spellEnd"/>
      <w:r>
        <w:rPr>
          <w:rFonts w:eastAsiaTheme="minorEastAsia"/>
          <w:color w:val="D4D4D4"/>
        </w:rPr>
        <w:t>)) {</w:t>
      </w:r>
    </w:p>
    <w:p w14:paraId="5DBBD716" w14:textId="77777777" w:rsidR="003153F1" w:rsidRDefault="00B3559F" w:rsidP="00894826">
      <w:pPr>
        <w:pStyle w:val="smallcode"/>
        <w:rPr>
          <w:rFonts w:eastAsiaTheme="minorEastAsia"/>
          <w:color w:val="CCCCCC"/>
        </w:rPr>
      </w:pPr>
      <w:r>
        <w:rPr>
          <w:color w:val="D4D4D4"/>
        </w:rPr>
        <w:t xml:space="preserve">    </w:t>
      </w:r>
      <w:proofErr w:type="gramStart"/>
      <w:r w:rsidR="003153F1">
        <w:rPr>
          <w:rFonts w:eastAsiaTheme="minorEastAsia"/>
        </w:rPr>
        <w:t>die</w:t>
      </w:r>
      <w:r w:rsidR="003153F1">
        <w:rPr>
          <w:rFonts w:eastAsiaTheme="minorEastAsia"/>
          <w:color w:val="D4D4D4"/>
        </w:rPr>
        <w:t>(</w:t>
      </w:r>
      <w:proofErr w:type="gramEnd"/>
      <w:r w:rsidR="003153F1">
        <w:rPr>
          <w:rFonts w:eastAsiaTheme="minorEastAsia"/>
          <w:color w:val="CE9178"/>
        </w:rPr>
        <w:t>'Error: '</w:t>
      </w:r>
      <w:r w:rsidR="003153F1">
        <w:rPr>
          <w:rFonts w:eastAsiaTheme="minorEastAsia"/>
          <w:color w:val="D4D4D4"/>
        </w:rPr>
        <w:t xml:space="preserve"> . </w:t>
      </w:r>
      <w:proofErr w:type="spellStart"/>
      <w:r w:rsidR="003153F1">
        <w:rPr>
          <w:rFonts w:eastAsiaTheme="minorEastAsia"/>
        </w:rPr>
        <w:t>mysqli_error</w:t>
      </w:r>
      <w:proofErr w:type="spellEnd"/>
      <w:r w:rsidR="003153F1">
        <w:rPr>
          <w:rFonts w:eastAsiaTheme="minorEastAsia"/>
          <w:color w:val="D4D4D4"/>
        </w:rPr>
        <w:t>(</w:t>
      </w:r>
      <w:r w:rsidR="003153F1">
        <w:rPr>
          <w:rFonts w:eastAsiaTheme="minorEastAsia"/>
          <w:color w:val="9CDCFE"/>
        </w:rPr>
        <w:t>$con</w:t>
      </w:r>
      <w:r w:rsidR="003153F1">
        <w:rPr>
          <w:rFonts w:eastAsiaTheme="minorEastAsia"/>
          <w:color w:val="D4D4D4"/>
        </w:rPr>
        <w:t>));</w:t>
      </w:r>
    </w:p>
    <w:p w14:paraId="0A374D20" w14:textId="77777777" w:rsidR="003153F1" w:rsidRDefault="003153F1" w:rsidP="00894826">
      <w:pPr>
        <w:pStyle w:val="smallcode"/>
        <w:rPr>
          <w:rFonts w:eastAsiaTheme="minorEastAsia"/>
          <w:color w:val="CCCCCC"/>
        </w:rPr>
      </w:pPr>
      <w:r>
        <w:rPr>
          <w:rFonts w:eastAsiaTheme="minorEastAsia"/>
        </w:rPr>
        <w:t xml:space="preserve">} </w:t>
      </w:r>
      <w:r>
        <w:rPr>
          <w:rFonts w:eastAsiaTheme="minorEastAsia"/>
          <w:color w:val="C586C0"/>
        </w:rPr>
        <w:t>else</w:t>
      </w:r>
      <w:r>
        <w:rPr>
          <w:rFonts w:eastAsiaTheme="minorEastAsia"/>
        </w:rPr>
        <w:t xml:space="preserve"> {</w:t>
      </w:r>
    </w:p>
    <w:p w14:paraId="069667D8" w14:textId="77777777" w:rsidR="00B3559F" w:rsidRDefault="00B3559F" w:rsidP="00894826">
      <w:pPr>
        <w:pStyle w:val="smallcode"/>
        <w:rPr>
          <w:color w:val="CCCCCC"/>
        </w:rPr>
      </w:pPr>
      <w:r>
        <w:rPr>
          <w:color w:val="D4D4D4"/>
        </w:rPr>
        <w:t xml:space="preserve">    </w:t>
      </w:r>
      <w:r>
        <w:rPr>
          <w:color w:val="9CDCFE"/>
        </w:rPr>
        <w:t>echo</w:t>
      </w:r>
      <w:r>
        <w:rPr>
          <w:color w:val="D4D4D4"/>
        </w:rPr>
        <w:t xml:space="preserve"> </w:t>
      </w:r>
      <w:r>
        <w:t>"&lt;script&gt;</w:t>
      </w:r>
      <w:proofErr w:type="gramStart"/>
      <w:r>
        <w:t>alert(</w:t>
      </w:r>
      <w:proofErr w:type="gramEnd"/>
      <w:r>
        <w:t xml:space="preserve">'Thanks For Your Feedback!'); </w:t>
      </w:r>
      <w:proofErr w:type="spellStart"/>
      <w:r>
        <w:t>window.location.href</w:t>
      </w:r>
      <w:proofErr w:type="spellEnd"/>
      <w:r>
        <w:t>='</w:t>
      </w:r>
      <w:proofErr w:type="spellStart"/>
      <w:r>
        <w:t>comments.php</w:t>
      </w:r>
      <w:proofErr w:type="spellEnd"/>
      <w:r>
        <w:t>';&lt;/script&gt;"</w:t>
      </w:r>
      <w:r>
        <w:rPr>
          <w:color w:val="D4D4D4"/>
        </w:rPr>
        <w:t>;</w:t>
      </w:r>
    </w:p>
    <w:p w14:paraId="531A8B2E" w14:textId="77777777" w:rsidR="00B3559F" w:rsidRDefault="00B3559F" w:rsidP="00894826">
      <w:pPr>
        <w:pStyle w:val="smallcode"/>
        <w:rPr>
          <w:color w:val="CCCCCC"/>
        </w:rPr>
      </w:pPr>
      <w:r>
        <w:t>}</w:t>
      </w:r>
    </w:p>
    <w:p w14:paraId="7E7FD505" w14:textId="77777777" w:rsidR="003153F1" w:rsidRDefault="003153F1" w:rsidP="00894826">
      <w:pPr>
        <w:rPr>
          <w:rFonts w:eastAsiaTheme="minorEastAsia"/>
        </w:rPr>
      </w:pPr>
    </w:p>
    <w:p w14:paraId="091C2AFD" w14:textId="77777777" w:rsidR="003153F1" w:rsidRPr="003153F1" w:rsidRDefault="003153F1" w:rsidP="00894826">
      <w:pPr>
        <w:pStyle w:val="ListParagraph"/>
        <w:numPr>
          <w:ilvl w:val="0"/>
          <w:numId w:val="16"/>
        </w:numPr>
        <w:rPr>
          <w:rFonts w:eastAsiaTheme="minorEastAsia"/>
        </w:rPr>
      </w:pPr>
      <w:r w:rsidRPr="003153F1">
        <w:rPr>
          <w:rFonts w:eastAsiaTheme="minorEastAsia"/>
        </w:rPr>
        <w:lastRenderedPageBreak/>
        <w:t>Close Database Connection:</w:t>
      </w:r>
    </w:p>
    <w:p w14:paraId="18A9DD4A" w14:textId="77777777" w:rsidR="003153F1" w:rsidRPr="003153F1" w:rsidRDefault="003153F1" w:rsidP="00894826">
      <w:pPr>
        <w:pStyle w:val="ListParagraph"/>
        <w:rPr>
          <w:rFonts w:eastAsiaTheme="minorEastAsia"/>
        </w:rPr>
      </w:pPr>
      <w:r w:rsidRPr="003153F1">
        <w:rPr>
          <w:rFonts w:eastAsiaTheme="minorEastAsia"/>
        </w:rPr>
        <w:t xml:space="preserve">The script closes the database connection with </w:t>
      </w:r>
      <w:proofErr w:type="spellStart"/>
      <w:r w:rsidRPr="003153F1">
        <w:rPr>
          <w:rFonts w:eastAsiaTheme="minorEastAsia"/>
          <w:b/>
        </w:rPr>
        <w:t>mysqli_</w:t>
      </w:r>
      <w:proofErr w:type="gramStart"/>
      <w:r w:rsidRPr="003153F1">
        <w:rPr>
          <w:rFonts w:eastAsiaTheme="minorEastAsia"/>
          <w:b/>
        </w:rPr>
        <w:t>close</w:t>
      </w:r>
      <w:proofErr w:type="spellEnd"/>
      <w:r w:rsidRPr="003153F1">
        <w:rPr>
          <w:rFonts w:eastAsiaTheme="minorEastAsia"/>
          <w:b/>
        </w:rPr>
        <w:t>(</w:t>
      </w:r>
      <w:proofErr w:type="gramEnd"/>
      <w:r w:rsidRPr="003153F1">
        <w:rPr>
          <w:rFonts w:eastAsiaTheme="minorEastAsia"/>
          <w:b/>
        </w:rPr>
        <w:t>$con);</w:t>
      </w:r>
      <w:r w:rsidRPr="003153F1">
        <w:rPr>
          <w:rFonts w:eastAsiaTheme="minorEastAsia"/>
        </w:rPr>
        <w:t>.</w:t>
      </w:r>
    </w:p>
    <w:p w14:paraId="7113CC67" w14:textId="79D39BFE" w:rsidR="007005F0" w:rsidRDefault="007005F0" w:rsidP="00894826"/>
    <w:p w14:paraId="322605FA" w14:textId="77777777" w:rsidR="00217376" w:rsidRDefault="00217376" w:rsidP="007C4060">
      <w:pPr>
        <w:rPr>
          <w:rFonts w:eastAsiaTheme="minorEastAsia"/>
        </w:rPr>
      </w:pPr>
    </w:p>
    <w:p w14:paraId="1C65D548" w14:textId="77777777" w:rsidR="00217376" w:rsidRDefault="00217376" w:rsidP="007C4060">
      <w:pPr>
        <w:rPr>
          <w:rFonts w:eastAsiaTheme="minorEastAsia"/>
        </w:rPr>
      </w:pPr>
    </w:p>
    <w:p w14:paraId="577E9B58" w14:textId="77777777" w:rsidR="00217376" w:rsidRDefault="00217376" w:rsidP="007C4060">
      <w:pPr>
        <w:rPr>
          <w:rFonts w:eastAsiaTheme="minorEastAsia"/>
        </w:rPr>
      </w:pPr>
    </w:p>
    <w:p w14:paraId="253A5BEB" w14:textId="115B3008" w:rsidR="00217376" w:rsidRPr="00CE1467" w:rsidRDefault="007C4060" w:rsidP="00CE1467">
      <w:pPr>
        <w:pStyle w:val="Heading3"/>
      </w:pPr>
      <w:bookmarkStart w:id="87" w:name="_Toc168348828"/>
      <w:r>
        <w:t>Comments Page</w:t>
      </w:r>
      <w:bookmarkEnd w:id="87"/>
      <w:r>
        <w:t xml:space="preserve"> </w:t>
      </w:r>
    </w:p>
    <w:p w14:paraId="2742AA19" w14:textId="77777777" w:rsidR="00DD65EB" w:rsidRDefault="00DD65EB" w:rsidP="00CE1467">
      <w:pPr>
        <w:pStyle w:val="codeblackbg"/>
        <w:rPr>
          <w:color w:val="CCCCCC"/>
        </w:rPr>
      </w:pPr>
      <w:r>
        <w:t>&lt;?</w:t>
      </w:r>
      <w:proofErr w:type="spellStart"/>
      <w:r>
        <w:t>php</w:t>
      </w:r>
      <w:proofErr w:type="spellEnd"/>
    </w:p>
    <w:p w14:paraId="45E63553" w14:textId="25EF88A0" w:rsidR="00DD65EB" w:rsidRDefault="00DD65EB" w:rsidP="00CE1467">
      <w:pPr>
        <w:pStyle w:val="codeblackbg"/>
        <w:rPr>
          <w:color w:val="CCCCCC"/>
        </w:rPr>
      </w:pPr>
      <w:r>
        <w:t>$</w:t>
      </w:r>
      <w:proofErr w:type="spellStart"/>
      <w:r>
        <w:t>search_keyword</w:t>
      </w:r>
      <w:proofErr w:type="spellEnd"/>
      <w:r>
        <w:rPr>
          <w:color w:val="D4D4D4"/>
        </w:rPr>
        <w:t xml:space="preserve"> = </w:t>
      </w:r>
      <w:r>
        <w:rPr>
          <w:color w:val="CE9178"/>
        </w:rPr>
        <w:t>""</w:t>
      </w:r>
      <w:r>
        <w:rPr>
          <w:color w:val="D4D4D4"/>
        </w:rPr>
        <w:t>;</w:t>
      </w:r>
    </w:p>
    <w:p w14:paraId="2B987903" w14:textId="77777777" w:rsidR="00DD65EB" w:rsidRDefault="00DD65EB" w:rsidP="00CE1467">
      <w:pPr>
        <w:pStyle w:val="codeblackbg"/>
        <w:rPr>
          <w:color w:val="CCCCCC"/>
        </w:rPr>
      </w:pPr>
      <w:r>
        <w:rPr>
          <w:color w:val="C586C0"/>
        </w:rPr>
        <w:t>if</w:t>
      </w:r>
      <w:r>
        <w:rPr>
          <w:color w:val="D4D4D4"/>
        </w:rPr>
        <w:t>(</w:t>
      </w:r>
      <w:proofErr w:type="spellStart"/>
      <w:r>
        <w:rPr>
          <w:color w:val="DCDCAA"/>
        </w:rPr>
        <w:t>isset</w:t>
      </w:r>
      <w:proofErr w:type="spellEnd"/>
      <w:r>
        <w:rPr>
          <w:color w:val="D4D4D4"/>
        </w:rPr>
        <w:t>(</w:t>
      </w:r>
      <w:r>
        <w:rPr>
          <w:color w:val="9CDCFE"/>
        </w:rPr>
        <w:t>$_POST</w:t>
      </w:r>
      <w:r>
        <w:rPr>
          <w:color w:val="D4D4D4"/>
        </w:rPr>
        <w:t>[</w:t>
      </w:r>
      <w:r>
        <w:t>'</w:t>
      </w:r>
      <w:proofErr w:type="spellStart"/>
      <w:r>
        <w:t>searchBtn</w:t>
      </w:r>
      <w:proofErr w:type="spellEnd"/>
      <w:r>
        <w:t>'</w:t>
      </w:r>
      <w:r>
        <w:rPr>
          <w:color w:val="D4D4D4"/>
        </w:rPr>
        <w:t>]</w:t>
      </w:r>
      <w:proofErr w:type="gramStart"/>
      <w:r>
        <w:rPr>
          <w:color w:val="D4D4D4"/>
        </w:rPr>
        <w:t>)){</w:t>
      </w:r>
      <w:proofErr w:type="gramEnd"/>
    </w:p>
    <w:p w14:paraId="136722FD" w14:textId="77777777" w:rsidR="00DD65EB" w:rsidRDefault="00DD65EB" w:rsidP="00CE1467">
      <w:pPr>
        <w:pStyle w:val="codeblackbg"/>
        <w:rPr>
          <w:color w:val="CCCCCC"/>
        </w:rPr>
      </w:pPr>
      <w:r>
        <w:rPr>
          <w:color w:val="D4D4D4"/>
        </w:rPr>
        <w:t xml:space="preserve">    </w:t>
      </w:r>
      <w:r>
        <w:t>$</w:t>
      </w:r>
      <w:proofErr w:type="spellStart"/>
      <w:r>
        <w:t>search_keyword</w:t>
      </w:r>
      <w:proofErr w:type="spellEnd"/>
      <w:r>
        <w:rPr>
          <w:color w:val="D4D4D4"/>
        </w:rPr>
        <w:t xml:space="preserve"> = </w:t>
      </w:r>
      <w:r>
        <w:t>$_POST</w:t>
      </w:r>
      <w:r>
        <w:rPr>
          <w:color w:val="D4D4D4"/>
        </w:rPr>
        <w:t>[</w:t>
      </w:r>
      <w:r>
        <w:rPr>
          <w:color w:val="CE9178"/>
        </w:rPr>
        <w:t>'</w:t>
      </w:r>
      <w:proofErr w:type="spellStart"/>
      <w:r>
        <w:rPr>
          <w:color w:val="CE9178"/>
        </w:rPr>
        <w:t>search_keyword</w:t>
      </w:r>
      <w:proofErr w:type="spellEnd"/>
      <w:r>
        <w:rPr>
          <w:color w:val="CE9178"/>
        </w:rPr>
        <w:t>'</w:t>
      </w:r>
      <w:r>
        <w:rPr>
          <w:color w:val="D4D4D4"/>
        </w:rPr>
        <w:t>];</w:t>
      </w:r>
    </w:p>
    <w:p w14:paraId="3C8D31E6" w14:textId="5A4929E1" w:rsidR="00DD65EB" w:rsidRPr="00DD65EB" w:rsidRDefault="00DD65EB" w:rsidP="00CE1467">
      <w:pPr>
        <w:pStyle w:val="codeblackbg"/>
        <w:rPr>
          <w:rFonts w:eastAsiaTheme="minorEastAsia"/>
          <w:color w:val="CCCCCC"/>
        </w:rPr>
      </w:pPr>
      <w:r>
        <w:t>}</w:t>
      </w:r>
    </w:p>
    <w:p w14:paraId="0FC01182" w14:textId="77777777" w:rsidR="00DD65EB" w:rsidRDefault="00DD65EB" w:rsidP="00CE1467">
      <w:pPr>
        <w:pStyle w:val="codeblackbg"/>
        <w:rPr>
          <w:color w:val="D4D4D4"/>
        </w:rPr>
      </w:pPr>
      <w:r>
        <w:rPr>
          <w:color w:val="C586C0"/>
        </w:rPr>
        <w:t>include</w:t>
      </w:r>
      <w:r>
        <w:rPr>
          <w:color w:val="D4D4D4"/>
        </w:rPr>
        <w:t>(</w:t>
      </w:r>
      <w:r>
        <w:t>"</w:t>
      </w:r>
      <w:proofErr w:type="spellStart"/>
      <w:r>
        <w:t>conn.php</w:t>
      </w:r>
      <w:proofErr w:type="spellEnd"/>
      <w:r>
        <w:t>"</w:t>
      </w:r>
      <w:r>
        <w:rPr>
          <w:color w:val="D4D4D4"/>
        </w:rPr>
        <w:t>);</w:t>
      </w:r>
    </w:p>
    <w:p w14:paraId="566C709B" w14:textId="77777777" w:rsidR="00DD65EB" w:rsidRDefault="00DD65EB" w:rsidP="00CE1467">
      <w:pPr>
        <w:pStyle w:val="codeblackbg"/>
        <w:rPr>
          <w:color w:val="CCCCCC"/>
        </w:rPr>
      </w:pPr>
      <w:r>
        <w:rPr>
          <w:color w:val="9CDCFE"/>
        </w:rPr>
        <w:t>$</w:t>
      </w:r>
      <w:proofErr w:type="spellStart"/>
      <w:r>
        <w:rPr>
          <w:color w:val="9CDCFE"/>
        </w:rPr>
        <w:t>sql</w:t>
      </w:r>
      <w:proofErr w:type="spellEnd"/>
      <w:r>
        <w:rPr>
          <w:color w:val="D4D4D4"/>
        </w:rPr>
        <w:t xml:space="preserve"> = </w:t>
      </w:r>
      <w:r>
        <w:rPr>
          <w:color w:val="CE9178"/>
        </w:rPr>
        <w:t>"</w:t>
      </w:r>
      <w:r>
        <w:t>SELECT</w:t>
      </w:r>
      <w:r>
        <w:rPr>
          <w:color w:val="CE9178"/>
        </w:rPr>
        <w:t xml:space="preserve"> </w:t>
      </w:r>
      <w:r>
        <w:rPr>
          <w:color w:val="D4D4D4"/>
        </w:rPr>
        <w:t>*</w:t>
      </w:r>
      <w:r>
        <w:rPr>
          <w:color w:val="CE9178"/>
        </w:rPr>
        <w:t xml:space="preserve"> </w:t>
      </w:r>
    </w:p>
    <w:p w14:paraId="1928D5FC" w14:textId="77777777" w:rsidR="00DD65EB" w:rsidRDefault="00DD65EB" w:rsidP="00CE1467">
      <w:pPr>
        <w:pStyle w:val="codeblackbg"/>
        <w:rPr>
          <w:color w:val="CCCCCC"/>
        </w:rPr>
      </w:pPr>
      <w:r>
        <w:t xml:space="preserve">        </w:t>
      </w:r>
      <w:r>
        <w:rPr>
          <w:color w:val="569CD6"/>
        </w:rPr>
        <w:t>FROM</w:t>
      </w:r>
      <w:r>
        <w:t xml:space="preserve"> feedback </w:t>
      </w:r>
    </w:p>
    <w:p w14:paraId="4EA5D8B2" w14:textId="77777777" w:rsidR="00DD65EB" w:rsidRDefault="00DD65EB" w:rsidP="00CE1467">
      <w:pPr>
        <w:pStyle w:val="codeblackbg"/>
        <w:rPr>
          <w:color w:val="CCCCCC"/>
        </w:rPr>
      </w:pPr>
      <w:r>
        <w:t xml:space="preserve">        </w:t>
      </w:r>
      <w:r>
        <w:rPr>
          <w:color w:val="569CD6"/>
        </w:rPr>
        <w:t>INNER JOIN</w:t>
      </w:r>
      <w:r>
        <w:t xml:space="preserve"> </w:t>
      </w:r>
      <w:proofErr w:type="spellStart"/>
      <w:r>
        <w:t>userdetail</w:t>
      </w:r>
      <w:proofErr w:type="spellEnd"/>
      <w:r>
        <w:t xml:space="preserve"> </w:t>
      </w:r>
      <w:r>
        <w:rPr>
          <w:color w:val="569CD6"/>
        </w:rPr>
        <w:t>ON</w:t>
      </w:r>
      <w:r>
        <w:t xml:space="preserve"> </w:t>
      </w:r>
      <w:proofErr w:type="spellStart"/>
      <w:r>
        <w:t>feedback.user_id</w:t>
      </w:r>
      <w:proofErr w:type="spellEnd"/>
      <w:r>
        <w:t xml:space="preserve"> </w:t>
      </w:r>
      <w:r>
        <w:rPr>
          <w:color w:val="D4D4D4"/>
        </w:rPr>
        <w:t>=</w:t>
      </w:r>
      <w:r>
        <w:t xml:space="preserve"> </w:t>
      </w:r>
      <w:proofErr w:type="spellStart"/>
      <w:r>
        <w:t>userdetail.user_id</w:t>
      </w:r>
      <w:proofErr w:type="spellEnd"/>
      <w:r>
        <w:t xml:space="preserve"> </w:t>
      </w:r>
    </w:p>
    <w:p w14:paraId="4B770EB0" w14:textId="77777777" w:rsidR="00DD65EB" w:rsidRDefault="00DD65EB" w:rsidP="00CE1467">
      <w:pPr>
        <w:pStyle w:val="codeblackbg"/>
        <w:rPr>
          <w:color w:val="D4D4D4"/>
        </w:rPr>
      </w:pPr>
      <w:r>
        <w:t xml:space="preserve">        </w:t>
      </w:r>
      <w:r>
        <w:rPr>
          <w:color w:val="569CD6"/>
        </w:rPr>
        <w:t>WHERE</w:t>
      </w:r>
      <w:r>
        <w:t xml:space="preserve"> </w:t>
      </w:r>
      <w:proofErr w:type="spellStart"/>
      <w:r>
        <w:t>userdetail.user_name</w:t>
      </w:r>
      <w:proofErr w:type="spellEnd"/>
      <w:r>
        <w:t xml:space="preserve"> </w:t>
      </w:r>
      <w:r>
        <w:rPr>
          <w:color w:val="569CD6"/>
        </w:rPr>
        <w:t>LIKE</w:t>
      </w:r>
      <w:r>
        <w:t xml:space="preserve"> '%</w:t>
      </w:r>
      <w:r>
        <w:rPr>
          <w:color w:val="9CDCFE"/>
        </w:rPr>
        <w:t>$</w:t>
      </w:r>
      <w:proofErr w:type="spellStart"/>
      <w:r>
        <w:rPr>
          <w:color w:val="9CDCFE"/>
        </w:rPr>
        <w:t>search_keyword</w:t>
      </w:r>
      <w:proofErr w:type="spellEnd"/>
      <w:r>
        <w:t>%'"</w:t>
      </w:r>
      <w:r>
        <w:rPr>
          <w:color w:val="D4D4D4"/>
        </w:rPr>
        <w:t>;</w:t>
      </w:r>
    </w:p>
    <w:p w14:paraId="62CFF58A" w14:textId="13DB3480" w:rsidR="00DD65EB" w:rsidRPr="00DD65EB" w:rsidRDefault="00DD65EB" w:rsidP="00CE1467">
      <w:pPr>
        <w:pStyle w:val="codeblackbg"/>
        <w:rPr>
          <w:rFonts w:eastAsiaTheme="minorEastAsia"/>
          <w:color w:val="CCCCCC"/>
        </w:rPr>
      </w:pPr>
      <w:r>
        <w:t>$result</w:t>
      </w:r>
      <w:r>
        <w:rPr>
          <w:color w:val="D4D4D4"/>
        </w:rPr>
        <w:t xml:space="preserve"> = </w:t>
      </w:r>
      <w:proofErr w:type="spellStart"/>
      <w:r>
        <w:rPr>
          <w:color w:val="DCDCAA"/>
        </w:rPr>
        <w:t>mysqli_</w:t>
      </w:r>
      <w:proofErr w:type="gramStart"/>
      <w:r>
        <w:rPr>
          <w:color w:val="DCDCAA"/>
        </w:rPr>
        <w:t>query</w:t>
      </w:r>
      <w:proofErr w:type="spellEnd"/>
      <w:r>
        <w:rPr>
          <w:color w:val="D4D4D4"/>
        </w:rPr>
        <w:t>(</w:t>
      </w:r>
      <w:proofErr w:type="gramEnd"/>
      <w:r>
        <w:t>$con</w:t>
      </w:r>
      <w:r>
        <w:rPr>
          <w:color w:val="D4D4D4"/>
        </w:rPr>
        <w:t xml:space="preserve">, </w:t>
      </w:r>
      <w:r>
        <w:t>$</w:t>
      </w:r>
      <w:proofErr w:type="spellStart"/>
      <w:r>
        <w:t>sql</w:t>
      </w:r>
      <w:proofErr w:type="spellEnd"/>
      <w:r>
        <w:rPr>
          <w:color w:val="D4D4D4"/>
        </w:rPr>
        <w:t>);</w:t>
      </w:r>
    </w:p>
    <w:p w14:paraId="5F0BA7EA" w14:textId="77777777" w:rsidR="00DD65EB" w:rsidRDefault="00DD65EB" w:rsidP="00CE1467">
      <w:pPr>
        <w:pStyle w:val="codeblackbg"/>
        <w:rPr>
          <w:color w:val="CCCCCC"/>
        </w:rPr>
      </w:pPr>
      <w:r>
        <w:rPr>
          <w:color w:val="C586C0"/>
        </w:rPr>
        <w:t>while</w:t>
      </w:r>
      <w:r>
        <w:rPr>
          <w:color w:val="D4D4D4"/>
        </w:rPr>
        <w:t xml:space="preserve"> (</w:t>
      </w:r>
      <w:r>
        <w:rPr>
          <w:color w:val="9CDCFE"/>
        </w:rPr>
        <w:t>$row</w:t>
      </w:r>
      <w:r>
        <w:rPr>
          <w:color w:val="D4D4D4"/>
        </w:rPr>
        <w:t xml:space="preserve"> = </w:t>
      </w:r>
      <w:proofErr w:type="spellStart"/>
      <w:r>
        <w:t>mysqli_fetch_array</w:t>
      </w:r>
      <w:proofErr w:type="spellEnd"/>
      <w:r>
        <w:rPr>
          <w:color w:val="D4D4D4"/>
        </w:rPr>
        <w:t>(</w:t>
      </w:r>
      <w:r>
        <w:rPr>
          <w:color w:val="9CDCFE"/>
        </w:rPr>
        <w:t>$result</w:t>
      </w:r>
      <w:r>
        <w:rPr>
          <w:color w:val="D4D4D4"/>
        </w:rPr>
        <w:t>)) {</w:t>
      </w:r>
    </w:p>
    <w:p w14:paraId="5D35B4B7" w14:textId="77777777" w:rsidR="00DD65EB" w:rsidRDefault="00DD65EB" w:rsidP="00CE1467">
      <w:pPr>
        <w:pStyle w:val="codeblackbg"/>
        <w:rPr>
          <w:color w:val="CCCCCC"/>
        </w:rPr>
      </w:pPr>
      <w:r>
        <w:rPr>
          <w:color w:val="D4D4D4"/>
        </w:rPr>
        <w:t xml:space="preserve">    </w:t>
      </w:r>
      <w:r>
        <w:t>$feedback</w:t>
      </w:r>
      <w:r>
        <w:rPr>
          <w:color w:val="D4D4D4"/>
        </w:rPr>
        <w:t xml:space="preserve"> = </w:t>
      </w:r>
      <w:r>
        <w:t>$row</w:t>
      </w:r>
      <w:r>
        <w:rPr>
          <w:color w:val="D4D4D4"/>
        </w:rPr>
        <w:t>[</w:t>
      </w:r>
      <w:r>
        <w:rPr>
          <w:color w:val="CE9178"/>
        </w:rPr>
        <w:t>'feedback'</w:t>
      </w:r>
      <w:r>
        <w:rPr>
          <w:color w:val="D4D4D4"/>
        </w:rPr>
        <w:t>];</w:t>
      </w:r>
    </w:p>
    <w:p w14:paraId="7062C238" w14:textId="77777777" w:rsidR="00DD65EB" w:rsidRDefault="00DD65EB" w:rsidP="00CE1467">
      <w:pPr>
        <w:pStyle w:val="codeblackbg"/>
        <w:rPr>
          <w:color w:val="CCCCCC"/>
        </w:rPr>
      </w:pPr>
      <w:r>
        <w:rPr>
          <w:color w:val="D4D4D4"/>
        </w:rPr>
        <w:t xml:space="preserve">    </w:t>
      </w:r>
      <w:r>
        <w:t>$</w:t>
      </w:r>
      <w:proofErr w:type="spellStart"/>
      <w:r>
        <w:t>feedback_id</w:t>
      </w:r>
      <w:proofErr w:type="spellEnd"/>
      <w:r>
        <w:rPr>
          <w:color w:val="D4D4D4"/>
        </w:rPr>
        <w:t xml:space="preserve"> = </w:t>
      </w:r>
      <w:r>
        <w:t>$row</w:t>
      </w:r>
      <w:r>
        <w:rPr>
          <w:color w:val="D4D4D4"/>
        </w:rPr>
        <w:t>[</w:t>
      </w:r>
      <w:r>
        <w:rPr>
          <w:color w:val="CE9178"/>
        </w:rPr>
        <w:t>'</w:t>
      </w:r>
      <w:proofErr w:type="spellStart"/>
      <w:r>
        <w:rPr>
          <w:color w:val="CE9178"/>
        </w:rPr>
        <w:t>feedback_id</w:t>
      </w:r>
      <w:proofErr w:type="spellEnd"/>
      <w:r>
        <w:rPr>
          <w:color w:val="CE9178"/>
        </w:rPr>
        <w:t>'</w:t>
      </w:r>
      <w:r>
        <w:rPr>
          <w:color w:val="D4D4D4"/>
        </w:rPr>
        <w:t>];</w:t>
      </w:r>
    </w:p>
    <w:p w14:paraId="01F6C475" w14:textId="05B3651E" w:rsidR="00DD65EB" w:rsidRPr="00DD65EB" w:rsidRDefault="00DD65EB" w:rsidP="00CE1467">
      <w:pPr>
        <w:pStyle w:val="codeblackbg"/>
        <w:rPr>
          <w:rFonts w:eastAsiaTheme="minorEastAsia"/>
          <w:color w:val="CCCCCC"/>
        </w:rPr>
      </w:pPr>
      <w:r>
        <w:rPr>
          <w:color w:val="D4D4D4"/>
        </w:rPr>
        <w:t xml:space="preserve">    </w:t>
      </w:r>
      <w:r>
        <w:rPr>
          <w:color w:val="9CDCFE"/>
        </w:rPr>
        <w:t>$</w:t>
      </w:r>
      <w:proofErr w:type="spellStart"/>
      <w:r>
        <w:rPr>
          <w:color w:val="9CDCFE"/>
        </w:rPr>
        <w:t>gender_image</w:t>
      </w:r>
      <w:proofErr w:type="spellEnd"/>
      <w:r>
        <w:rPr>
          <w:color w:val="D4D4D4"/>
        </w:rPr>
        <w:t xml:space="preserve"> = (</w:t>
      </w:r>
      <w:r>
        <w:rPr>
          <w:color w:val="9CDCFE"/>
        </w:rPr>
        <w:t>$row</w:t>
      </w:r>
      <w:r>
        <w:rPr>
          <w:color w:val="D4D4D4"/>
        </w:rPr>
        <w:t>[</w:t>
      </w:r>
      <w:r>
        <w:t>'</w:t>
      </w:r>
      <w:proofErr w:type="spellStart"/>
      <w:r>
        <w:t>user_gender</w:t>
      </w:r>
      <w:proofErr w:type="spellEnd"/>
      <w:r>
        <w:t>'</w:t>
      </w:r>
      <w:r>
        <w:rPr>
          <w:color w:val="D4D4D4"/>
        </w:rPr>
        <w:t xml:space="preserve">] == </w:t>
      </w:r>
      <w:r>
        <w:t>"Male"</w:t>
      </w:r>
      <w:proofErr w:type="gramStart"/>
      <w:r>
        <w:rPr>
          <w:color w:val="D4D4D4"/>
        </w:rPr>
        <w:t>) ?</w:t>
      </w:r>
      <w:proofErr w:type="gramEnd"/>
      <w:r>
        <w:rPr>
          <w:color w:val="D4D4D4"/>
        </w:rPr>
        <w:t xml:space="preserve"> </w:t>
      </w:r>
      <w:r>
        <w:t>"images/male.png</w:t>
      </w:r>
      <w:proofErr w:type="gramStart"/>
      <w:r>
        <w:t>"</w:t>
      </w:r>
      <w:r>
        <w:rPr>
          <w:color w:val="D4D4D4"/>
        </w:rPr>
        <w:t xml:space="preserve"> :</w:t>
      </w:r>
      <w:proofErr w:type="gramEnd"/>
      <w:r>
        <w:rPr>
          <w:color w:val="D4D4D4"/>
        </w:rPr>
        <w:t xml:space="preserve"> </w:t>
      </w:r>
      <w:r>
        <w:t>"images/female.png"</w:t>
      </w:r>
      <w:r>
        <w:rPr>
          <w:color w:val="D4D4D4"/>
        </w:rPr>
        <w:t>;</w:t>
      </w:r>
    </w:p>
    <w:p w14:paraId="72DB6FC1" w14:textId="77777777" w:rsidR="00DD65EB" w:rsidRDefault="00DD65EB" w:rsidP="00CE1467">
      <w:pPr>
        <w:pStyle w:val="codeblackbg"/>
        <w:rPr>
          <w:color w:val="CCCCCC"/>
        </w:rPr>
      </w:pPr>
      <w:r>
        <w:t xml:space="preserve">    </w:t>
      </w:r>
      <w:r>
        <w:rPr>
          <w:color w:val="C586C0"/>
        </w:rPr>
        <w:t>if</w:t>
      </w:r>
      <w:r>
        <w:t xml:space="preserve"> (</w:t>
      </w:r>
      <w:proofErr w:type="spellStart"/>
      <w:r>
        <w:rPr>
          <w:color w:val="DCDCAA"/>
        </w:rPr>
        <w:t>strlen</w:t>
      </w:r>
      <w:proofErr w:type="spellEnd"/>
      <w:r>
        <w:t>(</w:t>
      </w:r>
      <w:r>
        <w:rPr>
          <w:color w:val="9CDCFE"/>
        </w:rPr>
        <w:t>$feedback</w:t>
      </w:r>
      <w:r>
        <w:t xml:space="preserve">) &gt; </w:t>
      </w:r>
      <w:r>
        <w:rPr>
          <w:color w:val="B5CEA8"/>
        </w:rPr>
        <w:t>100</w:t>
      </w:r>
      <w:r>
        <w:t>) {</w:t>
      </w:r>
    </w:p>
    <w:p w14:paraId="675B223E" w14:textId="77777777" w:rsidR="00DD65EB" w:rsidRDefault="00DD65EB" w:rsidP="00CE1467">
      <w:pPr>
        <w:pStyle w:val="codeblackbg"/>
        <w:rPr>
          <w:color w:val="CCCCCC"/>
        </w:rPr>
      </w:pPr>
      <w:r>
        <w:rPr>
          <w:color w:val="D4D4D4"/>
        </w:rPr>
        <w:t xml:space="preserve">        </w:t>
      </w:r>
      <w:r>
        <w:t>$</w:t>
      </w:r>
      <w:proofErr w:type="spellStart"/>
      <w:r>
        <w:t>visible_text</w:t>
      </w:r>
      <w:proofErr w:type="spellEnd"/>
      <w:r>
        <w:rPr>
          <w:color w:val="D4D4D4"/>
        </w:rPr>
        <w:t xml:space="preserve"> = </w:t>
      </w:r>
      <w:proofErr w:type="spellStart"/>
      <w:proofErr w:type="gramStart"/>
      <w:r>
        <w:rPr>
          <w:color w:val="DCDCAA"/>
        </w:rPr>
        <w:t>substr</w:t>
      </w:r>
      <w:proofErr w:type="spellEnd"/>
      <w:r>
        <w:rPr>
          <w:color w:val="D4D4D4"/>
        </w:rPr>
        <w:t>(</w:t>
      </w:r>
      <w:proofErr w:type="gramEnd"/>
      <w:r>
        <w:t>$feedback</w:t>
      </w:r>
      <w:r>
        <w:rPr>
          <w:color w:val="D4D4D4"/>
        </w:rPr>
        <w:t xml:space="preserve">, </w:t>
      </w:r>
      <w:r>
        <w:rPr>
          <w:color w:val="B5CEA8"/>
        </w:rPr>
        <w:t>0</w:t>
      </w:r>
      <w:r>
        <w:rPr>
          <w:color w:val="D4D4D4"/>
        </w:rPr>
        <w:t xml:space="preserve">, </w:t>
      </w:r>
      <w:r>
        <w:rPr>
          <w:color w:val="B5CEA8"/>
        </w:rPr>
        <w:t>100</w:t>
      </w:r>
      <w:r>
        <w:rPr>
          <w:color w:val="D4D4D4"/>
        </w:rPr>
        <w:t>);</w:t>
      </w:r>
    </w:p>
    <w:p w14:paraId="2E3DA148" w14:textId="77777777" w:rsidR="00DD65EB" w:rsidRDefault="00DD65EB" w:rsidP="00CE1467">
      <w:pPr>
        <w:pStyle w:val="codeblackbg"/>
        <w:rPr>
          <w:color w:val="CCCCCC"/>
        </w:rPr>
      </w:pPr>
      <w:r>
        <w:rPr>
          <w:color w:val="D4D4D4"/>
        </w:rPr>
        <w:t xml:space="preserve">        </w:t>
      </w:r>
      <w:r>
        <w:t>$</w:t>
      </w:r>
      <w:proofErr w:type="spellStart"/>
      <w:r>
        <w:t>hidden_text</w:t>
      </w:r>
      <w:proofErr w:type="spellEnd"/>
      <w:r>
        <w:rPr>
          <w:color w:val="D4D4D4"/>
        </w:rPr>
        <w:t xml:space="preserve"> = </w:t>
      </w:r>
      <w:proofErr w:type="spellStart"/>
      <w:proofErr w:type="gramStart"/>
      <w:r>
        <w:rPr>
          <w:color w:val="DCDCAA"/>
        </w:rPr>
        <w:t>substr</w:t>
      </w:r>
      <w:proofErr w:type="spellEnd"/>
      <w:r>
        <w:rPr>
          <w:color w:val="D4D4D4"/>
        </w:rPr>
        <w:t>(</w:t>
      </w:r>
      <w:proofErr w:type="gramEnd"/>
      <w:r>
        <w:t>$feedback</w:t>
      </w:r>
      <w:r>
        <w:rPr>
          <w:color w:val="D4D4D4"/>
        </w:rPr>
        <w:t xml:space="preserve">, </w:t>
      </w:r>
      <w:r>
        <w:rPr>
          <w:color w:val="B5CEA8"/>
        </w:rPr>
        <w:t>100</w:t>
      </w:r>
      <w:r>
        <w:rPr>
          <w:color w:val="D4D4D4"/>
        </w:rPr>
        <w:t>);</w:t>
      </w:r>
    </w:p>
    <w:p w14:paraId="0D610B32"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'&lt;div id="box"&gt;'</w:t>
      </w:r>
      <w:r>
        <w:rPr>
          <w:color w:val="D4D4D4"/>
        </w:rPr>
        <w:t>;</w:t>
      </w:r>
    </w:p>
    <w:p w14:paraId="5EF72DF1"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w:t>
      </w:r>
      <w:proofErr w:type="spellStart"/>
      <w:r>
        <w:t>img</w:t>
      </w:r>
      <w:proofErr w:type="spellEnd"/>
      <w:r>
        <w:t xml:space="preserve"> </w:t>
      </w:r>
      <w:proofErr w:type="spellStart"/>
      <w:r>
        <w:t>src</w:t>
      </w:r>
      <w:proofErr w:type="spellEnd"/>
      <w:r>
        <w:t>="</w:t>
      </w:r>
      <w:proofErr w:type="gramStart"/>
      <w:r>
        <w:t>'</w:t>
      </w:r>
      <w:r>
        <w:rPr>
          <w:color w:val="D4D4D4"/>
        </w:rPr>
        <w:t>.</w:t>
      </w:r>
      <w:r>
        <w:rPr>
          <w:color w:val="9CDCFE"/>
        </w:rPr>
        <w:t>$</w:t>
      </w:r>
      <w:proofErr w:type="spellStart"/>
      <w:proofErr w:type="gramEnd"/>
      <w:r>
        <w:rPr>
          <w:color w:val="9CDCFE"/>
        </w:rPr>
        <w:t>gender_image</w:t>
      </w:r>
      <w:proofErr w:type="spellEnd"/>
      <w:r>
        <w:rPr>
          <w:color w:val="D4D4D4"/>
        </w:rPr>
        <w:t>.</w:t>
      </w:r>
      <w:r>
        <w:t>'" width="50"&gt;'</w:t>
      </w:r>
      <w:r>
        <w:rPr>
          <w:color w:val="D4D4D4"/>
        </w:rPr>
        <w:t>;</w:t>
      </w:r>
    </w:p>
    <w:p w14:paraId="4BAA59E8"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'&lt;h3&gt;'</w:t>
      </w:r>
      <w:r>
        <w:rPr>
          <w:color w:val="D4D4D4"/>
        </w:rPr>
        <w:t xml:space="preserve">. </w:t>
      </w:r>
      <w:r>
        <w:rPr>
          <w:color w:val="9CDCFE"/>
        </w:rPr>
        <w:t>$row</w:t>
      </w:r>
      <w:r>
        <w:rPr>
          <w:color w:val="D4D4D4"/>
        </w:rPr>
        <w:t>[</w:t>
      </w:r>
      <w:r>
        <w:t>'</w:t>
      </w:r>
      <w:proofErr w:type="spellStart"/>
      <w:r>
        <w:t>user_name</w:t>
      </w:r>
      <w:proofErr w:type="spellEnd"/>
      <w:r>
        <w:t>'</w:t>
      </w:r>
      <w:r>
        <w:rPr>
          <w:color w:val="D4D4D4"/>
        </w:rPr>
        <w:t>].</w:t>
      </w:r>
      <w:r>
        <w:t>'&lt;/h3&gt;'</w:t>
      </w:r>
      <w:r>
        <w:rPr>
          <w:color w:val="D4D4D4"/>
        </w:rPr>
        <w:t>;</w:t>
      </w:r>
    </w:p>
    <w:p w14:paraId="6147ED93"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'&lt;p&gt;&lt;strong&gt;Account Name:&lt;/strong&gt; '</w:t>
      </w:r>
      <w:r>
        <w:rPr>
          <w:color w:val="D4D4D4"/>
        </w:rPr>
        <w:t xml:space="preserve">. </w:t>
      </w:r>
      <w:r>
        <w:rPr>
          <w:color w:val="9CDCFE"/>
        </w:rPr>
        <w:t>$row</w:t>
      </w:r>
      <w:r>
        <w:rPr>
          <w:color w:val="D4D4D4"/>
        </w:rPr>
        <w:t>[</w:t>
      </w:r>
      <w:r>
        <w:t>'</w:t>
      </w:r>
      <w:proofErr w:type="spellStart"/>
      <w:r>
        <w:t>account_name</w:t>
      </w:r>
      <w:proofErr w:type="spellEnd"/>
      <w:r>
        <w:t>'</w:t>
      </w:r>
      <w:r>
        <w:rPr>
          <w:color w:val="D4D4D4"/>
        </w:rPr>
        <w:t>].</w:t>
      </w:r>
      <w:r>
        <w:t>'&lt;/p&gt;'</w:t>
      </w:r>
      <w:r>
        <w:rPr>
          <w:color w:val="D4D4D4"/>
        </w:rPr>
        <w:t>;</w:t>
      </w:r>
    </w:p>
    <w:p w14:paraId="1F720782" w14:textId="77777777" w:rsidR="00DD65EB" w:rsidRDefault="00DD65EB" w:rsidP="00CE1467">
      <w:pPr>
        <w:pStyle w:val="codeblackbg"/>
        <w:rPr>
          <w:color w:val="CCCCCC"/>
        </w:rPr>
      </w:pPr>
      <w:r>
        <w:t xml:space="preserve">        </w:t>
      </w:r>
      <w:r>
        <w:rPr>
          <w:color w:val="DCDCAA"/>
        </w:rPr>
        <w:t>echo</w:t>
      </w:r>
      <w:r>
        <w:t xml:space="preserve"> </w:t>
      </w:r>
      <w:r>
        <w:rPr>
          <w:color w:val="CE9178"/>
        </w:rPr>
        <w:t>'&lt;h3&gt;'</w:t>
      </w:r>
      <w:r>
        <w:t xml:space="preserve">. </w:t>
      </w:r>
      <w:r>
        <w:rPr>
          <w:color w:val="9CDCFE"/>
        </w:rPr>
        <w:t>$</w:t>
      </w:r>
      <w:proofErr w:type="spellStart"/>
      <w:r>
        <w:rPr>
          <w:color w:val="9CDCFE"/>
        </w:rPr>
        <w:t>feedback_</w:t>
      </w:r>
      <w:proofErr w:type="gramStart"/>
      <w:r>
        <w:rPr>
          <w:color w:val="9CDCFE"/>
        </w:rPr>
        <w:t>id</w:t>
      </w:r>
      <w:proofErr w:type="spellEnd"/>
      <w:r>
        <w:t xml:space="preserve"> .</w:t>
      </w:r>
      <w:proofErr w:type="gramEnd"/>
      <w:r>
        <w:rPr>
          <w:color w:val="CE9178"/>
        </w:rPr>
        <w:t>'&lt;/h3&gt;'</w:t>
      </w:r>
      <w:r>
        <w:t>;</w:t>
      </w:r>
    </w:p>
    <w:p w14:paraId="7496B74D"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'&lt;p&gt;'</w:t>
      </w:r>
      <w:r>
        <w:rPr>
          <w:color w:val="D4D4D4"/>
        </w:rPr>
        <w:t xml:space="preserve">. </w:t>
      </w:r>
      <w:r>
        <w:rPr>
          <w:color w:val="9CDCFE"/>
        </w:rPr>
        <w:t>$</w:t>
      </w:r>
      <w:proofErr w:type="spellStart"/>
      <w:r>
        <w:rPr>
          <w:color w:val="9CDCFE"/>
        </w:rPr>
        <w:t>visible_</w:t>
      </w:r>
      <w:proofErr w:type="gramStart"/>
      <w:r>
        <w:rPr>
          <w:color w:val="9CDCFE"/>
        </w:rPr>
        <w:t>text</w:t>
      </w:r>
      <w:proofErr w:type="spellEnd"/>
      <w:r>
        <w:rPr>
          <w:color w:val="D4D4D4"/>
        </w:rPr>
        <w:t xml:space="preserve"> .</w:t>
      </w:r>
      <w:proofErr w:type="gramEnd"/>
      <w:r>
        <w:t>'&lt;span class="hidden-text" id="hidden-'</w:t>
      </w:r>
      <w:r>
        <w:rPr>
          <w:color w:val="D4D4D4"/>
        </w:rPr>
        <w:t>.</w:t>
      </w:r>
      <w:r>
        <w:rPr>
          <w:color w:val="9CDCFE"/>
        </w:rPr>
        <w:t>$</w:t>
      </w:r>
      <w:proofErr w:type="spellStart"/>
      <w:r>
        <w:rPr>
          <w:color w:val="9CDCFE"/>
        </w:rPr>
        <w:t>feedback_id</w:t>
      </w:r>
      <w:proofErr w:type="spellEnd"/>
      <w:r>
        <w:rPr>
          <w:color w:val="D4D4D4"/>
        </w:rPr>
        <w:t>.</w:t>
      </w:r>
      <w:r>
        <w:t>'"&gt;'</w:t>
      </w:r>
      <w:r>
        <w:rPr>
          <w:color w:val="D4D4D4"/>
        </w:rPr>
        <w:t xml:space="preserve">. </w:t>
      </w:r>
      <w:r>
        <w:rPr>
          <w:color w:val="9CDCFE"/>
        </w:rPr>
        <w:t>$</w:t>
      </w:r>
      <w:proofErr w:type="spellStart"/>
      <w:r>
        <w:rPr>
          <w:color w:val="9CDCFE"/>
        </w:rPr>
        <w:t>hidden_</w:t>
      </w:r>
      <w:proofErr w:type="gramStart"/>
      <w:r>
        <w:rPr>
          <w:color w:val="9CDCFE"/>
        </w:rPr>
        <w:t>text</w:t>
      </w:r>
      <w:proofErr w:type="spellEnd"/>
      <w:r>
        <w:rPr>
          <w:color w:val="D4D4D4"/>
        </w:rPr>
        <w:t xml:space="preserve"> .</w:t>
      </w:r>
      <w:proofErr w:type="gramEnd"/>
      <w:r>
        <w:t>'&lt;/span&gt;&lt;/p&gt;'</w:t>
      </w:r>
      <w:r>
        <w:rPr>
          <w:color w:val="D4D4D4"/>
        </w:rPr>
        <w:t>;</w:t>
      </w:r>
    </w:p>
    <w:p w14:paraId="55030433"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'&lt;span class="more" id="more-</w:t>
      </w:r>
      <w:proofErr w:type="gramStart"/>
      <w:r>
        <w:t>'</w:t>
      </w:r>
      <w:r>
        <w:rPr>
          <w:color w:val="D4D4D4"/>
        </w:rPr>
        <w:t>.</w:t>
      </w:r>
      <w:r>
        <w:rPr>
          <w:color w:val="9CDCFE"/>
        </w:rPr>
        <w:t>$</w:t>
      </w:r>
      <w:proofErr w:type="spellStart"/>
      <w:proofErr w:type="gramEnd"/>
      <w:r>
        <w:rPr>
          <w:color w:val="9CDCFE"/>
        </w:rPr>
        <w:t>feedback_id</w:t>
      </w:r>
      <w:proofErr w:type="spellEnd"/>
      <w:r>
        <w:rPr>
          <w:color w:val="D4D4D4"/>
        </w:rPr>
        <w:t>.</w:t>
      </w:r>
      <w:r>
        <w:t>'" onclick="</w:t>
      </w:r>
      <w:proofErr w:type="spellStart"/>
      <w:r>
        <w:t>toggleMore</w:t>
      </w:r>
      <w:proofErr w:type="spellEnd"/>
      <w:r>
        <w:t>('</w:t>
      </w:r>
      <w:r>
        <w:rPr>
          <w:color w:val="D4D4D4"/>
        </w:rPr>
        <w:t>.</w:t>
      </w:r>
      <w:r>
        <w:rPr>
          <w:color w:val="9CDCFE"/>
        </w:rPr>
        <w:t>$</w:t>
      </w:r>
      <w:proofErr w:type="spellStart"/>
      <w:r>
        <w:rPr>
          <w:color w:val="9CDCFE"/>
        </w:rPr>
        <w:t>feedback_id</w:t>
      </w:r>
      <w:proofErr w:type="spellEnd"/>
      <w:r>
        <w:rPr>
          <w:color w:val="D4D4D4"/>
        </w:rPr>
        <w:t>.</w:t>
      </w:r>
      <w:r>
        <w:t>')"&gt;More&lt;/span&gt;'</w:t>
      </w:r>
      <w:r>
        <w:rPr>
          <w:color w:val="D4D4D4"/>
        </w:rPr>
        <w:t>;</w:t>
      </w:r>
    </w:p>
    <w:p w14:paraId="6FC502D9" w14:textId="77777777" w:rsidR="00DD65EB" w:rsidRDefault="00DD65EB" w:rsidP="00CE1467">
      <w:pPr>
        <w:pStyle w:val="codeblackbg"/>
        <w:rPr>
          <w:color w:val="CCCCCC"/>
        </w:rPr>
      </w:pPr>
      <w:r>
        <w:t xml:space="preserve">        </w:t>
      </w:r>
      <w:r>
        <w:rPr>
          <w:color w:val="DCDCAA"/>
        </w:rPr>
        <w:t>echo</w:t>
      </w:r>
      <w:r>
        <w:t xml:space="preserve"> </w:t>
      </w:r>
      <w:r>
        <w:rPr>
          <w:color w:val="CE9178"/>
        </w:rPr>
        <w:t>'&lt;/div&gt;'</w:t>
      </w:r>
      <w:r>
        <w:t>;</w:t>
      </w:r>
    </w:p>
    <w:p w14:paraId="6D0B3EC6" w14:textId="77777777" w:rsidR="00DD65EB" w:rsidRDefault="00DD65EB" w:rsidP="00CE1467">
      <w:pPr>
        <w:pStyle w:val="codeblackbg"/>
        <w:rPr>
          <w:color w:val="CCCCCC"/>
        </w:rPr>
      </w:pPr>
      <w:r>
        <w:t xml:space="preserve">    } </w:t>
      </w:r>
      <w:r>
        <w:rPr>
          <w:color w:val="C586C0"/>
        </w:rPr>
        <w:t>else</w:t>
      </w:r>
      <w:r>
        <w:t xml:space="preserve"> {</w:t>
      </w:r>
    </w:p>
    <w:p w14:paraId="637413DC"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'&lt;div id="box"&gt;'</w:t>
      </w:r>
      <w:r>
        <w:rPr>
          <w:color w:val="D4D4D4"/>
        </w:rPr>
        <w:t>;</w:t>
      </w:r>
    </w:p>
    <w:p w14:paraId="772AC858"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w:t>
      </w:r>
      <w:proofErr w:type="spellStart"/>
      <w:r>
        <w:t>img</w:t>
      </w:r>
      <w:proofErr w:type="spellEnd"/>
      <w:r>
        <w:t xml:space="preserve"> </w:t>
      </w:r>
      <w:proofErr w:type="spellStart"/>
      <w:r>
        <w:t>src</w:t>
      </w:r>
      <w:proofErr w:type="spellEnd"/>
      <w:r>
        <w:t>="</w:t>
      </w:r>
      <w:proofErr w:type="gramStart"/>
      <w:r>
        <w:t>'</w:t>
      </w:r>
      <w:r>
        <w:rPr>
          <w:color w:val="D4D4D4"/>
        </w:rPr>
        <w:t>.</w:t>
      </w:r>
      <w:r>
        <w:rPr>
          <w:color w:val="9CDCFE"/>
        </w:rPr>
        <w:t>$</w:t>
      </w:r>
      <w:proofErr w:type="spellStart"/>
      <w:proofErr w:type="gramEnd"/>
      <w:r>
        <w:rPr>
          <w:color w:val="9CDCFE"/>
        </w:rPr>
        <w:t>gender_image</w:t>
      </w:r>
      <w:proofErr w:type="spellEnd"/>
      <w:r>
        <w:rPr>
          <w:color w:val="D4D4D4"/>
        </w:rPr>
        <w:t>.</w:t>
      </w:r>
      <w:r>
        <w:t>'" width="50"&gt;'</w:t>
      </w:r>
      <w:r>
        <w:rPr>
          <w:color w:val="D4D4D4"/>
        </w:rPr>
        <w:t>;</w:t>
      </w:r>
    </w:p>
    <w:p w14:paraId="3F54C79D"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'&lt;h3&gt;'</w:t>
      </w:r>
      <w:r>
        <w:rPr>
          <w:color w:val="D4D4D4"/>
        </w:rPr>
        <w:t xml:space="preserve">. </w:t>
      </w:r>
      <w:r>
        <w:rPr>
          <w:color w:val="9CDCFE"/>
        </w:rPr>
        <w:t>$row</w:t>
      </w:r>
      <w:r>
        <w:rPr>
          <w:color w:val="D4D4D4"/>
        </w:rPr>
        <w:t>[</w:t>
      </w:r>
      <w:r>
        <w:t>'</w:t>
      </w:r>
      <w:proofErr w:type="spellStart"/>
      <w:r>
        <w:t>user_name</w:t>
      </w:r>
      <w:proofErr w:type="spellEnd"/>
      <w:r>
        <w:t>'</w:t>
      </w:r>
      <w:r>
        <w:rPr>
          <w:color w:val="D4D4D4"/>
        </w:rPr>
        <w:t>].</w:t>
      </w:r>
      <w:r>
        <w:t>'&lt;/h3&gt;'</w:t>
      </w:r>
      <w:r>
        <w:rPr>
          <w:color w:val="D4D4D4"/>
        </w:rPr>
        <w:t>;</w:t>
      </w:r>
    </w:p>
    <w:p w14:paraId="327A9E63" w14:textId="77777777" w:rsidR="00DD65EB" w:rsidRDefault="00DD65EB" w:rsidP="00CE1467">
      <w:pPr>
        <w:pStyle w:val="codeblackbg"/>
        <w:rPr>
          <w:color w:val="CCCCCC"/>
        </w:rPr>
      </w:pPr>
      <w:r>
        <w:rPr>
          <w:color w:val="D4D4D4"/>
        </w:rPr>
        <w:t xml:space="preserve">        </w:t>
      </w:r>
      <w:r>
        <w:rPr>
          <w:color w:val="DCDCAA"/>
        </w:rPr>
        <w:t>echo</w:t>
      </w:r>
      <w:r>
        <w:rPr>
          <w:color w:val="D4D4D4"/>
        </w:rPr>
        <w:t xml:space="preserve"> </w:t>
      </w:r>
      <w:r>
        <w:t>'&lt;p&gt;&lt;strong&gt;Account Name:&lt;/strong&gt; '</w:t>
      </w:r>
      <w:r>
        <w:rPr>
          <w:color w:val="D4D4D4"/>
        </w:rPr>
        <w:t xml:space="preserve">. </w:t>
      </w:r>
      <w:r>
        <w:rPr>
          <w:color w:val="9CDCFE"/>
        </w:rPr>
        <w:t>$row</w:t>
      </w:r>
      <w:r>
        <w:rPr>
          <w:color w:val="D4D4D4"/>
        </w:rPr>
        <w:t>[</w:t>
      </w:r>
      <w:r>
        <w:t>'</w:t>
      </w:r>
      <w:proofErr w:type="spellStart"/>
      <w:r>
        <w:t>account_name</w:t>
      </w:r>
      <w:proofErr w:type="spellEnd"/>
      <w:r>
        <w:t>'</w:t>
      </w:r>
      <w:r>
        <w:rPr>
          <w:color w:val="D4D4D4"/>
        </w:rPr>
        <w:t>].</w:t>
      </w:r>
      <w:r>
        <w:t>'&lt;/p&gt;'</w:t>
      </w:r>
      <w:r>
        <w:rPr>
          <w:color w:val="D4D4D4"/>
        </w:rPr>
        <w:t>;</w:t>
      </w:r>
    </w:p>
    <w:p w14:paraId="251B1954" w14:textId="77777777" w:rsidR="00DD65EB" w:rsidRDefault="00DD65EB" w:rsidP="00CE1467">
      <w:pPr>
        <w:pStyle w:val="codeblackbg"/>
        <w:rPr>
          <w:color w:val="CCCCCC"/>
        </w:rPr>
      </w:pPr>
      <w:r>
        <w:t xml:space="preserve">        </w:t>
      </w:r>
      <w:r>
        <w:rPr>
          <w:color w:val="DCDCAA"/>
        </w:rPr>
        <w:t>echo</w:t>
      </w:r>
      <w:r>
        <w:t xml:space="preserve"> </w:t>
      </w:r>
      <w:r>
        <w:rPr>
          <w:color w:val="CE9178"/>
        </w:rPr>
        <w:t>'&lt;h3&gt;'</w:t>
      </w:r>
      <w:r>
        <w:t xml:space="preserve">. </w:t>
      </w:r>
      <w:r>
        <w:rPr>
          <w:color w:val="9CDCFE"/>
        </w:rPr>
        <w:t>$</w:t>
      </w:r>
      <w:proofErr w:type="spellStart"/>
      <w:r>
        <w:rPr>
          <w:color w:val="9CDCFE"/>
        </w:rPr>
        <w:t>feedback_</w:t>
      </w:r>
      <w:proofErr w:type="gramStart"/>
      <w:r>
        <w:rPr>
          <w:color w:val="9CDCFE"/>
        </w:rPr>
        <w:t>id</w:t>
      </w:r>
      <w:proofErr w:type="spellEnd"/>
      <w:r>
        <w:t xml:space="preserve"> .</w:t>
      </w:r>
      <w:proofErr w:type="gramEnd"/>
      <w:r>
        <w:rPr>
          <w:color w:val="CE9178"/>
        </w:rPr>
        <w:t>'&lt;/h3&gt;'</w:t>
      </w:r>
      <w:r>
        <w:t>;</w:t>
      </w:r>
    </w:p>
    <w:p w14:paraId="1BA76B6F" w14:textId="77777777" w:rsidR="00DD65EB" w:rsidRDefault="00DD65EB" w:rsidP="00CE1467">
      <w:pPr>
        <w:pStyle w:val="codeblackbg"/>
        <w:rPr>
          <w:color w:val="CCCCCC"/>
        </w:rPr>
      </w:pPr>
      <w:r>
        <w:t xml:space="preserve">        </w:t>
      </w:r>
      <w:r>
        <w:rPr>
          <w:color w:val="DCDCAA"/>
        </w:rPr>
        <w:t>echo</w:t>
      </w:r>
      <w:r>
        <w:t xml:space="preserve"> </w:t>
      </w:r>
      <w:r>
        <w:rPr>
          <w:color w:val="CE9178"/>
        </w:rPr>
        <w:t>'&lt;p&gt;'</w:t>
      </w:r>
      <w:r>
        <w:t xml:space="preserve">. </w:t>
      </w:r>
      <w:r>
        <w:rPr>
          <w:color w:val="9CDCFE"/>
        </w:rPr>
        <w:t>$</w:t>
      </w:r>
      <w:proofErr w:type="gramStart"/>
      <w:r>
        <w:rPr>
          <w:color w:val="9CDCFE"/>
        </w:rPr>
        <w:t>feedback</w:t>
      </w:r>
      <w:r>
        <w:t xml:space="preserve"> .</w:t>
      </w:r>
      <w:proofErr w:type="gramEnd"/>
      <w:r>
        <w:rPr>
          <w:color w:val="CE9178"/>
        </w:rPr>
        <w:t>'&lt;/p&gt;'</w:t>
      </w:r>
      <w:r>
        <w:t>;</w:t>
      </w:r>
    </w:p>
    <w:p w14:paraId="00D1327B" w14:textId="77777777" w:rsidR="00DD65EB" w:rsidRDefault="00DD65EB" w:rsidP="00CE1467">
      <w:pPr>
        <w:pStyle w:val="codeblackbg"/>
        <w:rPr>
          <w:color w:val="CCCCCC"/>
        </w:rPr>
      </w:pPr>
      <w:r>
        <w:t xml:space="preserve">        </w:t>
      </w:r>
      <w:r>
        <w:rPr>
          <w:color w:val="DCDCAA"/>
        </w:rPr>
        <w:t>echo</w:t>
      </w:r>
      <w:r>
        <w:t xml:space="preserve"> </w:t>
      </w:r>
      <w:r>
        <w:rPr>
          <w:color w:val="CE9178"/>
        </w:rPr>
        <w:t>'&lt;/div&gt;'</w:t>
      </w:r>
      <w:r>
        <w:t>;</w:t>
      </w:r>
    </w:p>
    <w:p w14:paraId="748A5227" w14:textId="77777777" w:rsidR="00DD65EB" w:rsidRDefault="00DD65EB" w:rsidP="00CE1467">
      <w:pPr>
        <w:pStyle w:val="codeblackbg"/>
        <w:rPr>
          <w:color w:val="CCCCCC"/>
        </w:rPr>
      </w:pPr>
      <w:r>
        <w:t>    }</w:t>
      </w:r>
    </w:p>
    <w:p w14:paraId="063CC0DC" w14:textId="18876936" w:rsidR="00DD65EB" w:rsidRPr="00DD65EB" w:rsidRDefault="00DD65EB" w:rsidP="00CE1467">
      <w:pPr>
        <w:pStyle w:val="codeblackbg"/>
        <w:rPr>
          <w:rFonts w:eastAsiaTheme="minorEastAsia"/>
          <w:color w:val="CCCCCC"/>
        </w:rPr>
      </w:pPr>
      <w:r>
        <w:t>}</w:t>
      </w:r>
    </w:p>
    <w:p w14:paraId="63BF7CC7" w14:textId="77777777" w:rsidR="00DD65EB" w:rsidRDefault="00DD65EB" w:rsidP="00CE1467">
      <w:pPr>
        <w:pStyle w:val="codeblackbg"/>
        <w:rPr>
          <w:color w:val="CCCCCC"/>
        </w:rPr>
      </w:pPr>
      <w:proofErr w:type="spellStart"/>
      <w:r>
        <w:t>mysqli_close</w:t>
      </w:r>
      <w:proofErr w:type="spellEnd"/>
      <w:r>
        <w:rPr>
          <w:color w:val="D4D4D4"/>
        </w:rPr>
        <w:t>(</w:t>
      </w:r>
      <w:r>
        <w:rPr>
          <w:color w:val="9CDCFE"/>
        </w:rPr>
        <w:t>$con</w:t>
      </w:r>
      <w:r>
        <w:rPr>
          <w:color w:val="D4D4D4"/>
        </w:rPr>
        <w:t>);</w:t>
      </w:r>
    </w:p>
    <w:p w14:paraId="4422DBB9" w14:textId="77777777" w:rsidR="00DD65EB" w:rsidRDefault="00DD65EB" w:rsidP="00CE1467">
      <w:pPr>
        <w:pStyle w:val="codeblackbg"/>
        <w:rPr>
          <w:rFonts w:eastAsiaTheme="minorEastAsia"/>
        </w:rPr>
      </w:pPr>
      <w:r>
        <w:t>?&gt;</w:t>
      </w:r>
    </w:p>
    <w:p w14:paraId="0D9D4420" w14:textId="77777777" w:rsidR="00964773" w:rsidRDefault="00964773" w:rsidP="00CE1467">
      <w:pPr>
        <w:pStyle w:val="codeblackbg"/>
        <w:rPr>
          <w:color w:val="CCCCCC"/>
        </w:rPr>
      </w:pPr>
      <w:r>
        <w:t>&lt;script&gt;</w:t>
      </w:r>
    </w:p>
    <w:p w14:paraId="654B2BE8" w14:textId="77777777" w:rsidR="00964773" w:rsidRDefault="00964773" w:rsidP="00CE1467">
      <w:pPr>
        <w:pStyle w:val="codeblackbg"/>
        <w:rPr>
          <w:color w:val="CCCCCC"/>
        </w:rPr>
      </w:pPr>
      <w:r>
        <w:rPr>
          <w:color w:val="D4D4D4"/>
        </w:rPr>
        <w:t xml:space="preserve">    </w:t>
      </w:r>
      <w:r>
        <w:rPr>
          <w:color w:val="569CD6"/>
        </w:rPr>
        <w:t>function</w:t>
      </w:r>
      <w:r>
        <w:rPr>
          <w:color w:val="D4D4D4"/>
        </w:rPr>
        <w:t xml:space="preserve"> </w:t>
      </w:r>
      <w:proofErr w:type="spellStart"/>
      <w:r>
        <w:t>toggleMore</w:t>
      </w:r>
      <w:proofErr w:type="spellEnd"/>
      <w:r>
        <w:rPr>
          <w:color w:val="D4D4D4"/>
        </w:rPr>
        <w:t>(</w:t>
      </w:r>
      <w:r>
        <w:rPr>
          <w:color w:val="9CDCFE"/>
        </w:rPr>
        <w:t>id</w:t>
      </w:r>
      <w:r>
        <w:rPr>
          <w:color w:val="D4D4D4"/>
        </w:rPr>
        <w:t>) {</w:t>
      </w:r>
    </w:p>
    <w:p w14:paraId="0FE04A89" w14:textId="77777777" w:rsidR="00964773" w:rsidRDefault="00964773" w:rsidP="00CE1467">
      <w:pPr>
        <w:pStyle w:val="codeblackbg"/>
      </w:pPr>
      <w:r>
        <w:lastRenderedPageBreak/>
        <w:t xml:space="preserve">        </w:t>
      </w:r>
      <w:r>
        <w:rPr>
          <w:color w:val="569CD6"/>
        </w:rPr>
        <w:t>var</w:t>
      </w:r>
      <w:r>
        <w:t xml:space="preserve"> </w:t>
      </w:r>
      <w:proofErr w:type="spellStart"/>
      <w:r>
        <w:rPr>
          <w:color w:val="9CDCFE"/>
        </w:rPr>
        <w:t>hiddenText</w:t>
      </w:r>
      <w:proofErr w:type="spellEnd"/>
      <w:r>
        <w:t xml:space="preserve"> = </w:t>
      </w:r>
      <w:proofErr w:type="spellStart"/>
      <w:proofErr w:type="gramStart"/>
      <w:r>
        <w:rPr>
          <w:color w:val="9CDCFE"/>
        </w:rPr>
        <w:t>document</w:t>
      </w:r>
      <w:r>
        <w:t>.</w:t>
      </w:r>
      <w:r>
        <w:rPr>
          <w:color w:val="DCDCAA"/>
        </w:rPr>
        <w:t>getElementById</w:t>
      </w:r>
      <w:proofErr w:type="spellEnd"/>
      <w:proofErr w:type="gramEnd"/>
      <w:r>
        <w:t>(</w:t>
      </w:r>
      <w:r>
        <w:rPr>
          <w:color w:val="CE9178"/>
        </w:rPr>
        <w:t>'hidden-'</w:t>
      </w:r>
      <w:r>
        <w:t xml:space="preserve"> + </w:t>
      </w:r>
      <w:r>
        <w:rPr>
          <w:color w:val="9CDCFE"/>
        </w:rPr>
        <w:t>id</w:t>
      </w:r>
      <w:r>
        <w:t>);</w:t>
      </w:r>
    </w:p>
    <w:p w14:paraId="2A6177A5" w14:textId="2D063439" w:rsidR="00964773" w:rsidRDefault="00964773" w:rsidP="00CE1467">
      <w:pPr>
        <w:pStyle w:val="codeblackbg"/>
      </w:pPr>
      <w:r>
        <w:t xml:space="preserve">        </w:t>
      </w:r>
      <w:r>
        <w:rPr>
          <w:color w:val="569CD6"/>
        </w:rPr>
        <w:t>var</w:t>
      </w:r>
      <w:r>
        <w:t xml:space="preserve"> </w:t>
      </w:r>
      <w:proofErr w:type="spellStart"/>
      <w:r>
        <w:rPr>
          <w:color w:val="9CDCFE"/>
        </w:rPr>
        <w:t>moreLink</w:t>
      </w:r>
      <w:proofErr w:type="spellEnd"/>
      <w:r>
        <w:t xml:space="preserve"> = </w:t>
      </w:r>
      <w:proofErr w:type="spellStart"/>
      <w:proofErr w:type="gramStart"/>
      <w:r>
        <w:rPr>
          <w:color w:val="9CDCFE"/>
        </w:rPr>
        <w:t>document</w:t>
      </w:r>
      <w:r>
        <w:t>.</w:t>
      </w:r>
      <w:r>
        <w:rPr>
          <w:color w:val="DCDCAA"/>
        </w:rPr>
        <w:t>getElementById</w:t>
      </w:r>
      <w:proofErr w:type="spellEnd"/>
      <w:proofErr w:type="gramEnd"/>
      <w:r>
        <w:t>(</w:t>
      </w:r>
      <w:r>
        <w:rPr>
          <w:color w:val="CE9178"/>
        </w:rPr>
        <w:t>'more-'</w:t>
      </w:r>
      <w:r>
        <w:t xml:space="preserve"> + </w:t>
      </w:r>
      <w:r>
        <w:rPr>
          <w:color w:val="9CDCFE"/>
        </w:rPr>
        <w:t>id</w:t>
      </w:r>
      <w:r>
        <w:t xml:space="preserve">); </w:t>
      </w:r>
    </w:p>
    <w:p w14:paraId="466A171B" w14:textId="681C8387" w:rsidR="00964773" w:rsidRPr="00964773" w:rsidRDefault="00964773" w:rsidP="00CE1467">
      <w:pPr>
        <w:pStyle w:val="codeblackbg"/>
        <w:rPr>
          <w:rFonts w:eastAsiaTheme="minorEastAsia"/>
          <w:color w:val="CCCCCC"/>
        </w:rPr>
      </w:pPr>
      <w:r>
        <w:rPr>
          <w:color w:val="D4D4D4"/>
        </w:rPr>
        <w:t xml:space="preserve">        </w:t>
      </w:r>
      <w:r>
        <w:rPr>
          <w:color w:val="C586C0"/>
        </w:rPr>
        <w:t>if</w:t>
      </w:r>
      <w:r>
        <w:rPr>
          <w:color w:val="D4D4D4"/>
        </w:rPr>
        <w:t xml:space="preserve"> (</w:t>
      </w:r>
      <w:proofErr w:type="spellStart"/>
      <w:proofErr w:type="gramStart"/>
      <w:r>
        <w:t>hiddenText</w:t>
      </w:r>
      <w:r>
        <w:rPr>
          <w:color w:val="D4D4D4"/>
        </w:rPr>
        <w:t>.</w:t>
      </w:r>
      <w:r>
        <w:t>style</w:t>
      </w:r>
      <w:r>
        <w:rPr>
          <w:color w:val="D4D4D4"/>
        </w:rPr>
        <w:t>.</w:t>
      </w:r>
      <w:r>
        <w:t>display</w:t>
      </w:r>
      <w:proofErr w:type="spellEnd"/>
      <w:proofErr w:type="gramEnd"/>
      <w:r>
        <w:rPr>
          <w:color w:val="D4D4D4"/>
        </w:rPr>
        <w:t xml:space="preserve"> === </w:t>
      </w:r>
      <w:r>
        <w:rPr>
          <w:color w:val="CE9178"/>
        </w:rPr>
        <w:t>'none'</w:t>
      </w:r>
      <w:r>
        <w:rPr>
          <w:color w:val="D4D4D4"/>
        </w:rPr>
        <w:t xml:space="preserve"> || </w:t>
      </w:r>
      <w:proofErr w:type="spellStart"/>
      <w:r>
        <w:t>hiddenText</w:t>
      </w:r>
      <w:r>
        <w:rPr>
          <w:color w:val="D4D4D4"/>
        </w:rPr>
        <w:t>.</w:t>
      </w:r>
      <w:r>
        <w:t>style</w:t>
      </w:r>
      <w:r>
        <w:rPr>
          <w:color w:val="D4D4D4"/>
        </w:rPr>
        <w:t>.</w:t>
      </w:r>
      <w:r>
        <w:t>display</w:t>
      </w:r>
      <w:proofErr w:type="spellEnd"/>
      <w:r>
        <w:rPr>
          <w:color w:val="D4D4D4"/>
        </w:rPr>
        <w:t xml:space="preserve"> === </w:t>
      </w:r>
      <w:r>
        <w:rPr>
          <w:color w:val="CE9178"/>
        </w:rPr>
        <w:t>''</w:t>
      </w:r>
      <w:r>
        <w:rPr>
          <w:color w:val="D4D4D4"/>
        </w:rPr>
        <w:t>) {</w:t>
      </w:r>
      <w:proofErr w:type="spellStart"/>
      <w:r>
        <w:t>hiddenText</w:t>
      </w:r>
      <w:r>
        <w:rPr>
          <w:color w:val="D4D4D4"/>
        </w:rPr>
        <w:t>.</w:t>
      </w:r>
      <w:r>
        <w:t>style</w:t>
      </w:r>
      <w:r>
        <w:rPr>
          <w:color w:val="D4D4D4"/>
        </w:rPr>
        <w:t>.</w:t>
      </w:r>
      <w:r>
        <w:t>display</w:t>
      </w:r>
      <w:proofErr w:type="spellEnd"/>
      <w:r>
        <w:rPr>
          <w:color w:val="D4D4D4"/>
        </w:rPr>
        <w:t>=</w:t>
      </w:r>
      <w:r>
        <w:rPr>
          <w:color w:val="CE9178"/>
        </w:rPr>
        <w:t>'inline'</w:t>
      </w:r>
      <w:r>
        <w:rPr>
          <w:color w:val="D4D4D4"/>
        </w:rPr>
        <w:t>;</w:t>
      </w:r>
      <w:r>
        <w:t xml:space="preserve"> </w:t>
      </w:r>
      <w:proofErr w:type="spellStart"/>
      <w:r>
        <w:t>moreLink</w:t>
      </w:r>
      <w:r>
        <w:rPr>
          <w:color w:val="D4D4D4"/>
        </w:rPr>
        <w:t>.</w:t>
      </w:r>
      <w:r>
        <w:t>textContent</w:t>
      </w:r>
      <w:proofErr w:type="spellEnd"/>
      <w:r>
        <w:rPr>
          <w:color w:val="D4D4D4"/>
        </w:rPr>
        <w:t>=</w:t>
      </w:r>
      <w:r>
        <w:rPr>
          <w:color w:val="CE9178"/>
        </w:rPr>
        <w:t>'Less'</w:t>
      </w:r>
      <w:r>
        <w:rPr>
          <w:color w:val="D4D4D4"/>
        </w:rPr>
        <w:t>;</w:t>
      </w:r>
      <w:r>
        <w:rPr>
          <w:rFonts w:eastAsiaTheme="minorEastAsia" w:hint="eastAsia"/>
          <w:color w:val="D4D4D4"/>
        </w:rPr>
        <w:t>}</w:t>
      </w:r>
    </w:p>
    <w:p w14:paraId="2DF7AB37" w14:textId="28EEB94C" w:rsidR="00964773" w:rsidRPr="00964773" w:rsidRDefault="00964773" w:rsidP="00CE1467">
      <w:pPr>
        <w:pStyle w:val="codeblackbg"/>
        <w:rPr>
          <w:rFonts w:eastAsiaTheme="minorEastAsia"/>
          <w:color w:val="CCCCCC"/>
        </w:rPr>
      </w:pPr>
      <w:r>
        <w:rPr>
          <w:color w:val="D4D4D4"/>
        </w:rPr>
        <w:t>       </w:t>
      </w:r>
      <w:r>
        <w:rPr>
          <w:rFonts w:eastAsiaTheme="minorEastAsia" w:hint="eastAsia"/>
          <w:color w:val="D4D4D4"/>
        </w:rPr>
        <w:t xml:space="preserve"> </w:t>
      </w:r>
      <w:r>
        <w:rPr>
          <w:color w:val="C586C0"/>
        </w:rPr>
        <w:t>else</w:t>
      </w:r>
      <w:r>
        <w:rPr>
          <w:color w:val="D4D4D4"/>
        </w:rPr>
        <w:t xml:space="preserve"> {</w:t>
      </w:r>
      <w:proofErr w:type="spellStart"/>
      <w:proofErr w:type="gramStart"/>
      <w:r>
        <w:t>hiddenText</w:t>
      </w:r>
      <w:r>
        <w:rPr>
          <w:color w:val="D4D4D4"/>
        </w:rPr>
        <w:t>.</w:t>
      </w:r>
      <w:r>
        <w:t>style</w:t>
      </w:r>
      <w:r>
        <w:rPr>
          <w:color w:val="D4D4D4"/>
        </w:rPr>
        <w:t>.</w:t>
      </w:r>
      <w:r>
        <w:t>display</w:t>
      </w:r>
      <w:proofErr w:type="spellEnd"/>
      <w:proofErr w:type="gramEnd"/>
      <w:r>
        <w:rPr>
          <w:color w:val="D4D4D4"/>
        </w:rPr>
        <w:t>=</w:t>
      </w:r>
      <w:r>
        <w:rPr>
          <w:color w:val="CE9178"/>
        </w:rPr>
        <w:t>'none'</w:t>
      </w:r>
      <w:r>
        <w:rPr>
          <w:color w:val="D4D4D4"/>
        </w:rPr>
        <w:t xml:space="preserve">; </w:t>
      </w:r>
      <w:proofErr w:type="spellStart"/>
      <w:r>
        <w:t>moreLink</w:t>
      </w:r>
      <w:r>
        <w:rPr>
          <w:color w:val="D4D4D4"/>
        </w:rPr>
        <w:t>.</w:t>
      </w:r>
      <w:r>
        <w:t>textContent</w:t>
      </w:r>
      <w:proofErr w:type="spellEnd"/>
      <w:r>
        <w:rPr>
          <w:color w:val="D4D4D4"/>
        </w:rPr>
        <w:t>=</w:t>
      </w:r>
      <w:r>
        <w:rPr>
          <w:color w:val="CE9178"/>
        </w:rPr>
        <w:t>'More'</w:t>
      </w:r>
      <w:r>
        <w:rPr>
          <w:color w:val="D4D4D4"/>
        </w:rPr>
        <w:t>;</w:t>
      </w:r>
      <w:r>
        <w:rPr>
          <w:rFonts w:eastAsiaTheme="minorEastAsia" w:hint="eastAsia"/>
          <w:color w:val="D4D4D4"/>
        </w:rPr>
        <w:t>}</w:t>
      </w:r>
    </w:p>
    <w:p w14:paraId="1502F55B" w14:textId="77777777" w:rsidR="00964773" w:rsidRDefault="00964773" w:rsidP="00CE1467">
      <w:pPr>
        <w:pStyle w:val="codeblackbg"/>
        <w:rPr>
          <w:color w:val="CCCCCC"/>
        </w:rPr>
      </w:pPr>
      <w:r>
        <w:t>    }</w:t>
      </w:r>
    </w:p>
    <w:p w14:paraId="5EF78530" w14:textId="5DAAB55A" w:rsidR="00964773" w:rsidRPr="00964773" w:rsidRDefault="00964773" w:rsidP="00CE1467">
      <w:pPr>
        <w:pStyle w:val="codeblackbg"/>
        <w:rPr>
          <w:rFonts w:eastAsiaTheme="minorEastAsia"/>
          <w:color w:val="CCCCCC"/>
        </w:rPr>
      </w:pPr>
      <w:r>
        <w:t>&lt;/script&gt;</w:t>
      </w:r>
    </w:p>
    <w:p w14:paraId="2A50FD52" w14:textId="77777777" w:rsidR="005E1BBD" w:rsidRPr="005E1BBD" w:rsidRDefault="005E1BBD" w:rsidP="00894826">
      <w:pPr>
        <w:pStyle w:val="ListParagraph"/>
        <w:numPr>
          <w:ilvl w:val="0"/>
          <w:numId w:val="18"/>
        </w:numPr>
        <w:rPr>
          <w:rFonts w:eastAsiaTheme="minorEastAsia"/>
        </w:rPr>
      </w:pPr>
      <w:r w:rsidRPr="005E1BBD">
        <w:rPr>
          <w:rFonts w:eastAsiaTheme="minorEastAsia"/>
        </w:rPr>
        <w:t>Search Keyword Handling:</w:t>
      </w:r>
    </w:p>
    <w:p w14:paraId="0013049D" w14:textId="77777777" w:rsidR="005E1BBD" w:rsidRDefault="005E1BBD" w:rsidP="00894826">
      <w:pPr>
        <w:pStyle w:val="ListParagraph"/>
        <w:rPr>
          <w:rFonts w:eastAsiaTheme="minorEastAsia"/>
        </w:rPr>
      </w:pPr>
      <w:r w:rsidRPr="005E1BBD">
        <w:rPr>
          <w:rFonts w:eastAsiaTheme="minorEastAsia"/>
        </w:rPr>
        <w:t>The script starts by checking if the search button is pressed and retrieves the search keyword from the POST request (</w:t>
      </w:r>
      <w:r w:rsidRPr="005E1BBD">
        <w:rPr>
          <w:rFonts w:eastAsiaTheme="minorEastAsia"/>
          <w:b/>
        </w:rPr>
        <w:t>$</w:t>
      </w:r>
      <w:proofErr w:type="spellStart"/>
      <w:r w:rsidRPr="005E1BBD">
        <w:rPr>
          <w:rFonts w:eastAsiaTheme="minorEastAsia"/>
          <w:b/>
        </w:rPr>
        <w:t>search_keyword</w:t>
      </w:r>
      <w:proofErr w:type="spellEnd"/>
      <w:r w:rsidRPr="005E1BBD">
        <w:rPr>
          <w:rFonts w:eastAsiaTheme="minorEastAsia"/>
          <w:b/>
        </w:rPr>
        <w:t xml:space="preserve"> = $_POST['</w:t>
      </w:r>
      <w:proofErr w:type="spellStart"/>
      <w:r w:rsidRPr="005E1BBD">
        <w:rPr>
          <w:rFonts w:eastAsiaTheme="minorEastAsia"/>
          <w:b/>
        </w:rPr>
        <w:t>search_keyword</w:t>
      </w:r>
      <w:proofErr w:type="spellEnd"/>
      <w:proofErr w:type="gramStart"/>
      <w:r w:rsidRPr="005E1BBD">
        <w:rPr>
          <w:rFonts w:eastAsiaTheme="minorEastAsia"/>
          <w:b/>
        </w:rPr>
        <w:t>'];</w:t>
      </w:r>
      <w:r w:rsidRPr="005E1BBD">
        <w:rPr>
          <w:rFonts w:eastAsiaTheme="minorEastAsia"/>
        </w:rPr>
        <w:t>)</w:t>
      </w:r>
      <w:proofErr w:type="gramEnd"/>
      <w:r w:rsidRPr="005E1BBD">
        <w:rPr>
          <w:rFonts w:eastAsiaTheme="minorEastAsia"/>
        </w:rPr>
        <w:t>.</w:t>
      </w:r>
    </w:p>
    <w:p w14:paraId="142B3D3C" w14:textId="77777777" w:rsidR="009D6952" w:rsidRPr="005E1BBD" w:rsidRDefault="009D6952" w:rsidP="00894826">
      <w:pPr>
        <w:pStyle w:val="ListParagraph"/>
        <w:rPr>
          <w:rFonts w:eastAsiaTheme="minorEastAsia"/>
        </w:rPr>
      </w:pPr>
    </w:p>
    <w:p w14:paraId="74A4BBFF" w14:textId="77777777" w:rsidR="005E1BBD" w:rsidRPr="005E1BBD" w:rsidRDefault="005E1BBD" w:rsidP="00894826">
      <w:pPr>
        <w:pStyle w:val="ListParagraph"/>
        <w:numPr>
          <w:ilvl w:val="0"/>
          <w:numId w:val="18"/>
        </w:numPr>
        <w:rPr>
          <w:rFonts w:eastAsiaTheme="minorEastAsia"/>
        </w:rPr>
      </w:pPr>
      <w:r w:rsidRPr="005E1BBD">
        <w:rPr>
          <w:rFonts w:eastAsiaTheme="minorEastAsia"/>
        </w:rPr>
        <w:t>Database Connection:</w:t>
      </w:r>
    </w:p>
    <w:p w14:paraId="6ECD11FB" w14:textId="77777777" w:rsidR="005E1BBD" w:rsidRPr="005E1BBD" w:rsidRDefault="005E1BBD" w:rsidP="00894826">
      <w:pPr>
        <w:pStyle w:val="ListParagraph"/>
        <w:rPr>
          <w:rFonts w:eastAsiaTheme="minorEastAsia"/>
        </w:rPr>
      </w:pPr>
      <w:r w:rsidRPr="005E1BBD">
        <w:rPr>
          <w:rFonts w:eastAsiaTheme="minorEastAsia"/>
        </w:rPr>
        <w:t xml:space="preserve">It includes the </w:t>
      </w:r>
      <w:proofErr w:type="spellStart"/>
      <w:r w:rsidRPr="005E1BBD">
        <w:rPr>
          <w:rFonts w:eastAsiaTheme="minorEastAsia"/>
          <w:b/>
        </w:rPr>
        <w:t>conn.php</w:t>
      </w:r>
      <w:proofErr w:type="spellEnd"/>
      <w:r w:rsidRPr="005E1BBD">
        <w:rPr>
          <w:rFonts w:eastAsiaTheme="minorEastAsia"/>
        </w:rPr>
        <w:t xml:space="preserve"> file to establish a connection to the database.</w:t>
      </w:r>
    </w:p>
    <w:p w14:paraId="3B269C5A" w14:textId="77777777" w:rsidR="009D6952" w:rsidRPr="009D6952" w:rsidRDefault="009D6952" w:rsidP="00894826">
      <w:pPr>
        <w:pStyle w:val="ListParagraph"/>
        <w:rPr>
          <w:rFonts w:eastAsiaTheme="minorEastAsia"/>
        </w:rPr>
      </w:pPr>
    </w:p>
    <w:p w14:paraId="4C37CAAF" w14:textId="4A3700CD" w:rsidR="005E1BBD" w:rsidRPr="005E1BBD" w:rsidRDefault="005E1BBD" w:rsidP="00894826">
      <w:pPr>
        <w:pStyle w:val="ListParagraph"/>
        <w:numPr>
          <w:ilvl w:val="0"/>
          <w:numId w:val="18"/>
        </w:numPr>
        <w:rPr>
          <w:rFonts w:eastAsiaTheme="minorEastAsia"/>
        </w:rPr>
      </w:pPr>
      <w:r w:rsidRPr="005E1BBD">
        <w:rPr>
          <w:rFonts w:eastAsiaTheme="minorEastAsia"/>
        </w:rPr>
        <w:t>SQL Query:</w:t>
      </w:r>
    </w:p>
    <w:p w14:paraId="13678933" w14:textId="77777777" w:rsidR="005E1BBD" w:rsidRDefault="005E1BBD" w:rsidP="00894826">
      <w:pPr>
        <w:pStyle w:val="ListParagraph"/>
        <w:rPr>
          <w:rFonts w:eastAsiaTheme="minorEastAsia"/>
        </w:rPr>
      </w:pPr>
      <w:r w:rsidRPr="005E1BBD">
        <w:rPr>
          <w:rFonts w:eastAsiaTheme="minorEastAsia"/>
        </w:rPr>
        <w:t xml:space="preserve">The script constructs an SQL query to join the </w:t>
      </w:r>
      <w:r w:rsidRPr="005E1BBD">
        <w:rPr>
          <w:rFonts w:eastAsiaTheme="minorEastAsia"/>
          <w:b/>
        </w:rPr>
        <w:t>feedback</w:t>
      </w:r>
      <w:r w:rsidRPr="005E1BBD">
        <w:rPr>
          <w:rFonts w:eastAsiaTheme="minorEastAsia"/>
        </w:rPr>
        <w:t xml:space="preserve"> and </w:t>
      </w:r>
      <w:proofErr w:type="spellStart"/>
      <w:r w:rsidRPr="005E1BBD">
        <w:rPr>
          <w:rFonts w:eastAsiaTheme="minorEastAsia"/>
          <w:b/>
        </w:rPr>
        <w:t>userdetail</w:t>
      </w:r>
      <w:proofErr w:type="spellEnd"/>
      <w:r w:rsidRPr="005E1BBD">
        <w:rPr>
          <w:rFonts w:eastAsiaTheme="minorEastAsia"/>
        </w:rPr>
        <w:t xml:space="preserve"> tables based on the user ID and filters the results based on the search keyword (</w:t>
      </w:r>
      <w:r w:rsidRPr="005E1BBD">
        <w:rPr>
          <w:rFonts w:eastAsiaTheme="minorEastAsia"/>
          <w:b/>
        </w:rPr>
        <w:t>$</w:t>
      </w:r>
      <w:proofErr w:type="spellStart"/>
      <w:r w:rsidRPr="005E1BBD">
        <w:rPr>
          <w:rFonts w:eastAsiaTheme="minorEastAsia"/>
          <w:b/>
        </w:rPr>
        <w:t>sql</w:t>
      </w:r>
      <w:proofErr w:type="spellEnd"/>
      <w:r w:rsidRPr="005E1BBD">
        <w:rPr>
          <w:rFonts w:eastAsiaTheme="minorEastAsia"/>
          <w:b/>
        </w:rPr>
        <w:t xml:space="preserve"> = "SELECT * FROM feedback INNER JOIN </w:t>
      </w:r>
      <w:proofErr w:type="spellStart"/>
      <w:r w:rsidRPr="005E1BBD">
        <w:rPr>
          <w:rFonts w:eastAsiaTheme="minorEastAsia"/>
          <w:b/>
        </w:rPr>
        <w:t>userdetail</w:t>
      </w:r>
      <w:proofErr w:type="spellEnd"/>
      <w:r w:rsidRPr="005E1BBD">
        <w:rPr>
          <w:rFonts w:eastAsiaTheme="minorEastAsia"/>
          <w:b/>
        </w:rPr>
        <w:t xml:space="preserve"> ON </w:t>
      </w:r>
      <w:proofErr w:type="spellStart"/>
      <w:r w:rsidRPr="005E1BBD">
        <w:rPr>
          <w:rFonts w:eastAsiaTheme="minorEastAsia"/>
          <w:b/>
        </w:rPr>
        <w:t>feedback.user_id</w:t>
      </w:r>
      <w:proofErr w:type="spellEnd"/>
      <w:r w:rsidRPr="005E1BBD">
        <w:rPr>
          <w:rFonts w:eastAsiaTheme="minorEastAsia"/>
          <w:b/>
        </w:rPr>
        <w:t xml:space="preserve"> = </w:t>
      </w:r>
      <w:proofErr w:type="spellStart"/>
      <w:r w:rsidRPr="005E1BBD">
        <w:rPr>
          <w:rFonts w:eastAsiaTheme="minorEastAsia"/>
          <w:b/>
        </w:rPr>
        <w:t>userdetail.user_id</w:t>
      </w:r>
      <w:proofErr w:type="spellEnd"/>
      <w:r w:rsidRPr="005E1BBD">
        <w:rPr>
          <w:rFonts w:eastAsiaTheme="minorEastAsia"/>
          <w:b/>
        </w:rPr>
        <w:t xml:space="preserve"> WHERE </w:t>
      </w:r>
      <w:proofErr w:type="spellStart"/>
      <w:r w:rsidRPr="005E1BBD">
        <w:rPr>
          <w:rFonts w:eastAsiaTheme="minorEastAsia"/>
          <w:b/>
        </w:rPr>
        <w:t>userdetail.user_name</w:t>
      </w:r>
      <w:proofErr w:type="spellEnd"/>
      <w:r w:rsidRPr="005E1BBD">
        <w:rPr>
          <w:rFonts w:eastAsiaTheme="minorEastAsia"/>
          <w:b/>
        </w:rPr>
        <w:t xml:space="preserve"> LIKE '%$</w:t>
      </w:r>
      <w:proofErr w:type="spellStart"/>
      <w:r w:rsidRPr="005E1BBD">
        <w:rPr>
          <w:rFonts w:eastAsiaTheme="minorEastAsia"/>
          <w:b/>
        </w:rPr>
        <w:t>search_keyword</w:t>
      </w:r>
      <w:proofErr w:type="spellEnd"/>
      <w:r w:rsidRPr="005E1BBD">
        <w:rPr>
          <w:rFonts w:eastAsiaTheme="minorEastAsia"/>
          <w:b/>
        </w:rPr>
        <w:t>%'";</w:t>
      </w:r>
      <w:r w:rsidRPr="005E1BBD">
        <w:rPr>
          <w:rFonts w:eastAsiaTheme="minorEastAsia"/>
        </w:rPr>
        <w:t>).</w:t>
      </w:r>
    </w:p>
    <w:p w14:paraId="79E4E6C1" w14:textId="77777777" w:rsidR="009D6952" w:rsidRPr="005E1BBD" w:rsidRDefault="009D6952" w:rsidP="00894826">
      <w:pPr>
        <w:pStyle w:val="ListParagraph"/>
        <w:rPr>
          <w:rFonts w:eastAsiaTheme="minorEastAsia"/>
        </w:rPr>
      </w:pPr>
    </w:p>
    <w:p w14:paraId="0607130B" w14:textId="77777777" w:rsidR="005E1BBD" w:rsidRPr="005E1BBD" w:rsidRDefault="005E1BBD" w:rsidP="00894826">
      <w:pPr>
        <w:pStyle w:val="ListParagraph"/>
        <w:numPr>
          <w:ilvl w:val="0"/>
          <w:numId w:val="18"/>
        </w:numPr>
        <w:rPr>
          <w:rFonts w:eastAsiaTheme="minorEastAsia"/>
        </w:rPr>
      </w:pPr>
      <w:r w:rsidRPr="005E1BBD">
        <w:rPr>
          <w:rFonts w:eastAsiaTheme="minorEastAsia"/>
        </w:rPr>
        <w:t>Fetch and Display Feedback:</w:t>
      </w:r>
    </w:p>
    <w:p w14:paraId="2FFE0C34" w14:textId="519C9D02" w:rsidR="005E1BBD" w:rsidRDefault="005E1BBD" w:rsidP="00894826">
      <w:pPr>
        <w:pStyle w:val="ListParagraph"/>
        <w:rPr>
          <w:rFonts w:eastAsiaTheme="minorEastAsia"/>
        </w:rPr>
      </w:pPr>
      <w:r w:rsidRPr="005E1BBD">
        <w:rPr>
          <w:rFonts w:eastAsiaTheme="minorEastAsia"/>
        </w:rPr>
        <w:t xml:space="preserve">It executes the query and fetches the results using </w:t>
      </w:r>
      <w:proofErr w:type="spellStart"/>
      <w:r w:rsidRPr="005E1BBD">
        <w:rPr>
          <w:rFonts w:eastAsiaTheme="minorEastAsia"/>
          <w:b/>
        </w:rPr>
        <w:t>mysqli_fetch_array</w:t>
      </w:r>
      <w:proofErr w:type="spellEnd"/>
      <w:r w:rsidRPr="005E1BBD">
        <w:rPr>
          <w:rFonts w:eastAsiaTheme="minorEastAsia"/>
          <w:b/>
        </w:rPr>
        <w:t>($result)</w:t>
      </w:r>
      <w:r w:rsidRPr="005E1BBD">
        <w:rPr>
          <w:rFonts w:eastAsiaTheme="minorEastAsia"/>
        </w:rPr>
        <w:t>. For each feedback entry, it checks if the feedback text is longer than 100 characters. If so, it splits the text into visible and hidden parts and displays it in a formatted HTML structure</w:t>
      </w:r>
      <w:r w:rsidR="00C110C4">
        <w:rPr>
          <w:rFonts w:eastAsiaTheme="minorEastAsia"/>
        </w:rPr>
        <w:t>.</w:t>
      </w:r>
    </w:p>
    <w:p w14:paraId="41545621" w14:textId="77777777" w:rsidR="005E1BBD" w:rsidRDefault="005E1BBD" w:rsidP="00894826">
      <w:pPr>
        <w:rPr>
          <w:rFonts w:eastAsiaTheme="minorEastAsia"/>
        </w:rPr>
      </w:pPr>
    </w:p>
    <w:p w14:paraId="5B78F479" w14:textId="77777777" w:rsidR="005E1BBD" w:rsidRPr="005E1BBD" w:rsidRDefault="005E1BBD" w:rsidP="00894826">
      <w:pPr>
        <w:pStyle w:val="ListParagraph"/>
        <w:numPr>
          <w:ilvl w:val="0"/>
          <w:numId w:val="18"/>
        </w:numPr>
        <w:rPr>
          <w:rFonts w:eastAsiaTheme="minorEastAsia"/>
        </w:rPr>
      </w:pPr>
      <w:r w:rsidRPr="005E1BBD">
        <w:rPr>
          <w:rFonts w:eastAsiaTheme="minorEastAsia"/>
        </w:rPr>
        <w:t>Close Database Connection:</w:t>
      </w:r>
    </w:p>
    <w:p w14:paraId="4A47A08C" w14:textId="77777777" w:rsidR="005E1BBD" w:rsidRDefault="005E1BBD" w:rsidP="00894826">
      <w:pPr>
        <w:pStyle w:val="ListParagraph"/>
        <w:rPr>
          <w:rFonts w:eastAsiaTheme="minorEastAsia"/>
        </w:rPr>
      </w:pPr>
      <w:r w:rsidRPr="005E1BBD">
        <w:rPr>
          <w:rFonts w:eastAsiaTheme="minorEastAsia"/>
        </w:rPr>
        <w:t xml:space="preserve">The script closes the database connection with </w:t>
      </w:r>
      <w:proofErr w:type="spellStart"/>
      <w:r w:rsidRPr="005E1BBD">
        <w:rPr>
          <w:rFonts w:eastAsiaTheme="minorEastAsia"/>
          <w:b/>
        </w:rPr>
        <w:t>mysqli_</w:t>
      </w:r>
      <w:proofErr w:type="gramStart"/>
      <w:r w:rsidRPr="005E1BBD">
        <w:rPr>
          <w:rFonts w:eastAsiaTheme="minorEastAsia"/>
          <w:b/>
        </w:rPr>
        <w:t>close</w:t>
      </w:r>
      <w:proofErr w:type="spellEnd"/>
      <w:r w:rsidRPr="005E1BBD">
        <w:rPr>
          <w:rFonts w:eastAsiaTheme="minorEastAsia"/>
          <w:b/>
        </w:rPr>
        <w:t>(</w:t>
      </w:r>
      <w:proofErr w:type="gramEnd"/>
      <w:r w:rsidRPr="005E1BBD">
        <w:rPr>
          <w:rFonts w:eastAsiaTheme="minorEastAsia"/>
          <w:b/>
        </w:rPr>
        <w:t>$con);</w:t>
      </w:r>
      <w:r w:rsidRPr="005E1BBD">
        <w:rPr>
          <w:rFonts w:eastAsiaTheme="minorEastAsia"/>
        </w:rPr>
        <w:t>.</w:t>
      </w:r>
    </w:p>
    <w:p w14:paraId="7B3091A4" w14:textId="77777777" w:rsidR="009D6952" w:rsidRPr="005E1BBD" w:rsidRDefault="009D6952" w:rsidP="00894826">
      <w:pPr>
        <w:pStyle w:val="ListParagraph"/>
        <w:rPr>
          <w:rFonts w:eastAsiaTheme="minorEastAsia"/>
        </w:rPr>
      </w:pPr>
    </w:p>
    <w:p w14:paraId="38E6E57D" w14:textId="77777777" w:rsidR="005E1BBD" w:rsidRPr="005E1BBD" w:rsidRDefault="005E1BBD" w:rsidP="00894826">
      <w:pPr>
        <w:pStyle w:val="ListParagraph"/>
        <w:numPr>
          <w:ilvl w:val="0"/>
          <w:numId w:val="18"/>
        </w:numPr>
        <w:rPr>
          <w:rFonts w:eastAsiaTheme="minorEastAsia"/>
        </w:rPr>
      </w:pPr>
      <w:r w:rsidRPr="005E1BBD">
        <w:rPr>
          <w:rFonts w:eastAsiaTheme="minorEastAsia"/>
        </w:rPr>
        <w:t>JavaScript for Toggle Functionality:</w:t>
      </w:r>
    </w:p>
    <w:p w14:paraId="4937F7F8" w14:textId="77866C0B" w:rsidR="005E1BBD" w:rsidRPr="005E1BBD" w:rsidRDefault="005E1BBD" w:rsidP="00894826">
      <w:pPr>
        <w:pStyle w:val="ListParagraph"/>
        <w:rPr>
          <w:rFonts w:eastAsiaTheme="minorEastAsia"/>
        </w:rPr>
      </w:pPr>
      <w:r w:rsidRPr="005E1BBD">
        <w:rPr>
          <w:rFonts w:eastAsiaTheme="minorEastAsia"/>
        </w:rPr>
        <w:t xml:space="preserve">The script includes a JavaScript function to toggle the display of the hidden feedback text. </w:t>
      </w:r>
    </w:p>
    <w:p w14:paraId="7B822BA1" w14:textId="7AEBEA10" w:rsidR="00C6141E" w:rsidRDefault="00C6141E" w:rsidP="00894826">
      <w:pPr>
        <w:pStyle w:val="ListParagraph"/>
        <w:rPr>
          <w:rFonts w:eastAsiaTheme="minorEastAsia"/>
        </w:rPr>
      </w:pPr>
    </w:p>
    <w:p w14:paraId="10CFDC6C" w14:textId="77777777" w:rsidR="00537D3A" w:rsidRDefault="00537D3A" w:rsidP="00C32D2B"/>
    <w:p w14:paraId="5594052C" w14:textId="77777777" w:rsidR="00257D91" w:rsidRDefault="00257D91" w:rsidP="00894826">
      <w:r>
        <w:br w:type="page"/>
      </w:r>
    </w:p>
    <w:p w14:paraId="51231F88" w14:textId="45EF9E79" w:rsidR="00217376" w:rsidRPr="00AF7638" w:rsidRDefault="00C32D2B" w:rsidP="00CE1467">
      <w:pPr>
        <w:pStyle w:val="Heading3"/>
      </w:pPr>
      <w:bookmarkStart w:id="88" w:name="_Toc168348829"/>
      <w:r>
        <w:lastRenderedPageBreak/>
        <w:t>Edit Page</w:t>
      </w:r>
      <w:bookmarkEnd w:id="88"/>
      <w:r>
        <w:t xml:space="preserve"> </w:t>
      </w:r>
    </w:p>
    <w:p w14:paraId="2271D6A0" w14:textId="77777777" w:rsidR="00D60EBE" w:rsidRDefault="00D60EBE" w:rsidP="00CE1467">
      <w:pPr>
        <w:pStyle w:val="codeblackbg"/>
      </w:pPr>
      <w:r>
        <w:t xml:space="preserve">    </w:t>
      </w:r>
      <w:r>
        <w:rPr>
          <w:color w:val="569CD6"/>
        </w:rPr>
        <w:t>&lt;?</w:t>
      </w:r>
      <w:proofErr w:type="spellStart"/>
      <w:r>
        <w:rPr>
          <w:color w:val="569CD6"/>
        </w:rPr>
        <w:t>php</w:t>
      </w:r>
      <w:proofErr w:type="spellEnd"/>
    </w:p>
    <w:p w14:paraId="0443756C" w14:textId="77777777" w:rsidR="00D60EBE" w:rsidRDefault="00D60EBE" w:rsidP="00CE1467">
      <w:pPr>
        <w:pStyle w:val="codeblackbg"/>
      </w:pPr>
      <w:r>
        <w:t xml:space="preserve">        </w:t>
      </w:r>
      <w:r>
        <w:rPr>
          <w:color w:val="C586C0"/>
        </w:rPr>
        <w:t>include</w:t>
      </w:r>
      <w:r>
        <w:t>(</w:t>
      </w:r>
      <w:r>
        <w:rPr>
          <w:color w:val="CE9178"/>
        </w:rPr>
        <w:t>"</w:t>
      </w:r>
      <w:proofErr w:type="spellStart"/>
      <w:r>
        <w:rPr>
          <w:color w:val="CE9178"/>
        </w:rPr>
        <w:t>conn.php</w:t>
      </w:r>
      <w:proofErr w:type="spellEnd"/>
      <w:r>
        <w:rPr>
          <w:color w:val="CE9178"/>
        </w:rPr>
        <w:t>"</w:t>
      </w:r>
      <w:r>
        <w:t>);</w:t>
      </w:r>
    </w:p>
    <w:p w14:paraId="2AFC53AD" w14:textId="77777777" w:rsidR="00D60EBE" w:rsidRDefault="00D60EBE" w:rsidP="00CE1467">
      <w:pPr>
        <w:pStyle w:val="codeblackbg"/>
      </w:pPr>
      <w:r>
        <w:t xml:space="preserve">        </w:t>
      </w:r>
      <w:r>
        <w:rPr>
          <w:color w:val="9CDCFE"/>
        </w:rPr>
        <w:t>$id</w:t>
      </w:r>
      <w:r>
        <w:t xml:space="preserve"> = </w:t>
      </w:r>
      <w:r>
        <w:rPr>
          <w:color w:val="9CDCFE"/>
        </w:rPr>
        <w:t>$_GET</w:t>
      </w:r>
      <w:r>
        <w:t>[</w:t>
      </w:r>
      <w:r>
        <w:rPr>
          <w:color w:val="CE9178"/>
        </w:rPr>
        <w:t>"id"</w:t>
      </w:r>
      <w:r>
        <w:t>];</w:t>
      </w:r>
    </w:p>
    <w:p w14:paraId="2D22EA77" w14:textId="77777777" w:rsidR="00D60EBE" w:rsidRDefault="00D60EBE" w:rsidP="00CE1467">
      <w:pPr>
        <w:pStyle w:val="codeblackbg"/>
        <w:rPr>
          <w:color w:val="D4D4D4"/>
        </w:rPr>
      </w:pPr>
      <w:r>
        <w:rPr>
          <w:color w:val="D4D4D4"/>
        </w:rPr>
        <w:t xml:space="preserve">        </w:t>
      </w:r>
      <w:r>
        <w:rPr>
          <w:color w:val="9CDCFE"/>
        </w:rPr>
        <w:t>$</w:t>
      </w:r>
      <w:proofErr w:type="spellStart"/>
      <w:r>
        <w:rPr>
          <w:color w:val="9CDCFE"/>
        </w:rPr>
        <w:t>sql</w:t>
      </w:r>
      <w:proofErr w:type="spellEnd"/>
      <w:r>
        <w:rPr>
          <w:color w:val="D4D4D4"/>
        </w:rPr>
        <w:t xml:space="preserve"> = </w:t>
      </w:r>
      <w:r>
        <w:t>"</w:t>
      </w:r>
      <w:r>
        <w:rPr>
          <w:color w:val="569CD6"/>
        </w:rPr>
        <w:t>SELECT</w:t>
      </w:r>
      <w:r>
        <w:t xml:space="preserve"> </w:t>
      </w:r>
      <w:r>
        <w:rPr>
          <w:color w:val="D4D4D4"/>
        </w:rPr>
        <w:t>*</w:t>
      </w:r>
      <w:r>
        <w:t xml:space="preserve"> </w:t>
      </w:r>
      <w:r>
        <w:rPr>
          <w:color w:val="569CD6"/>
        </w:rPr>
        <w:t>FROM</w:t>
      </w:r>
      <w:r>
        <w:t xml:space="preserve"> </w:t>
      </w:r>
      <w:proofErr w:type="spellStart"/>
      <w:r>
        <w:t>userdetail</w:t>
      </w:r>
      <w:proofErr w:type="spellEnd"/>
      <w:r>
        <w:t xml:space="preserve"> </w:t>
      </w:r>
      <w:r>
        <w:rPr>
          <w:color w:val="569CD6"/>
        </w:rPr>
        <w:t>WHERE</w:t>
      </w:r>
      <w:r>
        <w:t xml:space="preserve"> </w:t>
      </w:r>
      <w:proofErr w:type="spellStart"/>
      <w:r>
        <w:t>user_id</w:t>
      </w:r>
      <w:proofErr w:type="spellEnd"/>
      <w:r>
        <w:rPr>
          <w:color w:val="D4D4D4"/>
        </w:rPr>
        <w:t>=</w:t>
      </w:r>
      <w:r>
        <w:rPr>
          <w:color w:val="9CDCFE"/>
        </w:rPr>
        <w:t>$id</w:t>
      </w:r>
      <w:r>
        <w:t>"</w:t>
      </w:r>
      <w:r>
        <w:rPr>
          <w:color w:val="D4D4D4"/>
        </w:rPr>
        <w:t>;  </w:t>
      </w:r>
    </w:p>
    <w:p w14:paraId="2F89B02C" w14:textId="77777777" w:rsidR="00D60EBE" w:rsidRDefault="00D60EBE" w:rsidP="00CE1467">
      <w:pPr>
        <w:pStyle w:val="codeblackbg"/>
        <w:rPr>
          <w:color w:val="CCCCCC"/>
        </w:rPr>
      </w:pPr>
      <w:r>
        <w:t xml:space="preserve">        </w:t>
      </w:r>
      <w:r>
        <w:rPr>
          <w:color w:val="9CDCFE"/>
        </w:rPr>
        <w:t>$result</w:t>
      </w:r>
      <w:r>
        <w:t xml:space="preserve"> = </w:t>
      </w:r>
      <w:proofErr w:type="spellStart"/>
      <w:r>
        <w:rPr>
          <w:color w:val="DCDCAA"/>
        </w:rPr>
        <w:t>mysqli_</w:t>
      </w:r>
      <w:proofErr w:type="gramStart"/>
      <w:r>
        <w:rPr>
          <w:color w:val="DCDCAA"/>
        </w:rPr>
        <w:t>query</w:t>
      </w:r>
      <w:proofErr w:type="spellEnd"/>
      <w:r>
        <w:t>(</w:t>
      </w:r>
      <w:proofErr w:type="gramEnd"/>
      <w:r>
        <w:rPr>
          <w:color w:val="9CDCFE"/>
        </w:rPr>
        <w:t>$con</w:t>
      </w:r>
      <w:r>
        <w:t xml:space="preserve">, </w:t>
      </w:r>
      <w:r>
        <w:rPr>
          <w:color w:val="9CDCFE"/>
        </w:rPr>
        <w:t>$</w:t>
      </w:r>
      <w:proofErr w:type="spellStart"/>
      <w:r>
        <w:rPr>
          <w:color w:val="9CDCFE"/>
        </w:rPr>
        <w:t>sql</w:t>
      </w:r>
      <w:proofErr w:type="spellEnd"/>
      <w:r>
        <w:t>);</w:t>
      </w:r>
    </w:p>
    <w:p w14:paraId="503852C3" w14:textId="77777777" w:rsidR="00D60EBE" w:rsidRDefault="00D60EBE" w:rsidP="00CE1467">
      <w:pPr>
        <w:pStyle w:val="codeblackbg"/>
        <w:rPr>
          <w:color w:val="CCCCCC"/>
        </w:rPr>
      </w:pPr>
      <w:r>
        <w:rPr>
          <w:color w:val="D4D4D4"/>
        </w:rPr>
        <w:t xml:space="preserve">        </w:t>
      </w:r>
      <w:r>
        <w:rPr>
          <w:color w:val="9CDCFE"/>
        </w:rPr>
        <w:t>$row</w:t>
      </w:r>
      <w:r>
        <w:rPr>
          <w:color w:val="D4D4D4"/>
        </w:rPr>
        <w:t xml:space="preserve"> = </w:t>
      </w:r>
      <w:proofErr w:type="spellStart"/>
      <w:r>
        <w:t>mysqli_fetch_array</w:t>
      </w:r>
      <w:proofErr w:type="spellEnd"/>
      <w:r>
        <w:rPr>
          <w:color w:val="D4D4D4"/>
        </w:rPr>
        <w:t>(</w:t>
      </w:r>
      <w:r>
        <w:rPr>
          <w:color w:val="9CDCFE"/>
        </w:rPr>
        <w:t>$result</w:t>
      </w:r>
      <w:r>
        <w:rPr>
          <w:color w:val="D4D4D4"/>
        </w:rPr>
        <w:t>);</w:t>
      </w:r>
    </w:p>
    <w:p w14:paraId="1BCBE752" w14:textId="77777777" w:rsidR="00D60EBE" w:rsidRDefault="00D60EBE" w:rsidP="00CE1467">
      <w:pPr>
        <w:pStyle w:val="codeblackbg"/>
        <w:rPr>
          <w:color w:val="CCCCCC"/>
        </w:rPr>
      </w:pPr>
      <w:r>
        <w:t xml:space="preserve">    </w:t>
      </w:r>
      <w:r>
        <w:rPr>
          <w:color w:val="569CD6"/>
        </w:rPr>
        <w:t>?&gt;</w:t>
      </w:r>
    </w:p>
    <w:p w14:paraId="7875FE84" w14:textId="77777777" w:rsidR="00D60EBE" w:rsidRDefault="00D60EBE" w:rsidP="00CE1467">
      <w:pPr>
        <w:pStyle w:val="codeblackbg"/>
        <w:rPr>
          <w:color w:val="CCCCCC"/>
        </w:rPr>
      </w:pPr>
      <w:r>
        <w:rPr>
          <w:color w:val="CCCCCC"/>
        </w:rPr>
        <w:t xml:space="preserve">    </w:t>
      </w:r>
      <w:r>
        <w:t>&lt;</w:t>
      </w:r>
      <w:r>
        <w:rPr>
          <w:color w:val="569CD6"/>
        </w:rPr>
        <w:t>div</w:t>
      </w:r>
      <w:r>
        <w:rPr>
          <w:color w:val="CCCCCC"/>
        </w:rPr>
        <w:t xml:space="preserve"> </w:t>
      </w:r>
      <w:r>
        <w:rPr>
          <w:color w:val="9CDCFE"/>
        </w:rPr>
        <w:t>class</w:t>
      </w:r>
      <w:r>
        <w:rPr>
          <w:color w:val="CCCCCC"/>
        </w:rPr>
        <w:t>=</w:t>
      </w:r>
      <w:r>
        <w:t>"container"&gt;</w:t>
      </w:r>
    </w:p>
    <w:p w14:paraId="61B203F7" w14:textId="77777777" w:rsidR="00D60EBE" w:rsidRDefault="00D60EBE" w:rsidP="00CE1467">
      <w:pPr>
        <w:pStyle w:val="codeblackbg"/>
      </w:pPr>
      <w:r>
        <w:t>        &lt;</w:t>
      </w:r>
      <w:r>
        <w:rPr>
          <w:color w:val="569CD6"/>
        </w:rPr>
        <w:t>h2</w:t>
      </w:r>
      <w:r>
        <w:t>&gt;Edit Contact&lt;/</w:t>
      </w:r>
      <w:r>
        <w:rPr>
          <w:color w:val="569CD6"/>
        </w:rPr>
        <w:t>h2</w:t>
      </w:r>
      <w:r>
        <w:t>&gt;</w:t>
      </w:r>
    </w:p>
    <w:p w14:paraId="054EF7DF" w14:textId="77777777" w:rsidR="00D60EBE" w:rsidRDefault="00D60EBE" w:rsidP="00CE1467">
      <w:pPr>
        <w:pStyle w:val="codeblackbg"/>
        <w:rPr>
          <w:color w:val="CCCCCC"/>
        </w:rPr>
      </w:pPr>
      <w:r>
        <w:rPr>
          <w:color w:val="CCCCCC"/>
        </w:rPr>
        <w:t xml:space="preserve">        </w:t>
      </w:r>
      <w:r>
        <w:t>&lt;</w:t>
      </w:r>
      <w:r>
        <w:rPr>
          <w:color w:val="569CD6"/>
        </w:rPr>
        <w:t>form</w:t>
      </w:r>
      <w:r>
        <w:rPr>
          <w:color w:val="CCCCCC"/>
        </w:rPr>
        <w:t xml:space="preserve"> </w:t>
      </w:r>
      <w:r>
        <w:rPr>
          <w:color w:val="9CDCFE"/>
        </w:rPr>
        <w:t>action</w:t>
      </w:r>
      <w:r>
        <w:rPr>
          <w:color w:val="CCCCCC"/>
        </w:rPr>
        <w:t>=</w:t>
      </w:r>
      <w:r>
        <w:t>"</w:t>
      </w:r>
      <w:proofErr w:type="spellStart"/>
      <w:r>
        <w:t>update.php</w:t>
      </w:r>
      <w:proofErr w:type="spellEnd"/>
      <w:r>
        <w:t>"</w:t>
      </w:r>
      <w:r>
        <w:rPr>
          <w:color w:val="CCCCCC"/>
        </w:rPr>
        <w:t xml:space="preserve"> </w:t>
      </w:r>
      <w:r>
        <w:rPr>
          <w:color w:val="9CDCFE"/>
        </w:rPr>
        <w:t>method</w:t>
      </w:r>
      <w:r>
        <w:rPr>
          <w:color w:val="CCCCCC"/>
        </w:rPr>
        <w:t>=</w:t>
      </w:r>
      <w:r>
        <w:t>"post"&gt;</w:t>
      </w:r>
    </w:p>
    <w:p w14:paraId="4187D105" w14:textId="77777777" w:rsidR="00D60EBE" w:rsidRDefault="00D60EBE" w:rsidP="00CE1467">
      <w:pPr>
        <w:pStyle w:val="codeblackbg"/>
      </w:pPr>
      <w:r>
        <w:rPr>
          <w:color w:val="CCCCCC"/>
        </w:rPr>
        <w:t xml:space="preserve">            </w:t>
      </w:r>
      <w:r>
        <w:t>&lt;</w:t>
      </w:r>
      <w:r>
        <w:rPr>
          <w:color w:val="569CD6"/>
        </w:rPr>
        <w:t>input</w:t>
      </w:r>
      <w:r>
        <w:rPr>
          <w:color w:val="CCCCCC"/>
        </w:rPr>
        <w:t xml:space="preserve"> </w:t>
      </w:r>
      <w:r>
        <w:rPr>
          <w:color w:val="9CDCFE"/>
        </w:rPr>
        <w:t>type</w:t>
      </w:r>
      <w:r>
        <w:rPr>
          <w:color w:val="CCCCCC"/>
        </w:rPr>
        <w:t>=</w:t>
      </w:r>
      <w:r>
        <w:t>"hidden"</w:t>
      </w:r>
      <w:r>
        <w:rPr>
          <w:color w:val="CCCCCC"/>
        </w:rPr>
        <w:t xml:space="preserve"> </w:t>
      </w:r>
      <w:r>
        <w:rPr>
          <w:color w:val="9CDCFE"/>
        </w:rPr>
        <w:t>name</w:t>
      </w:r>
      <w:r>
        <w:rPr>
          <w:color w:val="CCCCCC"/>
        </w:rPr>
        <w:t>=</w:t>
      </w:r>
      <w:r>
        <w:t>"id"</w:t>
      </w:r>
      <w:r>
        <w:rPr>
          <w:color w:val="CCCCCC"/>
        </w:rPr>
        <w:t xml:space="preserve"> </w:t>
      </w:r>
      <w:r>
        <w:rPr>
          <w:color w:val="9CDCFE"/>
        </w:rPr>
        <w:t>value</w:t>
      </w:r>
      <w:r>
        <w:rPr>
          <w:color w:val="CCCCCC"/>
        </w:rPr>
        <w:t>=</w:t>
      </w:r>
      <w:r>
        <w:t>"</w:t>
      </w:r>
      <w:r>
        <w:rPr>
          <w:color w:val="569CD6"/>
        </w:rPr>
        <w:t>&lt;?</w:t>
      </w:r>
      <w:proofErr w:type="spellStart"/>
      <w:r>
        <w:rPr>
          <w:color w:val="569CD6"/>
        </w:rPr>
        <w:t>php</w:t>
      </w:r>
      <w:proofErr w:type="spellEnd"/>
      <w:r>
        <w:rPr>
          <w:color w:val="D4D4D4"/>
        </w:rPr>
        <w:t xml:space="preserve"> </w:t>
      </w:r>
      <w:r>
        <w:rPr>
          <w:color w:val="DCDCAA"/>
        </w:rPr>
        <w:t>echo</w:t>
      </w:r>
      <w:r>
        <w:rPr>
          <w:color w:val="D4D4D4"/>
        </w:rPr>
        <w:t xml:space="preserve"> </w:t>
      </w:r>
      <w:r>
        <w:rPr>
          <w:color w:val="9CDCFE"/>
        </w:rPr>
        <w:t>$row</w:t>
      </w:r>
      <w:r>
        <w:rPr>
          <w:color w:val="D4D4D4"/>
        </w:rPr>
        <w:t>[</w:t>
      </w:r>
      <w:r>
        <w:t>'</w:t>
      </w:r>
      <w:proofErr w:type="spellStart"/>
      <w:r>
        <w:t>user_id</w:t>
      </w:r>
      <w:proofErr w:type="spellEnd"/>
      <w:r>
        <w:t>'</w:t>
      </w:r>
      <w:r>
        <w:rPr>
          <w:color w:val="D4D4D4"/>
        </w:rPr>
        <w:t>]</w:t>
      </w:r>
      <w:proofErr w:type="gramStart"/>
      <w:r>
        <w:rPr>
          <w:color w:val="D4D4D4"/>
        </w:rPr>
        <w:t xml:space="preserve">; </w:t>
      </w:r>
      <w:r>
        <w:rPr>
          <w:color w:val="569CD6"/>
        </w:rPr>
        <w:t>?</w:t>
      </w:r>
      <w:proofErr w:type="gramEnd"/>
      <w:r>
        <w:rPr>
          <w:color w:val="569CD6"/>
        </w:rPr>
        <w:t>&gt;</w:t>
      </w:r>
      <w:r>
        <w:t>"&gt;</w:t>
      </w:r>
    </w:p>
    <w:p w14:paraId="126A90B3" w14:textId="77777777" w:rsidR="00D60EBE" w:rsidRDefault="00D60EBE" w:rsidP="00CE1467">
      <w:pPr>
        <w:pStyle w:val="codeblackbg"/>
      </w:pPr>
      <w:r>
        <w:t>            &lt;</w:t>
      </w:r>
      <w:r>
        <w:rPr>
          <w:color w:val="569CD6"/>
        </w:rPr>
        <w:t>div</w:t>
      </w:r>
      <w:r>
        <w:t xml:space="preserve"> </w:t>
      </w:r>
      <w:r>
        <w:rPr>
          <w:color w:val="9CDCFE"/>
        </w:rPr>
        <w:t>class</w:t>
      </w:r>
      <w:r>
        <w:t>=</w:t>
      </w:r>
      <w:r>
        <w:rPr>
          <w:color w:val="CE9178"/>
        </w:rPr>
        <w:t>"field"</w:t>
      </w:r>
      <w:r>
        <w:t>&gt;</w:t>
      </w:r>
    </w:p>
    <w:p w14:paraId="1D3DDB60" w14:textId="77777777" w:rsidR="00D60EBE" w:rsidRDefault="00D60EBE" w:rsidP="00CE1467">
      <w:pPr>
        <w:pStyle w:val="codeblackbg"/>
      </w:pPr>
      <w:r>
        <w:t>                &lt;</w:t>
      </w:r>
      <w:r>
        <w:rPr>
          <w:color w:val="569CD6"/>
        </w:rPr>
        <w:t>label</w:t>
      </w:r>
      <w:r>
        <w:t xml:space="preserve"> </w:t>
      </w:r>
      <w:r>
        <w:rPr>
          <w:color w:val="9CDCFE"/>
        </w:rPr>
        <w:t>for</w:t>
      </w:r>
      <w:r>
        <w:t>=</w:t>
      </w:r>
      <w:r>
        <w:rPr>
          <w:color w:val="CE9178"/>
        </w:rPr>
        <w:t>"name"</w:t>
      </w:r>
      <w:r>
        <w:t>&gt;Name&lt;/</w:t>
      </w:r>
      <w:r>
        <w:rPr>
          <w:color w:val="569CD6"/>
        </w:rPr>
        <w:t>label</w:t>
      </w:r>
      <w:r>
        <w:t>&gt;</w:t>
      </w:r>
    </w:p>
    <w:p w14:paraId="6915BC20" w14:textId="77777777" w:rsidR="00D60EBE" w:rsidRDefault="00D60EBE" w:rsidP="00CE1467">
      <w:pPr>
        <w:pStyle w:val="codeblackbg"/>
        <w:rPr>
          <w:color w:val="CCCCCC"/>
        </w:rPr>
      </w:pPr>
      <w:r>
        <w:rPr>
          <w:color w:val="CCCCCC"/>
        </w:rPr>
        <w:t xml:space="preserve">                </w:t>
      </w:r>
      <w:r>
        <w:t>&lt;</w:t>
      </w:r>
      <w:r>
        <w:rPr>
          <w:color w:val="569CD6"/>
        </w:rPr>
        <w:t>input</w:t>
      </w:r>
      <w:r>
        <w:rPr>
          <w:color w:val="CCCCCC"/>
        </w:rPr>
        <w:t xml:space="preserve"> </w:t>
      </w:r>
      <w:r>
        <w:rPr>
          <w:color w:val="9CDCFE"/>
        </w:rPr>
        <w:t>type</w:t>
      </w:r>
      <w:r>
        <w:rPr>
          <w:color w:val="CCCCCC"/>
        </w:rPr>
        <w:t>=</w:t>
      </w:r>
      <w:r>
        <w:t>"text"</w:t>
      </w:r>
      <w:r>
        <w:rPr>
          <w:color w:val="CCCCCC"/>
        </w:rPr>
        <w:t xml:space="preserve"> </w:t>
      </w:r>
      <w:r>
        <w:rPr>
          <w:color w:val="9CDCFE"/>
        </w:rPr>
        <w:t>name</w:t>
      </w:r>
      <w:r>
        <w:rPr>
          <w:color w:val="CCCCCC"/>
        </w:rPr>
        <w:t>=</w:t>
      </w:r>
      <w:r>
        <w:t>"name"</w:t>
      </w:r>
      <w:r>
        <w:rPr>
          <w:color w:val="CCCCCC"/>
        </w:rPr>
        <w:t xml:space="preserve"> </w:t>
      </w:r>
      <w:r>
        <w:rPr>
          <w:color w:val="9CDCFE"/>
        </w:rPr>
        <w:t>id</w:t>
      </w:r>
      <w:r>
        <w:rPr>
          <w:color w:val="CCCCCC"/>
        </w:rPr>
        <w:t>=</w:t>
      </w:r>
      <w:r>
        <w:t>"name"</w:t>
      </w:r>
      <w:r>
        <w:rPr>
          <w:color w:val="CCCCCC"/>
        </w:rPr>
        <w:t xml:space="preserve"> </w:t>
      </w:r>
      <w:r>
        <w:rPr>
          <w:color w:val="9CDCFE"/>
        </w:rPr>
        <w:t>required</w:t>
      </w:r>
      <w:r>
        <w:rPr>
          <w:color w:val="CCCCCC"/>
        </w:rPr>
        <w:t xml:space="preserve"> </w:t>
      </w:r>
      <w:r>
        <w:rPr>
          <w:color w:val="9CDCFE"/>
        </w:rPr>
        <w:t>value</w:t>
      </w:r>
      <w:r>
        <w:rPr>
          <w:color w:val="CCCCCC"/>
        </w:rPr>
        <w:t>=</w:t>
      </w:r>
      <w:r>
        <w:t>"</w:t>
      </w:r>
      <w:r>
        <w:rPr>
          <w:color w:val="569CD6"/>
        </w:rPr>
        <w:t>&lt;?</w:t>
      </w:r>
      <w:proofErr w:type="spellStart"/>
      <w:r>
        <w:rPr>
          <w:color w:val="569CD6"/>
        </w:rPr>
        <w:t>php</w:t>
      </w:r>
      <w:proofErr w:type="spellEnd"/>
      <w:r>
        <w:rPr>
          <w:color w:val="D4D4D4"/>
        </w:rPr>
        <w:t xml:space="preserve"> </w:t>
      </w:r>
      <w:r>
        <w:rPr>
          <w:color w:val="DCDCAA"/>
        </w:rPr>
        <w:t>echo</w:t>
      </w:r>
      <w:r>
        <w:rPr>
          <w:color w:val="D4D4D4"/>
        </w:rPr>
        <w:t xml:space="preserve"> </w:t>
      </w:r>
      <w:r>
        <w:rPr>
          <w:color w:val="9CDCFE"/>
        </w:rPr>
        <w:t>$row</w:t>
      </w:r>
      <w:r>
        <w:rPr>
          <w:color w:val="D4D4D4"/>
        </w:rPr>
        <w:t>[</w:t>
      </w:r>
      <w:r>
        <w:t>'</w:t>
      </w:r>
      <w:proofErr w:type="spellStart"/>
      <w:r>
        <w:t>user_name</w:t>
      </w:r>
      <w:proofErr w:type="spellEnd"/>
      <w:r>
        <w:t>'</w:t>
      </w:r>
      <w:r>
        <w:rPr>
          <w:color w:val="D4D4D4"/>
        </w:rPr>
        <w:t>]</w:t>
      </w:r>
      <w:proofErr w:type="gramStart"/>
      <w:r>
        <w:rPr>
          <w:color w:val="D4D4D4"/>
        </w:rPr>
        <w:t xml:space="preserve">; </w:t>
      </w:r>
      <w:r>
        <w:rPr>
          <w:color w:val="569CD6"/>
        </w:rPr>
        <w:t>?</w:t>
      </w:r>
      <w:proofErr w:type="gramEnd"/>
      <w:r>
        <w:rPr>
          <w:color w:val="569CD6"/>
        </w:rPr>
        <w:t>&gt;</w:t>
      </w:r>
      <w:r>
        <w:t>"&gt;</w:t>
      </w:r>
    </w:p>
    <w:p w14:paraId="01DF180E" w14:textId="77777777" w:rsidR="00D60EBE" w:rsidRDefault="00D60EBE" w:rsidP="00CE1467">
      <w:pPr>
        <w:pStyle w:val="codeblackbg"/>
      </w:pPr>
      <w:r>
        <w:t>            &lt;/</w:t>
      </w:r>
      <w:r>
        <w:rPr>
          <w:color w:val="569CD6"/>
        </w:rPr>
        <w:t>div</w:t>
      </w:r>
      <w:r>
        <w:t>&gt;</w:t>
      </w:r>
    </w:p>
    <w:p w14:paraId="66AA914C" w14:textId="77777777" w:rsidR="00D60EBE" w:rsidRDefault="00D60EBE" w:rsidP="00CE1467">
      <w:pPr>
        <w:pStyle w:val="codeblackbg"/>
        <w:rPr>
          <w:color w:val="CCCCCC"/>
        </w:rPr>
      </w:pPr>
      <w:r>
        <w:rPr>
          <w:color w:val="CCCCCC"/>
        </w:rPr>
        <w:t xml:space="preserve">            </w:t>
      </w:r>
      <w:r>
        <w:t>&lt;</w:t>
      </w:r>
      <w:r>
        <w:rPr>
          <w:color w:val="569CD6"/>
        </w:rPr>
        <w:t>input</w:t>
      </w:r>
      <w:r>
        <w:rPr>
          <w:color w:val="CCCCCC"/>
        </w:rPr>
        <w:t xml:space="preserve"> </w:t>
      </w:r>
      <w:r>
        <w:rPr>
          <w:color w:val="9CDCFE"/>
        </w:rPr>
        <w:t>type</w:t>
      </w:r>
      <w:r>
        <w:rPr>
          <w:color w:val="CCCCCC"/>
        </w:rPr>
        <w:t>=</w:t>
      </w:r>
      <w:r>
        <w:t>"hidden"</w:t>
      </w:r>
      <w:r>
        <w:rPr>
          <w:color w:val="CCCCCC"/>
        </w:rPr>
        <w:t xml:space="preserve"> </w:t>
      </w:r>
      <w:r>
        <w:rPr>
          <w:color w:val="9CDCFE"/>
        </w:rPr>
        <w:t>name</w:t>
      </w:r>
      <w:r>
        <w:rPr>
          <w:color w:val="CCCCCC"/>
        </w:rPr>
        <w:t>=</w:t>
      </w:r>
      <w:r>
        <w:t>"password"</w:t>
      </w:r>
      <w:r>
        <w:rPr>
          <w:color w:val="CCCCCC"/>
        </w:rPr>
        <w:t xml:space="preserve"> </w:t>
      </w:r>
      <w:r>
        <w:rPr>
          <w:color w:val="9CDCFE"/>
        </w:rPr>
        <w:t>value</w:t>
      </w:r>
      <w:r>
        <w:rPr>
          <w:color w:val="CCCCCC"/>
        </w:rPr>
        <w:t>=</w:t>
      </w:r>
      <w:r>
        <w:t>"</w:t>
      </w:r>
      <w:r>
        <w:rPr>
          <w:color w:val="569CD6"/>
        </w:rPr>
        <w:t>&lt;?</w:t>
      </w:r>
      <w:proofErr w:type="spellStart"/>
      <w:r>
        <w:rPr>
          <w:color w:val="569CD6"/>
        </w:rPr>
        <w:t>php</w:t>
      </w:r>
      <w:proofErr w:type="spellEnd"/>
      <w:r>
        <w:rPr>
          <w:color w:val="D4D4D4"/>
        </w:rPr>
        <w:t xml:space="preserve"> </w:t>
      </w:r>
      <w:r>
        <w:rPr>
          <w:color w:val="DCDCAA"/>
        </w:rPr>
        <w:t>echo</w:t>
      </w:r>
      <w:r>
        <w:rPr>
          <w:color w:val="D4D4D4"/>
        </w:rPr>
        <w:t xml:space="preserve"> </w:t>
      </w:r>
      <w:r>
        <w:rPr>
          <w:color w:val="9CDCFE"/>
        </w:rPr>
        <w:t>$row</w:t>
      </w:r>
      <w:r>
        <w:rPr>
          <w:color w:val="D4D4D4"/>
        </w:rPr>
        <w:t>[</w:t>
      </w:r>
      <w:r>
        <w:t>'</w:t>
      </w:r>
      <w:proofErr w:type="spellStart"/>
      <w:r>
        <w:t>user_password</w:t>
      </w:r>
      <w:proofErr w:type="spellEnd"/>
      <w:r>
        <w:t>'</w:t>
      </w:r>
      <w:r>
        <w:rPr>
          <w:color w:val="D4D4D4"/>
        </w:rPr>
        <w:t>]</w:t>
      </w:r>
      <w:proofErr w:type="gramStart"/>
      <w:r>
        <w:rPr>
          <w:color w:val="D4D4D4"/>
        </w:rPr>
        <w:t xml:space="preserve">; </w:t>
      </w:r>
      <w:r>
        <w:rPr>
          <w:color w:val="569CD6"/>
        </w:rPr>
        <w:t>?</w:t>
      </w:r>
      <w:proofErr w:type="gramEnd"/>
      <w:r>
        <w:rPr>
          <w:color w:val="569CD6"/>
        </w:rPr>
        <w:t>&gt;</w:t>
      </w:r>
      <w:r>
        <w:t>"&gt;</w:t>
      </w:r>
    </w:p>
    <w:p w14:paraId="38950401" w14:textId="77777777" w:rsidR="00D60EBE" w:rsidRDefault="00D60EBE" w:rsidP="00CE1467">
      <w:pPr>
        <w:pStyle w:val="codeblackbg"/>
      </w:pPr>
      <w:r>
        <w:t>            &lt;</w:t>
      </w:r>
      <w:r>
        <w:rPr>
          <w:color w:val="569CD6"/>
        </w:rPr>
        <w:t>div</w:t>
      </w:r>
      <w:r>
        <w:t xml:space="preserve"> </w:t>
      </w:r>
      <w:r>
        <w:rPr>
          <w:color w:val="9CDCFE"/>
        </w:rPr>
        <w:t>class</w:t>
      </w:r>
      <w:r>
        <w:t>=</w:t>
      </w:r>
      <w:r>
        <w:rPr>
          <w:color w:val="CE9178"/>
        </w:rPr>
        <w:t>"field"</w:t>
      </w:r>
      <w:r>
        <w:t>&gt;</w:t>
      </w:r>
    </w:p>
    <w:p w14:paraId="47C75A5A" w14:textId="77777777" w:rsidR="00D60EBE" w:rsidRDefault="00D60EBE" w:rsidP="00CE1467">
      <w:pPr>
        <w:pStyle w:val="codeblackbg"/>
      </w:pPr>
      <w:r>
        <w:t>                &lt;</w:t>
      </w:r>
      <w:r>
        <w:rPr>
          <w:color w:val="569CD6"/>
        </w:rPr>
        <w:t>label</w:t>
      </w:r>
      <w:r>
        <w:t xml:space="preserve"> </w:t>
      </w:r>
      <w:r>
        <w:rPr>
          <w:color w:val="9CDCFE"/>
        </w:rPr>
        <w:t>for</w:t>
      </w:r>
      <w:r>
        <w:t>=</w:t>
      </w:r>
      <w:r>
        <w:rPr>
          <w:color w:val="CE9178"/>
        </w:rPr>
        <w:t>"name"</w:t>
      </w:r>
      <w:r>
        <w:t>&gt;Password&lt;/</w:t>
      </w:r>
      <w:r>
        <w:rPr>
          <w:color w:val="569CD6"/>
        </w:rPr>
        <w:t>label</w:t>
      </w:r>
      <w:r>
        <w:t>&gt;</w:t>
      </w:r>
    </w:p>
    <w:p w14:paraId="45E20D2E" w14:textId="77777777" w:rsidR="00D60EBE" w:rsidRDefault="00D60EBE" w:rsidP="00CE1467">
      <w:pPr>
        <w:pStyle w:val="codeblackbg"/>
        <w:rPr>
          <w:color w:val="CCCCCC"/>
        </w:rPr>
      </w:pPr>
      <w:r>
        <w:rPr>
          <w:color w:val="CCCCCC"/>
        </w:rPr>
        <w:t xml:space="preserve">                </w:t>
      </w:r>
      <w:r>
        <w:t>&lt;</w:t>
      </w:r>
      <w:r>
        <w:rPr>
          <w:color w:val="569CD6"/>
        </w:rPr>
        <w:t>input</w:t>
      </w:r>
      <w:r>
        <w:rPr>
          <w:color w:val="CCCCCC"/>
        </w:rPr>
        <w:t xml:space="preserve"> </w:t>
      </w:r>
      <w:r>
        <w:rPr>
          <w:color w:val="9CDCFE"/>
        </w:rPr>
        <w:t>type</w:t>
      </w:r>
      <w:r>
        <w:rPr>
          <w:color w:val="CCCCCC"/>
        </w:rPr>
        <w:t>=</w:t>
      </w:r>
      <w:r>
        <w:t>"password"</w:t>
      </w:r>
      <w:r>
        <w:rPr>
          <w:color w:val="CCCCCC"/>
        </w:rPr>
        <w:t xml:space="preserve"> </w:t>
      </w:r>
      <w:r>
        <w:rPr>
          <w:color w:val="9CDCFE"/>
        </w:rPr>
        <w:t>name</w:t>
      </w:r>
      <w:r>
        <w:rPr>
          <w:color w:val="CCCCCC"/>
        </w:rPr>
        <w:t>=</w:t>
      </w:r>
      <w:r>
        <w:t>"password"</w:t>
      </w:r>
      <w:r>
        <w:rPr>
          <w:color w:val="CCCCCC"/>
        </w:rPr>
        <w:t xml:space="preserve"> </w:t>
      </w:r>
      <w:r>
        <w:rPr>
          <w:color w:val="9CDCFE"/>
        </w:rPr>
        <w:t>id</w:t>
      </w:r>
      <w:r>
        <w:rPr>
          <w:color w:val="CCCCCC"/>
        </w:rPr>
        <w:t>=</w:t>
      </w:r>
      <w:r>
        <w:t>"password"</w:t>
      </w:r>
      <w:r>
        <w:rPr>
          <w:color w:val="CCCCCC"/>
        </w:rPr>
        <w:t xml:space="preserve"> </w:t>
      </w:r>
      <w:r>
        <w:rPr>
          <w:color w:val="9CDCFE"/>
        </w:rPr>
        <w:t>required</w:t>
      </w:r>
      <w:r>
        <w:rPr>
          <w:color w:val="CCCCCC"/>
        </w:rPr>
        <w:t xml:space="preserve"> </w:t>
      </w:r>
      <w:r>
        <w:rPr>
          <w:color w:val="9CDCFE"/>
        </w:rPr>
        <w:t>value</w:t>
      </w:r>
      <w:r>
        <w:rPr>
          <w:color w:val="CCCCCC"/>
        </w:rPr>
        <w:t>=</w:t>
      </w:r>
      <w:r>
        <w:t>"</w:t>
      </w:r>
      <w:r>
        <w:rPr>
          <w:color w:val="569CD6"/>
        </w:rPr>
        <w:t>&lt;?</w:t>
      </w:r>
      <w:proofErr w:type="spellStart"/>
      <w:r>
        <w:rPr>
          <w:color w:val="569CD6"/>
        </w:rPr>
        <w:t>php</w:t>
      </w:r>
      <w:proofErr w:type="spellEnd"/>
      <w:r>
        <w:rPr>
          <w:color w:val="D4D4D4"/>
        </w:rPr>
        <w:t xml:space="preserve"> </w:t>
      </w:r>
      <w:r>
        <w:rPr>
          <w:color w:val="DCDCAA"/>
        </w:rPr>
        <w:t>echo</w:t>
      </w:r>
      <w:r>
        <w:rPr>
          <w:color w:val="D4D4D4"/>
        </w:rPr>
        <w:t xml:space="preserve"> </w:t>
      </w:r>
      <w:r>
        <w:rPr>
          <w:color w:val="9CDCFE"/>
        </w:rPr>
        <w:t>$row</w:t>
      </w:r>
      <w:r>
        <w:rPr>
          <w:color w:val="D4D4D4"/>
        </w:rPr>
        <w:t>[</w:t>
      </w:r>
      <w:r>
        <w:t>'</w:t>
      </w:r>
      <w:proofErr w:type="spellStart"/>
      <w:r>
        <w:t>user_password</w:t>
      </w:r>
      <w:proofErr w:type="spellEnd"/>
      <w:r>
        <w:t>'</w:t>
      </w:r>
      <w:r>
        <w:rPr>
          <w:color w:val="D4D4D4"/>
        </w:rPr>
        <w:t>]</w:t>
      </w:r>
      <w:proofErr w:type="gramStart"/>
      <w:r>
        <w:rPr>
          <w:color w:val="D4D4D4"/>
        </w:rPr>
        <w:t xml:space="preserve">; </w:t>
      </w:r>
      <w:r>
        <w:rPr>
          <w:color w:val="569CD6"/>
        </w:rPr>
        <w:t>?</w:t>
      </w:r>
      <w:proofErr w:type="gramEnd"/>
      <w:r>
        <w:rPr>
          <w:color w:val="569CD6"/>
        </w:rPr>
        <w:t>&gt;</w:t>
      </w:r>
      <w:r>
        <w:t>"&gt;</w:t>
      </w:r>
    </w:p>
    <w:p w14:paraId="0C20796D" w14:textId="77777777" w:rsidR="00D60EBE" w:rsidRDefault="00D60EBE" w:rsidP="00CE1467">
      <w:pPr>
        <w:pStyle w:val="codeblackbg"/>
      </w:pPr>
      <w:r>
        <w:t>            &lt;/</w:t>
      </w:r>
      <w:r>
        <w:rPr>
          <w:color w:val="569CD6"/>
        </w:rPr>
        <w:t>div</w:t>
      </w:r>
      <w:r>
        <w:t>&gt;</w:t>
      </w:r>
    </w:p>
    <w:p w14:paraId="54DF0AA9" w14:textId="77777777" w:rsidR="00D60EBE" w:rsidRDefault="00D60EBE" w:rsidP="00CE1467">
      <w:pPr>
        <w:pStyle w:val="codeblackbg"/>
      </w:pPr>
      <w:r>
        <w:t>            &lt;</w:t>
      </w:r>
      <w:r>
        <w:rPr>
          <w:color w:val="569CD6"/>
        </w:rPr>
        <w:t>div</w:t>
      </w:r>
      <w:r>
        <w:t xml:space="preserve"> </w:t>
      </w:r>
      <w:r>
        <w:rPr>
          <w:color w:val="9CDCFE"/>
        </w:rPr>
        <w:t>class</w:t>
      </w:r>
      <w:r>
        <w:t>=</w:t>
      </w:r>
      <w:r>
        <w:rPr>
          <w:color w:val="CE9178"/>
        </w:rPr>
        <w:t>"field"</w:t>
      </w:r>
      <w:r>
        <w:t>&gt;</w:t>
      </w:r>
    </w:p>
    <w:p w14:paraId="0BA8DADA" w14:textId="77777777" w:rsidR="00D60EBE" w:rsidRDefault="00D60EBE" w:rsidP="00CE1467">
      <w:pPr>
        <w:pStyle w:val="codeblackbg"/>
      </w:pPr>
      <w:r>
        <w:t>                &lt;</w:t>
      </w:r>
      <w:r>
        <w:rPr>
          <w:color w:val="569CD6"/>
        </w:rPr>
        <w:t>label</w:t>
      </w:r>
      <w:r>
        <w:t xml:space="preserve"> </w:t>
      </w:r>
      <w:r>
        <w:rPr>
          <w:color w:val="9CDCFE"/>
        </w:rPr>
        <w:t>for</w:t>
      </w:r>
      <w:r>
        <w:t>=</w:t>
      </w:r>
      <w:r>
        <w:rPr>
          <w:color w:val="CE9178"/>
        </w:rPr>
        <w:t>"phone"</w:t>
      </w:r>
      <w:r>
        <w:t>&gt;Phone Number&lt;/</w:t>
      </w:r>
      <w:r>
        <w:rPr>
          <w:color w:val="569CD6"/>
        </w:rPr>
        <w:t>label</w:t>
      </w:r>
      <w:r>
        <w:t>&gt;</w:t>
      </w:r>
    </w:p>
    <w:p w14:paraId="67E08E6C" w14:textId="77777777" w:rsidR="00D60EBE" w:rsidRDefault="00D60EBE" w:rsidP="00CE1467">
      <w:pPr>
        <w:pStyle w:val="codeblackbg"/>
        <w:rPr>
          <w:color w:val="CCCCCC"/>
        </w:rPr>
      </w:pPr>
      <w:r>
        <w:rPr>
          <w:color w:val="CCCCCC"/>
        </w:rPr>
        <w:t xml:space="preserve">                </w:t>
      </w:r>
      <w:r>
        <w:t>&lt;</w:t>
      </w:r>
      <w:r>
        <w:rPr>
          <w:color w:val="569CD6"/>
        </w:rPr>
        <w:t>input</w:t>
      </w:r>
      <w:r>
        <w:rPr>
          <w:color w:val="CCCCCC"/>
        </w:rPr>
        <w:t xml:space="preserve"> </w:t>
      </w:r>
      <w:r>
        <w:rPr>
          <w:color w:val="9CDCFE"/>
        </w:rPr>
        <w:t>type</w:t>
      </w:r>
      <w:r>
        <w:rPr>
          <w:color w:val="CCCCCC"/>
        </w:rPr>
        <w:t>=</w:t>
      </w:r>
      <w:r>
        <w:t>"</w:t>
      </w:r>
      <w:proofErr w:type="spellStart"/>
      <w:r>
        <w:t>tel</w:t>
      </w:r>
      <w:proofErr w:type="spellEnd"/>
      <w:r>
        <w:t>"</w:t>
      </w:r>
      <w:r>
        <w:rPr>
          <w:color w:val="CCCCCC"/>
        </w:rPr>
        <w:t xml:space="preserve"> </w:t>
      </w:r>
      <w:r>
        <w:rPr>
          <w:color w:val="9CDCFE"/>
        </w:rPr>
        <w:t>name</w:t>
      </w:r>
      <w:r>
        <w:rPr>
          <w:color w:val="CCCCCC"/>
        </w:rPr>
        <w:t>=</w:t>
      </w:r>
      <w:r>
        <w:t>"</w:t>
      </w:r>
      <w:proofErr w:type="spellStart"/>
      <w:r>
        <w:t>phone_number</w:t>
      </w:r>
      <w:proofErr w:type="spellEnd"/>
      <w:r>
        <w:t>"</w:t>
      </w:r>
      <w:r>
        <w:rPr>
          <w:color w:val="CCCCCC"/>
        </w:rPr>
        <w:t xml:space="preserve"> </w:t>
      </w:r>
      <w:r>
        <w:rPr>
          <w:color w:val="9CDCFE"/>
        </w:rPr>
        <w:t>id</w:t>
      </w:r>
      <w:r>
        <w:rPr>
          <w:color w:val="CCCCCC"/>
        </w:rPr>
        <w:t>=</w:t>
      </w:r>
      <w:r>
        <w:t>"phone"</w:t>
      </w:r>
      <w:r>
        <w:rPr>
          <w:color w:val="CCCCCC"/>
        </w:rPr>
        <w:t xml:space="preserve"> </w:t>
      </w:r>
      <w:r>
        <w:rPr>
          <w:color w:val="9CDCFE"/>
        </w:rPr>
        <w:t>required</w:t>
      </w:r>
      <w:r>
        <w:rPr>
          <w:color w:val="CCCCCC"/>
        </w:rPr>
        <w:t xml:space="preserve"> </w:t>
      </w:r>
      <w:r>
        <w:rPr>
          <w:color w:val="9CDCFE"/>
        </w:rPr>
        <w:t>value</w:t>
      </w:r>
      <w:r>
        <w:rPr>
          <w:color w:val="CCCCCC"/>
        </w:rPr>
        <w:t>=</w:t>
      </w:r>
      <w:r>
        <w:t>"</w:t>
      </w:r>
      <w:r>
        <w:rPr>
          <w:color w:val="569CD6"/>
        </w:rPr>
        <w:t>&lt;?</w:t>
      </w:r>
      <w:proofErr w:type="spellStart"/>
      <w:r>
        <w:rPr>
          <w:color w:val="569CD6"/>
        </w:rPr>
        <w:t>php</w:t>
      </w:r>
      <w:proofErr w:type="spellEnd"/>
      <w:r>
        <w:rPr>
          <w:color w:val="D4D4D4"/>
        </w:rPr>
        <w:t xml:space="preserve"> </w:t>
      </w:r>
      <w:r>
        <w:rPr>
          <w:color w:val="DCDCAA"/>
        </w:rPr>
        <w:t>echo</w:t>
      </w:r>
      <w:r>
        <w:rPr>
          <w:color w:val="D4D4D4"/>
        </w:rPr>
        <w:t xml:space="preserve"> </w:t>
      </w:r>
      <w:r>
        <w:rPr>
          <w:color w:val="9CDCFE"/>
        </w:rPr>
        <w:t>$row</w:t>
      </w:r>
      <w:r>
        <w:rPr>
          <w:color w:val="D4D4D4"/>
        </w:rPr>
        <w:t>[</w:t>
      </w:r>
      <w:r>
        <w:t>'</w:t>
      </w:r>
      <w:proofErr w:type="spellStart"/>
      <w:r>
        <w:t>user_phone</w:t>
      </w:r>
      <w:proofErr w:type="spellEnd"/>
      <w:r>
        <w:t>'</w:t>
      </w:r>
      <w:r>
        <w:rPr>
          <w:color w:val="D4D4D4"/>
        </w:rPr>
        <w:t>]</w:t>
      </w:r>
      <w:proofErr w:type="gramStart"/>
      <w:r>
        <w:rPr>
          <w:color w:val="D4D4D4"/>
        </w:rPr>
        <w:t xml:space="preserve">; </w:t>
      </w:r>
      <w:r>
        <w:rPr>
          <w:color w:val="569CD6"/>
        </w:rPr>
        <w:t>?</w:t>
      </w:r>
      <w:proofErr w:type="gramEnd"/>
      <w:r>
        <w:rPr>
          <w:color w:val="569CD6"/>
        </w:rPr>
        <w:t>&gt;</w:t>
      </w:r>
      <w:r>
        <w:t>"&gt;</w:t>
      </w:r>
    </w:p>
    <w:p w14:paraId="2CC4AC0A" w14:textId="77777777" w:rsidR="00D60EBE" w:rsidRDefault="00D60EBE" w:rsidP="00CE1467">
      <w:pPr>
        <w:pStyle w:val="codeblackbg"/>
      </w:pPr>
      <w:r>
        <w:t>            &lt;/</w:t>
      </w:r>
      <w:r>
        <w:rPr>
          <w:color w:val="569CD6"/>
        </w:rPr>
        <w:t>div</w:t>
      </w:r>
      <w:r>
        <w:t>&gt;</w:t>
      </w:r>
    </w:p>
    <w:p w14:paraId="1008B734" w14:textId="77777777" w:rsidR="00D60EBE" w:rsidRDefault="00D60EBE" w:rsidP="00CE1467">
      <w:pPr>
        <w:pStyle w:val="codeblackbg"/>
      </w:pPr>
      <w:r>
        <w:t>            &lt;</w:t>
      </w:r>
      <w:r>
        <w:rPr>
          <w:color w:val="569CD6"/>
        </w:rPr>
        <w:t>div</w:t>
      </w:r>
      <w:r>
        <w:t xml:space="preserve"> </w:t>
      </w:r>
      <w:r>
        <w:rPr>
          <w:color w:val="9CDCFE"/>
        </w:rPr>
        <w:t>class</w:t>
      </w:r>
      <w:r>
        <w:t>=</w:t>
      </w:r>
      <w:r>
        <w:rPr>
          <w:color w:val="CE9178"/>
        </w:rPr>
        <w:t>"field"</w:t>
      </w:r>
      <w:r>
        <w:t>&gt;</w:t>
      </w:r>
    </w:p>
    <w:p w14:paraId="396908E1" w14:textId="77777777" w:rsidR="00D60EBE" w:rsidRDefault="00D60EBE" w:rsidP="00CE1467">
      <w:pPr>
        <w:pStyle w:val="codeblackbg"/>
      </w:pPr>
      <w:r>
        <w:t>                &lt;</w:t>
      </w:r>
      <w:r>
        <w:rPr>
          <w:color w:val="569CD6"/>
        </w:rPr>
        <w:t>label</w:t>
      </w:r>
      <w:r>
        <w:t xml:space="preserve"> </w:t>
      </w:r>
      <w:r>
        <w:rPr>
          <w:color w:val="9CDCFE"/>
        </w:rPr>
        <w:t>for</w:t>
      </w:r>
      <w:r>
        <w:t>=</w:t>
      </w:r>
      <w:r>
        <w:rPr>
          <w:color w:val="CE9178"/>
        </w:rPr>
        <w:t>"email"</w:t>
      </w:r>
      <w:r>
        <w:t>&gt;Email Address&lt;/</w:t>
      </w:r>
      <w:r>
        <w:rPr>
          <w:color w:val="569CD6"/>
        </w:rPr>
        <w:t>label</w:t>
      </w:r>
      <w:r>
        <w:t>&gt;</w:t>
      </w:r>
    </w:p>
    <w:p w14:paraId="0D86620E" w14:textId="77777777" w:rsidR="00D60EBE" w:rsidRDefault="00D60EBE" w:rsidP="00CE1467">
      <w:pPr>
        <w:pStyle w:val="codeblackbg"/>
        <w:rPr>
          <w:color w:val="CCCCCC"/>
        </w:rPr>
      </w:pPr>
      <w:r>
        <w:rPr>
          <w:color w:val="CCCCCC"/>
        </w:rPr>
        <w:t xml:space="preserve">                </w:t>
      </w:r>
      <w:r>
        <w:t>&lt;</w:t>
      </w:r>
      <w:r>
        <w:rPr>
          <w:color w:val="569CD6"/>
        </w:rPr>
        <w:t>input</w:t>
      </w:r>
      <w:r>
        <w:rPr>
          <w:color w:val="CCCCCC"/>
        </w:rPr>
        <w:t xml:space="preserve"> </w:t>
      </w:r>
      <w:r>
        <w:rPr>
          <w:color w:val="9CDCFE"/>
        </w:rPr>
        <w:t>type</w:t>
      </w:r>
      <w:r>
        <w:rPr>
          <w:color w:val="CCCCCC"/>
        </w:rPr>
        <w:t>=</w:t>
      </w:r>
      <w:r>
        <w:t>"email"</w:t>
      </w:r>
      <w:r>
        <w:rPr>
          <w:color w:val="CCCCCC"/>
        </w:rPr>
        <w:t xml:space="preserve"> </w:t>
      </w:r>
      <w:r>
        <w:rPr>
          <w:color w:val="9CDCFE"/>
        </w:rPr>
        <w:t>name</w:t>
      </w:r>
      <w:r>
        <w:rPr>
          <w:color w:val="CCCCCC"/>
        </w:rPr>
        <w:t>=</w:t>
      </w:r>
      <w:r>
        <w:t>"</w:t>
      </w:r>
      <w:proofErr w:type="spellStart"/>
      <w:r>
        <w:t>email_address</w:t>
      </w:r>
      <w:proofErr w:type="spellEnd"/>
      <w:r>
        <w:t>"</w:t>
      </w:r>
      <w:r>
        <w:rPr>
          <w:color w:val="CCCCCC"/>
        </w:rPr>
        <w:t xml:space="preserve"> </w:t>
      </w:r>
      <w:r>
        <w:rPr>
          <w:color w:val="9CDCFE"/>
        </w:rPr>
        <w:t>id</w:t>
      </w:r>
      <w:r>
        <w:rPr>
          <w:color w:val="CCCCCC"/>
        </w:rPr>
        <w:t>=</w:t>
      </w:r>
      <w:r>
        <w:t>"email"</w:t>
      </w:r>
      <w:r>
        <w:rPr>
          <w:color w:val="CCCCCC"/>
        </w:rPr>
        <w:t xml:space="preserve"> </w:t>
      </w:r>
      <w:r>
        <w:rPr>
          <w:color w:val="9CDCFE"/>
        </w:rPr>
        <w:t>required</w:t>
      </w:r>
      <w:r>
        <w:rPr>
          <w:color w:val="CCCCCC"/>
        </w:rPr>
        <w:t xml:space="preserve"> </w:t>
      </w:r>
      <w:r>
        <w:rPr>
          <w:color w:val="9CDCFE"/>
        </w:rPr>
        <w:t>value</w:t>
      </w:r>
      <w:r>
        <w:rPr>
          <w:color w:val="CCCCCC"/>
        </w:rPr>
        <w:t>=</w:t>
      </w:r>
      <w:r>
        <w:t>"</w:t>
      </w:r>
      <w:r>
        <w:rPr>
          <w:color w:val="569CD6"/>
        </w:rPr>
        <w:t>&lt;?</w:t>
      </w:r>
      <w:proofErr w:type="spellStart"/>
      <w:r>
        <w:rPr>
          <w:color w:val="569CD6"/>
        </w:rPr>
        <w:t>php</w:t>
      </w:r>
      <w:proofErr w:type="spellEnd"/>
      <w:r>
        <w:rPr>
          <w:color w:val="D4D4D4"/>
        </w:rPr>
        <w:t xml:space="preserve"> </w:t>
      </w:r>
      <w:r>
        <w:rPr>
          <w:color w:val="DCDCAA"/>
        </w:rPr>
        <w:t>echo</w:t>
      </w:r>
      <w:r>
        <w:rPr>
          <w:color w:val="D4D4D4"/>
        </w:rPr>
        <w:t xml:space="preserve"> </w:t>
      </w:r>
      <w:r>
        <w:rPr>
          <w:color w:val="9CDCFE"/>
        </w:rPr>
        <w:t>$row</w:t>
      </w:r>
      <w:r>
        <w:rPr>
          <w:color w:val="D4D4D4"/>
        </w:rPr>
        <w:t>[</w:t>
      </w:r>
      <w:r>
        <w:t>'</w:t>
      </w:r>
      <w:proofErr w:type="spellStart"/>
      <w:r>
        <w:t>user_email</w:t>
      </w:r>
      <w:proofErr w:type="spellEnd"/>
      <w:r>
        <w:t>'</w:t>
      </w:r>
      <w:r>
        <w:rPr>
          <w:color w:val="D4D4D4"/>
        </w:rPr>
        <w:t>]</w:t>
      </w:r>
      <w:proofErr w:type="gramStart"/>
      <w:r>
        <w:rPr>
          <w:color w:val="D4D4D4"/>
        </w:rPr>
        <w:t xml:space="preserve">; </w:t>
      </w:r>
      <w:r>
        <w:rPr>
          <w:color w:val="569CD6"/>
        </w:rPr>
        <w:t>?</w:t>
      </w:r>
      <w:proofErr w:type="gramEnd"/>
      <w:r>
        <w:rPr>
          <w:color w:val="569CD6"/>
        </w:rPr>
        <w:t>&gt;</w:t>
      </w:r>
      <w:r>
        <w:t>"&gt;</w:t>
      </w:r>
    </w:p>
    <w:p w14:paraId="776C5D0B" w14:textId="77777777" w:rsidR="00D60EBE" w:rsidRDefault="00D60EBE" w:rsidP="00CE1467">
      <w:pPr>
        <w:pStyle w:val="codeblackbg"/>
      </w:pPr>
      <w:r>
        <w:t>            &lt;/</w:t>
      </w:r>
      <w:r>
        <w:rPr>
          <w:color w:val="569CD6"/>
        </w:rPr>
        <w:t>div</w:t>
      </w:r>
      <w:r>
        <w:t>&gt;</w:t>
      </w:r>
    </w:p>
    <w:p w14:paraId="133A6469" w14:textId="77777777" w:rsidR="00D60EBE" w:rsidRDefault="00D60EBE" w:rsidP="00CE1467">
      <w:pPr>
        <w:pStyle w:val="codeblackbg"/>
      </w:pPr>
      <w:r>
        <w:t>            &lt;</w:t>
      </w:r>
      <w:r>
        <w:rPr>
          <w:color w:val="569CD6"/>
        </w:rPr>
        <w:t>div</w:t>
      </w:r>
      <w:r>
        <w:t xml:space="preserve"> </w:t>
      </w:r>
      <w:r>
        <w:rPr>
          <w:color w:val="9CDCFE"/>
        </w:rPr>
        <w:t>class</w:t>
      </w:r>
      <w:r>
        <w:t>=</w:t>
      </w:r>
      <w:r>
        <w:rPr>
          <w:color w:val="CE9178"/>
        </w:rPr>
        <w:t>"field"</w:t>
      </w:r>
      <w:r>
        <w:t>&gt;</w:t>
      </w:r>
    </w:p>
    <w:p w14:paraId="422ADBE6" w14:textId="77777777" w:rsidR="00D60EBE" w:rsidRDefault="00D60EBE" w:rsidP="00CE1467">
      <w:pPr>
        <w:pStyle w:val="codeblackbg"/>
      </w:pPr>
      <w:r>
        <w:t>                &lt;</w:t>
      </w:r>
      <w:r>
        <w:rPr>
          <w:color w:val="569CD6"/>
        </w:rPr>
        <w:t>label</w:t>
      </w:r>
      <w:r>
        <w:t xml:space="preserve"> </w:t>
      </w:r>
      <w:r>
        <w:rPr>
          <w:color w:val="9CDCFE"/>
        </w:rPr>
        <w:t>for</w:t>
      </w:r>
      <w:r>
        <w:t>=</w:t>
      </w:r>
      <w:r>
        <w:rPr>
          <w:color w:val="CE9178"/>
        </w:rPr>
        <w:t>"address"</w:t>
      </w:r>
      <w:r>
        <w:t>&gt;Home Address&lt;/</w:t>
      </w:r>
      <w:r>
        <w:rPr>
          <w:color w:val="569CD6"/>
        </w:rPr>
        <w:t>label</w:t>
      </w:r>
      <w:r>
        <w:t>&gt;</w:t>
      </w:r>
    </w:p>
    <w:p w14:paraId="0142D289" w14:textId="77777777" w:rsidR="00D60EBE" w:rsidRDefault="00D60EBE" w:rsidP="00CE1467">
      <w:pPr>
        <w:pStyle w:val="codeblackbg"/>
        <w:rPr>
          <w:color w:val="CCCCCC"/>
        </w:rPr>
      </w:pPr>
      <w:r>
        <w:rPr>
          <w:color w:val="CCCCCC"/>
        </w:rPr>
        <w:t xml:space="preserve">                </w:t>
      </w:r>
      <w:r>
        <w:t>&lt;</w:t>
      </w:r>
      <w:proofErr w:type="spellStart"/>
      <w:r>
        <w:rPr>
          <w:color w:val="569CD6"/>
        </w:rPr>
        <w:t>textarea</w:t>
      </w:r>
      <w:proofErr w:type="spellEnd"/>
      <w:r>
        <w:rPr>
          <w:color w:val="CCCCCC"/>
        </w:rPr>
        <w:t xml:space="preserve"> </w:t>
      </w:r>
      <w:r>
        <w:rPr>
          <w:color w:val="9CDCFE"/>
        </w:rPr>
        <w:t>name</w:t>
      </w:r>
      <w:r>
        <w:rPr>
          <w:color w:val="CCCCCC"/>
        </w:rPr>
        <w:t>=</w:t>
      </w:r>
      <w:r>
        <w:t>"</w:t>
      </w:r>
      <w:proofErr w:type="spellStart"/>
      <w:r>
        <w:t>home_address</w:t>
      </w:r>
      <w:proofErr w:type="spellEnd"/>
      <w:r>
        <w:t>"</w:t>
      </w:r>
      <w:r>
        <w:rPr>
          <w:color w:val="CCCCCC"/>
        </w:rPr>
        <w:t xml:space="preserve"> </w:t>
      </w:r>
      <w:r>
        <w:rPr>
          <w:color w:val="9CDCFE"/>
        </w:rPr>
        <w:t>id</w:t>
      </w:r>
      <w:r>
        <w:rPr>
          <w:color w:val="CCCCCC"/>
        </w:rPr>
        <w:t>=</w:t>
      </w:r>
      <w:r>
        <w:t>"address"</w:t>
      </w:r>
      <w:r>
        <w:rPr>
          <w:color w:val="CCCCCC"/>
        </w:rPr>
        <w:t xml:space="preserve"> </w:t>
      </w:r>
      <w:r>
        <w:rPr>
          <w:color w:val="9CDCFE"/>
        </w:rPr>
        <w:t>required</w:t>
      </w:r>
      <w:r>
        <w:t>&gt;</w:t>
      </w:r>
      <w:r>
        <w:rPr>
          <w:color w:val="569CD6"/>
        </w:rPr>
        <w:t>&lt;?</w:t>
      </w:r>
      <w:proofErr w:type="spellStart"/>
      <w:r>
        <w:rPr>
          <w:color w:val="569CD6"/>
        </w:rPr>
        <w:t>php</w:t>
      </w:r>
      <w:proofErr w:type="spellEnd"/>
      <w:r>
        <w:rPr>
          <w:color w:val="D4D4D4"/>
        </w:rPr>
        <w:t xml:space="preserve"> </w:t>
      </w:r>
      <w:r>
        <w:rPr>
          <w:color w:val="DCDCAA"/>
        </w:rPr>
        <w:t>echo</w:t>
      </w:r>
      <w:r>
        <w:rPr>
          <w:color w:val="D4D4D4"/>
        </w:rPr>
        <w:t xml:space="preserve"> </w:t>
      </w:r>
      <w:r>
        <w:rPr>
          <w:color w:val="9CDCFE"/>
        </w:rPr>
        <w:t>$row</w:t>
      </w:r>
      <w:r>
        <w:rPr>
          <w:color w:val="D4D4D4"/>
        </w:rPr>
        <w:t>[</w:t>
      </w:r>
      <w:r>
        <w:t>'</w:t>
      </w:r>
      <w:proofErr w:type="spellStart"/>
      <w:r>
        <w:t>user_address</w:t>
      </w:r>
      <w:proofErr w:type="spellEnd"/>
      <w:r>
        <w:t>'</w:t>
      </w:r>
      <w:r>
        <w:rPr>
          <w:color w:val="D4D4D4"/>
        </w:rPr>
        <w:t>]</w:t>
      </w:r>
      <w:proofErr w:type="gramStart"/>
      <w:r>
        <w:rPr>
          <w:color w:val="D4D4D4"/>
        </w:rPr>
        <w:t xml:space="preserve">; </w:t>
      </w:r>
      <w:r>
        <w:rPr>
          <w:color w:val="569CD6"/>
        </w:rPr>
        <w:t>?</w:t>
      </w:r>
      <w:proofErr w:type="gramEnd"/>
      <w:r>
        <w:rPr>
          <w:color w:val="569CD6"/>
        </w:rPr>
        <w:t>&gt;</w:t>
      </w:r>
      <w:r>
        <w:t>&lt;/</w:t>
      </w:r>
      <w:proofErr w:type="spellStart"/>
      <w:r>
        <w:rPr>
          <w:color w:val="569CD6"/>
        </w:rPr>
        <w:t>textarea</w:t>
      </w:r>
      <w:proofErr w:type="spellEnd"/>
      <w:r>
        <w:t>&gt;</w:t>
      </w:r>
    </w:p>
    <w:p w14:paraId="7B938C49" w14:textId="77777777" w:rsidR="00D60EBE" w:rsidRDefault="00D60EBE" w:rsidP="00CE1467">
      <w:pPr>
        <w:pStyle w:val="codeblackbg"/>
      </w:pPr>
      <w:r>
        <w:t>            &lt;/</w:t>
      </w:r>
      <w:r>
        <w:rPr>
          <w:color w:val="569CD6"/>
        </w:rPr>
        <w:t>div</w:t>
      </w:r>
      <w:r>
        <w:t>&gt;</w:t>
      </w:r>
    </w:p>
    <w:p w14:paraId="6679C767" w14:textId="77777777" w:rsidR="00D60EBE" w:rsidRDefault="00D60EBE" w:rsidP="00CE1467">
      <w:pPr>
        <w:pStyle w:val="codeblackbg"/>
      </w:pPr>
      <w:r>
        <w:t>            &lt;</w:t>
      </w:r>
      <w:r>
        <w:rPr>
          <w:color w:val="569CD6"/>
        </w:rPr>
        <w:t>div</w:t>
      </w:r>
      <w:r>
        <w:t xml:space="preserve"> </w:t>
      </w:r>
      <w:r>
        <w:rPr>
          <w:color w:val="9CDCFE"/>
        </w:rPr>
        <w:t>class</w:t>
      </w:r>
      <w:r>
        <w:t>=</w:t>
      </w:r>
      <w:r>
        <w:rPr>
          <w:color w:val="CE9178"/>
        </w:rPr>
        <w:t>"field"</w:t>
      </w:r>
      <w:r>
        <w:t>&gt;</w:t>
      </w:r>
    </w:p>
    <w:p w14:paraId="68E39B99" w14:textId="77777777" w:rsidR="00D60EBE" w:rsidRDefault="00D60EBE" w:rsidP="00CE1467">
      <w:pPr>
        <w:pStyle w:val="codeblackbg"/>
      </w:pPr>
      <w:r>
        <w:t>                &lt;</w:t>
      </w:r>
      <w:r>
        <w:rPr>
          <w:color w:val="569CD6"/>
        </w:rPr>
        <w:t>label</w:t>
      </w:r>
      <w:r>
        <w:t>&gt;Gender&lt;/</w:t>
      </w:r>
      <w:r>
        <w:rPr>
          <w:color w:val="569CD6"/>
        </w:rPr>
        <w:t>label</w:t>
      </w:r>
      <w:r>
        <w:t>&gt;</w:t>
      </w:r>
    </w:p>
    <w:p w14:paraId="7ED52CF9" w14:textId="77777777" w:rsidR="00D60EBE" w:rsidRDefault="00D60EBE" w:rsidP="00CE1467">
      <w:pPr>
        <w:pStyle w:val="codeblackbg"/>
        <w:rPr>
          <w:color w:val="CCCCCC"/>
        </w:rPr>
      </w:pPr>
      <w:r>
        <w:rPr>
          <w:color w:val="CCCCCC"/>
        </w:rPr>
        <w:t xml:space="preserve">                </w:t>
      </w:r>
      <w:r>
        <w:t>&lt;</w:t>
      </w:r>
      <w:r>
        <w:rPr>
          <w:color w:val="569CD6"/>
        </w:rPr>
        <w:t>input</w:t>
      </w:r>
      <w:r>
        <w:rPr>
          <w:color w:val="CCCCCC"/>
        </w:rPr>
        <w:t xml:space="preserve"> </w:t>
      </w:r>
      <w:r>
        <w:rPr>
          <w:color w:val="9CDCFE"/>
        </w:rPr>
        <w:t>type</w:t>
      </w:r>
      <w:r>
        <w:rPr>
          <w:color w:val="CCCCCC"/>
        </w:rPr>
        <w:t>=</w:t>
      </w:r>
      <w:r>
        <w:t>"radio"</w:t>
      </w:r>
      <w:r>
        <w:rPr>
          <w:color w:val="CCCCCC"/>
        </w:rPr>
        <w:t xml:space="preserve"> </w:t>
      </w:r>
      <w:r>
        <w:rPr>
          <w:color w:val="9CDCFE"/>
        </w:rPr>
        <w:t>name</w:t>
      </w:r>
      <w:r>
        <w:rPr>
          <w:color w:val="CCCCCC"/>
        </w:rPr>
        <w:t>=</w:t>
      </w:r>
      <w:r>
        <w:t>"gender"</w:t>
      </w:r>
      <w:r>
        <w:rPr>
          <w:color w:val="CCCCCC"/>
        </w:rPr>
        <w:t xml:space="preserve"> </w:t>
      </w:r>
      <w:r>
        <w:rPr>
          <w:color w:val="9CDCFE"/>
        </w:rPr>
        <w:t>id</w:t>
      </w:r>
      <w:r>
        <w:rPr>
          <w:color w:val="CCCCCC"/>
        </w:rPr>
        <w:t>=</w:t>
      </w:r>
      <w:r>
        <w:t>"male"</w:t>
      </w:r>
      <w:r>
        <w:rPr>
          <w:color w:val="CCCCCC"/>
        </w:rPr>
        <w:t xml:space="preserve"> </w:t>
      </w:r>
      <w:r>
        <w:rPr>
          <w:color w:val="9CDCFE"/>
        </w:rPr>
        <w:t>value</w:t>
      </w:r>
      <w:r>
        <w:rPr>
          <w:color w:val="CCCCCC"/>
        </w:rPr>
        <w:t>=</w:t>
      </w:r>
      <w:r>
        <w:t>"Male"</w:t>
      </w:r>
      <w:r>
        <w:rPr>
          <w:color w:val="CCCCCC"/>
        </w:rPr>
        <w:t xml:space="preserve"> </w:t>
      </w:r>
      <w:r>
        <w:rPr>
          <w:color w:val="569CD6"/>
        </w:rPr>
        <w:t>&lt;?</w:t>
      </w:r>
      <w:proofErr w:type="spellStart"/>
      <w:r>
        <w:rPr>
          <w:color w:val="569CD6"/>
        </w:rPr>
        <w:t>php</w:t>
      </w:r>
      <w:proofErr w:type="spellEnd"/>
      <w:r>
        <w:rPr>
          <w:color w:val="D4D4D4"/>
        </w:rPr>
        <w:t xml:space="preserve"> </w:t>
      </w:r>
      <w:r>
        <w:rPr>
          <w:color w:val="C586C0"/>
        </w:rPr>
        <w:t>if</w:t>
      </w:r>
      <w:r>
        <w:rPr>
          <w:color w:val="D4D4D4"/>
        </w:rPr>
        <w:t xml:space="preserve"> (</w:t>
      </w:r>
      <w:r>
        <w:rPr>
          <w:color w:val="9CDCFE"/>
        </w:rPr>
        <w:t>$row</w:t>
      </w:r>
      <w:r>
        <w:rPr>
          <w:color w:val="D4D4D4"/>
        </w:rPr>
        <w:t>[</w:t>
      </w:r>
      <w:r>
        <w:t>'</w:t>
      </w:r>
      <w:proofErr w:type="spellStart"/>
      <w:r>
        <w:t>user_gender</w:t>
      </w:r>
      <w:proofErr w:type="spellEnd"/>
      <w:r>
        <w:t>'</w:t>
      </w:r>
      <w:r>
        <w:rPr>
          <w:color w:val="D4D4D4"/>
        </w:rPr>
        <w:t xml:space="preserve">] == </w:t>
      </w:r>
      <w:r>
        <w:t>'Male'</w:t>
      </w:r>
      <w:r>
        <w:rPr>
          <w:color w:val="D4D4D4"/>
        </w:rPr>
        <w:t xml:space="preserve">) </w:t>
      </w:r>
      <w:r>
        <w:rPr>
          <w:color w:val="DCDCAA"/>
        </w:rPr>
        <w:t>echo</w:t>
      </w:r>
      <w:r>
        <w:rPr>
          <w:color w:val="D4D4D4"/>
        </w:rPr>
        <w:t xml:space="preserve"> </w:t>
      </w:r>
      <w:r>
        <w:t>'checked'</w:t>
      </w:r>
      <w:proofErr w:type="gramStart"/>
      <w:r>
        <w:rPr>
          <w:color w:val="D4D4D4"/>
        </w:rPr>
        <w:t xml:space="preserve">; </w:t>
      </w:r>
      <w:r>
        <w:rPr>
          <w:color w:val="569CD6"/>
        </w:rPr>
        <w:t>?</w:t>
      </w:r>
      <w:proofErr w:type="gramEnd"/>
      <w:r>
        <w:rPr>
          <w:color w:val="569CD6"/>
        </w:rPr>
        <w:t>&gt;</w:t>
      </w:r>
      <w:r>
        <w:t>&gt;</w:t>
      </w:r>
    </w:p>
    <w:p w14:paraId="532B37FA" w14:textId="77777777" w:rsidR="00D60EBE" w:rsidRDefault="00D60EBE" w:rsidP="00CE1467">
      <w:pPr>
        <w:pStyle w:val="codeblackbg"/>
      </w:pPr>
      <w:r>
        <w:t>                &lt;</w:t>
      </w:r>
      <w:r>
        <w:rPr>
          <w:color w:val="569CD6"/>
        </w:rPr>
        <w:t>label</w:t>
      </w:r>
      <w:r>
        <w:t xml:space="preserve"> </w:t>
      </w:r>
      <w:r>
        <w:rPr>
          <w:color w:val="9CDCFE"/>
        </w:rPr>
        <w:t>for</w:t>
      </w:r>
      <w:r>
        <w:t>=</w:t>
      </w:r>
      <w:r>
        <w:rPr>
          <w:color w:val="CE9178"/>
        </w:rPr>
        <w:t>"male"</w:t>
      </w:r>
      <w:r>
        <w:t>&gt;Male&lt;/</w:t>
      </w:r>
      <w:r>
        <w:rPr>
          <w:color w:val="569CD6"/>
        </w:rPr>
        <w:t>label</w:t>
      </w:r>
      <w:r>
        <w:t>&gt;</w:t>
      </w:r>
    </w:p>
    <w:p w14:paraId="3C0F64D6" w14:textId="77777777" w:rsidR="00D60EBE" w:rsidRDefault="00D60EBE" w:rsidP="00CE1467">
      <w:pPr>
        <w:pStyle w:val="codeblackbg"/>
        <w:rPr>
          <w:color w:val="CCCCCC"/>
        </w:rPr>
      </w:pPr>
      <w:r>
        <w:rPr>
          <w:color w:val="CCCCCC"/>
        </w:rPr>
        <w:t xml:space="preserve">                </w:t>
      </w:r>
      <w:r>
        <w:t>&lt;</w:t>
      </w:r>
      <w:r>
        <w:rPr>
          <w:color w:val="569CD6"/>
        </w:rPr>
        <w:t>input</w:t>
      </w:r>
      <w:r>
        <w:rPr>
          <w:color w:val="CCCCCC"/>
        </w:rPr>
        <w:t xml:space="preserve"> </w:t>
      </w:r>
      <w:r>
        <w:rPr>
          <w:color w:val="9CDCFE"/>
        </w:rPr>
        <w:t>type</w:t>
      </w:r>
      <w:r>
        <w:rPr>
          <w:color w:val="CCCCCC"/>
        </w:rPr>
        <w:t>=</w:t>
      </w:r>
      <w:r>
        <w:t>"radio"</w:t>
      </w:r>
      <w:r>
        <w:rPr>
          <w:color w:val="CCCCCC"/>
        </w:rPr>
        <w:t xml:space="preserve"> </w:t>
      </w:r>
      <w:r>
        <w:rPr>
          <w:color w:val="9CDCFE"/>
        </w:rPr>
        <w:t>name</w:t>
      </w:r>
      <w:r>
        <w:rPr>
          <w:color w:val="CCCCCC"/>
        </w:rPr>
        <w:t>=</w:t>
      </w:r>
      <w:r>
        <w:t>"gender"</w:t>
      </w:r>
      <w:r>
        <w:rPr>
          <w:color w:val="CCCCCC"/>
        </w:rPr>
        <w:t xml:space="preserve"> </w:t>
      </w:r>
      <w:r>
        <w:rPr>
          <w:color w:val="9CDCFE"/>
        </w:rPr>
        <w:t>id</w:t>
      </w:r>
      <w:r>
        <w:rPr>
          <w:color w:val="CCCCCC"/>
        </w:rPr>
        <w:t>=</w:t>
      </w:r>
      <w:r>
        <w:t>"female"</w:t>
      </w:r>
      <w:r>
        <w:rPr>
          <w:color w:val="CCCCCC"/>
        </w:rPr>
        <w:t xml:space="preserve"> </w:t>
      </w:r>
      <w:r>
        <w:rPr>
          <w:color w:val="9CDCFE"/>
        </w:rPr>
        <w:t>value</w:t>
      </w:r>
      <w:r>
        <w:rPr>
          <w:color w:val="CCCCCC"/>
        </w:rPr>
        <w:t>=</w:t>
      </w:r>
      <w:r>
        <w:t>"Female"</w:t>
      </w:r>
      <w:r>
        <w:rPr>
          <w:color w:val="CCCCCC"/>
        </w:rPr>
        <w:t xml:space="preserve"> </w:t>
      </w:r>
      <w:r>
        <w:rPr>
          <w:color w:val="569CD6"/>
        </w:rPr>
        <w:t>&lt;?</w:t>
      </w:r>
      <w:proofErr w:type="spellStart"/>
      <w:r>
        <w:rPr>
          <w:color w:val="569CD6"/>
        </w:rPr>
        <w:t>php</w:t>
      </w:r>
      <w:proofErr w:type="spellEnd"/>
      <w:r>
        <w:rPr>
          <w:color w:val="D4D4D4"/>
        </w:rPr>
        <w:t xml:space="preserve"> </w:t>
      </w:r>
      <w:r>
        <w:rPr>
          <w:color w:val="C586C0"/>
        </w:rPr>
        <w:t>if</w:t>
      </w:r>
      <w:r>
        <w:rPr>
          <w:color w:val="D4D4D4"/>
        </w:rPr>
        <w:t xml:space="preserve"> (</w:t>
      </w:r>
      <w:r>
        <w:rPr>
          <w:color w:val="9CDCFE"/>
        </w:rPr>
        <w:t>$row</w:t>
      </w:r>
      <w:r>
        <w:rPr>
          <w:color w:val="D4D4D4"/>
        </w:rPr>
        <w:t>[</w:t>
      </w:r>
      <w:r>
        <w:t>'</w:t>
      </w:r>
      <w:proofErr w:type="spellStart"/>
      <w:r>
        <w:t>user_gender</w:t>
      </w:r>
      <w:proofErr w:type="spellEnd"/>
      <w:r>
        <w:t>'</w:t>
      </w:r>
      <w:r>
        <w:rPr>
          <w:color w:val="D4D4D4"/>
        </w:rPr>
        <w:t xml:space="preserve">] == </w:t>
      </w:r>
      <w:r>
        <w:t>'Female'</w:t>
      </w:r>
      <w:r>
        <w:rPr>
          <w:color w:val="D4D4D4"/>
        </w:rPr>
        <w:t xml:space="preserve">) </w:t>
      </w:r>
      <w:r>
        <w:rPr>
          <w:color w:val="DCDCAA"/>
        </w:rPr>
        <w:t>echo</w:t>
      </w:r>
      <w:r>
        <w:rPr>
          <w:color w:val="D4D4D4"/>
        </w:rPr>
        <w:t xml:space="preserve"> </w:t>
      </w:r>
      <w:r>
        <w:t>'checked'</w:t>
      </w:r>
      <w:proofErr w:type="gramStart"/>
      <w:r>
        <w:rPr>
          <w:color w:val="D4D4D4"/>
        </w:rPr>
        <w:t xml:space="preserve">; </w:t>
      </w:r>
      <w:r>
        <w:rPr>
          <w:color w:val="569CD6"/>
        </w:rPr>
        <w:t>?</w:t>
      </w:r>
      <w:proofErr w:type="gramEnd"/>
      <w:r>
        <w:rPr>
          <w:color w:val="569CD6"/>
        </w:rPr>
        <w:t>&gt;</w:t>
      </w:r>
      <w:r>
        <w:t>&gt;</w:t>
      </w:r>
    </w:p>
    <w:p w14:paraId="359C389D" w14:textId="77777777" w:rsidR="00D60EBE" w:rsidRDefault="00D60EBE" w:rsidP="00CE1467">
      <w:pPr>
        <w:pStyle w:val="codeblackbg"/>
      </w:pPr>
      <w:r>
        <w:t>                &lt;</w:t>
      </w:r>
      <w:r>
        <w:rPr>
          <w:color w:val="569CD6"/>
        </w:rPr>
        <w:t>label</w:t>
      </w:r>
      <w:r>
        <w:t xml:space="preserve"> </w:t>
      </w:r>
      <w:r>
        <w:rPr>
          <w:color w:val="9CDCFE"/>
        </w:rPr>
        <w:t>for</w:t>
      </w:r>
      <w:r>
        <w:t>=</w:t>
      </w:r>
      <w:r>
        <w:rPr>
          <w:color w:val="CE9178"/>
        </w:rPr>
        <w:t>"female"</w:t>
      </w:r>
      <w:r>
        <w:t>&gt;Female&lt;/</w:t>
      </w:r>
      <w:r>
        <w:rPr>
          <w:color w:val="569CD6"/>
        </w:rPr>
        <w:t>label</w:t>
      </w:r>
      <w:r>
        <w:t>&gt;</w:t>
      </w:r>
    </w:p>
    <w:p w14:paraId="4534B4D4" w14:textId="77777777" w:rsidR="00D60EBE" w:rsidRDefault="00D60EBE" w:rsidP="00CE1467">
      <w:pPr>
        <w:pStyle w:val="codeblackbg"/>
      </w:pPr>
      <w:r>
        <w:t>            &lt;/</w:t>
      </w:r>
      <w:r>
        <w:rPr>
          <w:color w:val="569CD6"/>
        </w:rPr>
        <w:t>div</w:t>
      </w:r>
      <w:r>
        <w:t>&gt;</w:t>
      </w:r>
    </w:p>
    <w:p w14:paraId="120A0209" w14:textId="77777777" w:rsidR="00D60EBE" w:rsidRDefault="00D60EBE" w:rsidP="00CE1467">
      <w:pPr>
        <w:pStyle w:val="codeblackbg"/>
      </w:pPr>
      <w:r>
        <w:t>            &lt;</w:t>
      </w:r>
      <w:r>
        <w:rPr>
          <w:color w:val="569CD6"/>
        </w:rPr>
        <w:t>div</w:t>
      </w:r>
      <w:r>
        <w:t xml:space="preserve"> </w:t>
      </w:r>
      <w:r>
        <w:rPr>
          <w:color w:val="9CDCFE"/>
        </w:rPr>
        <w:t>class</w:t>
      </w:r>
      <w:r>
        <w:t>=</w:t>
      </w:r>
      <w:r>
        <w:rPr>
          <w:color w:val="CE9178"/>
        </w:rPr>
        <w:t>"field"</w:t>
      </w:r>
      <w:r>
        <w:t>&gt;</w:t>
      </w:r>
    </w:p>
    <w:p w14:paraId="24FCBEA8" w14:textId="77777777" w:rsidR="00D60EBE" w:rsidRDefault="00D60EBE" w:rsidP="00CE1467">
      <w:pPr>
        <w:pStyle w:val="codeblackbg"/>
      </w:pPr>
      <w:r>
        <w:t>                &lt;</w:t>
      </w:r>
      <w:r>
        <w:rPr>
          <w:color w:val="569CD6"/>
        </w:rPr>
        <w:t>label</w:t>
      </w:r>
      <w:r>
        <w:t xml:space="preserve"> </w:t>
      </w:r>
      <w:r>
        <w:rPr>
          <w:color w:val="9CDCFE"/>
        </w:rPr>
        <w:t>for</w:t>
      </w:r>
      <w:r>
        <w:t>=</w:t>
      </w:r>
      <w:r>
        <w:rPr>
          <w:color w:val="CE9178"/>
        </w:rPr>
        <w:t>"dob"</w:t>
      </w:r>
      <w:r>
        <w:t xml:space="preserve">&gt;Date </w:t>
      </w:r>
      <w:proofErr w:type="gramStart"/>
      <w:r>
        <w:t>Of</w:t>
      </w:r>
      <w:proofErr w:type="gramEnd"/>
      <w:r>
        <w:t xml:space="preserve"> Birth&lt;/</w:t>
      </w:r>
      <w:r>
        <w:rPr>
          <w:color w:val="569CD6"/>
        </w:rPr>
        <w:t>label</w:t>
      </w:r>
      <w:r>
        <w:t>&gt;</w:t>
      </w:r>
    </w:p>
    <w:p w14:paraId="0F2AED07" w14:textId="77777777" w:rsidR="00D60EBE" w:rsidRDefault="00D60EBE" w:rsidP="00CE1467">
      <w:pPr>
        <w:pStyle w:val="codeblackbg"/>
        <w:rPr>
          <w:color w:val="CCCCCC"/>
        </w:rPr>
      </w:pPr>
      <w:r>
        <w:rPr>
          <w:color w:val="CCCCCC"/>
        </w:rPr>
        <w:t xml:space="preserve">                </w:t>
      </w:r>
      <w:r>
        <w:t>&lt;</w:t>
      </w:r>
      <w:r>
        <w:rPr>
          <w:color w:val="569CD6"/>
        </w:rPr>
        <w:t>input</w:t>
      </w:r>
      <w:r>
        <w:rPr>
          <w:color w:val="CCCCCC"/>
        </w:rPr>
        <w:t xml:space="preserve"> </w:t>
      </w:r>
      <w:r>
        <w:rPr>
          <w:color w:val="9CDCFE"/>
        </w:rPr>
        <w:t>type</w:t>
      </w:r>
      <w:r>
        <w:rPr>
          <w:color w:val="CCCCCC"/>
        </w:rPr>
        <w:t>=</w:t>
      </w:r>
      <w:r>
        <w:t>"date"</w:t>
      </w:r>
      <w:r>
        <w:rPr>
          <w:color w:val="CCCCCC"/>
        </w:rPr>
        <w:t xml:space="preserve"> </w:t>
      </w:r>
      <w:r>
        <w:rPr>
          <w:color w:val="9CDCFE"/>
        </w:rPr>
        <w:t>name</w:t>
      </w:r>
      <w:r>
        <w:rPr>
          <w:color w:val="CCCCCC"/>
        </w:rPr>
        <w:t>=</w:t>
      </w:r>
      <w:r>
        <w:t>"dob"</w:t>
      </w:r>
      <w:r>
        <w:rPr>
          <w:color w:val="CCCCCC"/>
        </w:rPr>
        <w:t xml:space="preserve"> </w:t>
      </w:r>
      <w:r>
        <w:rPr>
          <w:color w:val="9CDCFE"/>
        </w:rPr>
        <w:t>id</w:t>
      </w:r>
      <w:r>
        <w:rPr>
          <w:color w:val="CCCCCC"/>
        </w:rPr>
        <w:t>=</w:t>
      </w:r>
      <w:r>
        <w:t>"dob"</w:t>
      </w:r>
      <w:r>
        <w:rPr>
          <w:color w:val="CCCCCC"/>
        </w:rPr>
        <w:t xml:space="preserve"> </w:t>
      </w:r>
      <w:r>
        <w:rPr>
          <w:color w:val="9CDCFE"/>
        </w:rPr>
        <w:t>value</w:t>
      </w:r>
      <w:r>
        <w:rPr>
          <w:color w:val="CCCCCC"/>
        </w:rPr>
        <w:t>=</w:t>
      </w:r>
      <w:r>
        <w:t>"</w:t>
      </w:r>
      <w:r>
        <w:rPr>
          <w:color w:val="569CD6"/>
        </w:rPr>
        <w:t>&lt;?</w:t>
      </w:r>
      <w:proofErr w:type="spellStart"/>
      <w:r>
        <w:rPr>
          <w:color w:val="569CD6"/>
        </w:rPr>
        <w:t>php</w:t>
      </w:r>
      <w:proofErr w:type="spellEnd"/>
      <w:r>
        <w:rPr>
          <w:color w:val="D4D4D4"/>
        </w:rPr>
        <w:t xml:space="preserve"> </w:t>
      </w:r>
      <w:r>
        <w:rPr>
          <w:color w:val="DCDCAA"/>
        </w:rPr>
        <w:t>echo</w:t>
      </w:r>
      <w:r>
        <w:rPr>
          <w:color w:val="D4D4D4"/>
        </w:rPr>
        <w:t xml:space="preserve"> </w:t>
      </w:r>
      <w:r>
        <w:rPr>
          <w:color w:val="9CDCFE"/>
        </w:rPr>
        <w:t>$row</w:t>
      </w:r>
      <w:r>
        <w:rPr>
          <w:color w:val="D4D4D4"/>
        </w:rPr>
        <w:t>[</w:t>
      </w:r>
      <w:r>
        <w:t>'</w:t>
      </w:r>
      <w:proofErr w:type="spellStart"/>
      <w:r>
        <w:t>user_dob</w:t>
      </w:r>
      <w:proofErr w:type="spellEnd"/>
      <w:r>
        <w:t>'</w:t>
      </w:r>
      <w:r>
        <w:rPr>
          <w:color w:val="D4D4D4"/>
        </w:rPr>
        <w:t>]</w:t>
      </w:r>
      <w:proofErr w:type="gramStart"/>
      <w:r>
        <w:rPr>
          <w:color w:val="D4D4D4"/>
        </w:rPr>
        <w:t xml:space="preserve">; </w:t>
      </w:r>
      <w:r>
        <w:rPr>
          <w:color w:val="569CD6"/>
        </w:rPr>
        <w:t>?</w:t>
      </w:r>
      <w:proofErr w:type="gramEnd"/>
      <w:r>
        <w:rPr>
          <w:color w:val="569CD6"/>
        </w:rPr>
        <w:t>&gt;</w:t>
      </w:r>
      <w:r>
        <w:t>"&gt;</w:t>
      </w:r>
    </w:p>
    <w:p w14:paraId="7CD3EFA5" w14:textId="77777777" w:rsidR="00D60EBE" w:rsidRDefault="00D60EBE" w:rsidP="00CE1467">
      <w:pPr>
        <w:pStyle w:val="codeblackbg"/>
      </w:pPr>
      <w:r>
        <w:t>            &lt;/</w:t>
      </w:r>
      <w:r>
        <w:rPr>
          <w:color w:val="569CD6"/>
        </w:rPr>
        <w:t>div</w:t>
      </w:r>
      <w:r>
        <w:t>&gt;</w:t>
      </w:r>
    </w:p>
    <w:p w14:paraId="699D7F6E" w14:textId="77777777" w:rsidR="00D60EBE" w:rsidRDefault="00D60EBE" w:rsidP="00CE1467">
      <w:pPr>
        <w:pStyle w:val="codeblackbg"/>
      </w:pPr>
      <w:r>
        <w:t>            &lt;</w:t>
      </w:r>
      <w:r>
        <w:rPr>
          <w:color w:val="569CD6"/>
        </w:rPr>
        <w:t>div</w:t>
      </w:r>
      <w:r>
        <w:t xml:space="preserve"> </w:t>
      </w:r>
      <w:r>
        <w:rPr>
          <w:color w:val="9CDCFE"/>
        </w:rPr>
        <w:t>class</w:t>
      </w:r>
      <w:r>
        <w:t>=</w:t>
      </w:r>
      <w:r>
        <w:rPr>
          <w:color w:val="CE9178"/>
        </w:rPr>
        <w:t>"field"</w:t>
      </w:r>
      <w:r>
        <w:t>&gt;</w:t>
      </w:r>
    </w:p>
    <w:p w14:paraId="5A2E8DC7" w14:textId="77777777" w:rsidR="00D60EBE" w:rsidRDefault="00D60EBE" w:rsidP="00CE1467">
      <w:pPr>
        <w:pStyle w:val="codeblackbg"/>
        <w:rPr>
          <w:color w:val="CCCCCC"/>
        </w:rPr>
      </w:pPr>
      <w:r>
        <w:rPr>
          <w:color w:val="CCCCCC"/>
        </w:rPr>
        <w:lastRenderedPageBreak/>
        <w:t xml:space="preserve">                </w:t>
      </w:r>
      <w:r>
        <w:t>&lt;</w:t>
      </w:r>
      <w:r>
        <w:rPr>
          <w:color w:val="569CD6"/>
        </w:rPr>
        <w:t>input</w:t>
      </w:r>
      <w:r>
        <w:rPr>
          <w:color w:val="CCCCCC"/>
        </w:rPr>
        <w:t xml:space="preserve"> </w:t>
      </w:r>
      <w:r>
        <w:rPr>
          <w:color w:val="9CDCFE"/>
        </w:rPr>
        <w:t>type</w:t>
      </w:r>
      <w:r>
        <w:rPr>
          <w:color w:val="CCCCCC"/>
        </w:rPr>
        <w:t>=</w:t>
      </w:r>
      <w:r>
        <w:t>"submit"</w:t>
      </w:r>
      <w:r>
        <w:rPr>
          <w:color w:val="CCCCCC"/>
        </w:rPr>
        <w:t xml:space="preserve"> </w:t>
      </w:r>
      <w:r>
        <w:rPr>
          <w:color w:val="9CDCFE"/>
        </w:rPr>
        <w:t>name</w:t>
      </w:r>
      <w:r>
        <w:rPr>
          <w:color w:val="CCCCCC"/>
        </w:rPr>
        <w:t>=</w:t>
      </w:r>
      <w:r>
        <w:t>"</w:t>
      </w:r>
      <w:proofErr w:type="spellStart"/>
      <w:r>
        <w:t>submitBtn</w:t>
      </w:r>
      <w:proofErr w:type="spellEnd"/>
      <w:r>
        <w:t>"</w:t>
      </w:r>
      <w:r>
        <w:rPr>
          <w:color w:val="CCCCCC"/>
        </w:rPr>
        <w:t xml:space="preserve"> </w:t>
      </w:r>
      <w:r>
        <w:rPr>
          <w:color w:val="9CDCFE"/>
        </w:rPr>
        <w:t>value</w:t>
      </w:r>
      <w:r>
        <w:rPr>
          <w:color w:val="CCCCCC"/>
        </w:rPr>
        <w:t>=</w:t>
      </w:r>
      <w:r>
        <w:t>"Submit"&gt;</w:t>
      </w:r>
    </w:p>
    <w:p w14:paraId="4701FDEF" w14:textId="77777777" w:rsidR="00D60EBE" w:rsidRDefault="00D60EBE" w:rsidP="00CE1467">
      <w:pPr>
        <w:pStyle w:val="codeblackbg"/>
      </w:pPr>
      <w:r>
        <w:t>                &lt;</w:t>
      </w:r>
      <w:r>
        <w:rPr>
          <w:color w:val="569CD6"/>
        </w:rPr>
        <w:t>input</w:t>
      </w:r>
      <w:r>
        <w:t xml:space="preserve"> </w:t>
      </w:r>
      <w:r>
        <w:rPr>
          <w:color w:val="9CDCFE"/>
        </w:rPr>
        <w:t>type</w:t>
      </w:r>
      <w:r>
        <w:t>=</w:t>
      </w:r>
      <w:r>
        <w:rPr>
          <w:color w:val="CE9178"/>
        </w:rPr>
        <w:t>"reset"</w:t>
      </w:r>
      <w:r>
        <w:t xml:space="preserve"> </w:t>
      </w:r>
      <w:r>
        <w:rPr>
          <w:color w:val="9CDCFE"/>
        </w:rPr>
        <w:t>value</w:t>
      </w:r>
      <w:r>
        <w:t>=</w:t>
      </w:r>
      <w:r>
        <w:rPr>
          <w:color w:val="CE9178"/>
        </w:rPr>
        <w:t>"Reset"</w:t>
      </w:r>
      <w:r>
        <w:t>&gt;</w:t>
      </w:r>
    </w:p>
    <w:p w14:paraId="32779038" w14:textId="77777777" w:rsidR="00D60EBE" w:rsidRDefault="00D60EBE" w:rsidP="00CE1467">
      <w:pPr>
        <w:pStyle w:val="codeblackbg"/>
      </w:pPr>
      <w:r>
        <w:t>            &lt;/</w:t>
      </w:r>
      <w:r>
        <w:rPr>
          <w:color w:val="569CD6"/>
        </w:rPr>
        <w:t>div</w:t>
      </w:r>
      <w:r>
        <w:t>&gt;</w:t>
      </w:r>
    </w:p>
    <w:p w14:paraId="2FE47861" w14:textId="77777777" w:rsidR="00D60EBE" w:rsidRDefault="00D60EBE" w:rsidP="00CE1467">
      <w:pPr>
        <w:pStyle w:val="codeblackbg"/>
      </w:pPr>
      <w:r>
        <w:t>        &lt;/</w:t>
      </w:r>
      <w:r>
        <w:rPr>
          <w:color w:val="569CD6"/>
        </w:rPr>
        <w:t>form</w:t>
      </w:r>
      <w:r>
        <w:t>&gt;</w:t>
      </w:r>
    </w:p>
    <w:p w14:paraId="6AEAF861" w14:textId="77777777" w:rsidR="00D60EBE" w:rsidRDefault="00D60EBE" w:rsidP="00CE1467">
      <w:pPr>
        <w:pStyle w:val="codeblackbg"/>
      </w:pPr>
      <w:r>
        <w:t>    &lt;/</w:t>
      </w:r>
      <w:r>
        <w:rPr>
          <w:color w:val="569CD6"/>
        </w:rPr>
        <w:t>div</w:t>
      </w:r>
      <w:r>
        <w:t>&gt;</w:t>
      </w:r>
    </w:p>
    <w:p w14:paraId="53478498" w14:textId="77777777" w:rsidR="00D60EBE" w:rsidRDefault="00D60EBE" w:rsidP="00CE1467">
      <w:pPr>
        <w:pStyle w:val="codeblackbg"/>
      </w:pPr>
      <w:r>
        <w:t xml:space="preserve">    </w:t>
      </w:r>
      <w:r>
        <w:rPr>
          <w:color w:val="569CD6"/>
        </w:rPr>
        <w:t>&lt;?</w:t>
      </w:r>
      <w:proofErr w:type="spellStart"/>
      <w:r>
        <w:rPr>
          <w:color w:val="569CD6"/>
        </w:rPr>
        <w:t>php</w:t>
      </w:r>
      <w:proofErr w:type="spellEnd"/>
    </w:p>
    <w:p w14:paraId="79B68FA9" w14:textId="77777777" w:rsidR="00D60EBE" w:rsidRDefault="00D60EBE" w:rsidP="00CE1467">
      <w:pPr>
        <w:pStyle w:val="codeblackbg"/>
        <w:rPr>
          <w:color w:val="CCCCCC"/>
        </w:rPr>
      </w:pPr>
      <w:r>
        <w:rPr>
          <w:color w:val="D4D4D4"/>
        </w:rPr>
        <w:t xml:space="preserve">        </w:t>
      </w:r>
      <w:proofErr w:type="spellStart"/>
      <w:r>
        <w:t>mysqli_close</w:t>
      </w:r>
      <w:proofErr w:type="spellEnd"/>
      <w:r>
        <w:rPr>
          <w:color w:val="D4D4D4"/>
        </w:rPr>
        <w:t>(</w:t>
      </w:r>
      <w:r>
        <w:rPr>
          <w:color w:val="9CDCFE"/>
        </w:rPr>
        <w:t>$con</w:t>
      </w:r>
      <w:r>
        <w:rPr>
          <w:color w:val="D4D4D4"/>
        </w:rPr>
        <w:t>);</w:t>
      </w:r>
    </w:p>
    <w:p w14:paraId="6BB23B6E" w14:textId="77777777" w:rsidR="00D60EBE" w:rsidRDefault="00D60EBE" w:rsidP="00CE1467">
      <w:pPr>
        <w:pStyle w:val="codeblackbg"/>
        <w:rPr>
          <w:color w:val="CCCCCC"/>
        </w:rPr>
      </w:pPr>
      <w:r>
        <w:t xml:space="preserve">    </w:t>
      </w:r>
      <w:r>
        <w:rPr>
          <w:color w:val="569CD6"/>
        </w:rPr>
        <w:t>?&gt;</w:t>
      </w:r>
    </w:p>
    <w:p w14:paraId="178D19BE" w14:textId="77777777" w:rsidR="00DC6280" w:rsidRDefault="00DC6280" w:rsidP="00894826">
      <w:pPr>
        <w:rPr>
          <w:rFonts w:eastAsiaTheme="minorEastAsia"/>
        </w:rPr>
      </w:pPr>
      <w:r>
        <w:rPr>
          <w:rFonts w:eastAsiaTheme="minorEastAsia"/>
        </w:rPr>
        <w:t>Explanation:</w:t>
      </w:r>
    </w:p>
    <w:p w14:paraId="1B214733" w14:textId="77777777" w:rsidR="00DC6280" w:rsidRPr="00DC6280" w:rsidRDefault="00DC6280" w:rsidP="00894826">
      <w:pPr>
        <w:pStyle w:val="ListParagraph"/>
        <w:numPr>
          <w:ilvl w:val="0"/>
          <w:numId w:val="19"/>
        </w:numPr>
        <w:rPr>
          <w:rFonts w:eastAsiaTheme="minorEastAsia"/>
        </w:rPr>
      </w:pPr>
      <w:r w:rsidRPr="00DC6280">
        <w:rPr>
          <w:rFonts w:eastAsiaTheme="minorEastAsia"/>
        </w:rPr>
        <w:t>Database Connection:</w:t>
      </w:r>
    </w:p>
    <w:p w14:paraId="66B52A58" w14:textId="77777777" w:rsidR="00DC6280" w:rsidRPr="00DC6280" w:rsidRDefault="00DC6280" w:rsidP="00894826">
      <w:pPr>
        <w:pStyle w:val="ListParagraph"/>
        <w:rPr>
          <w:rFonts w:eastAsiaTheme="minorEastAsia"/>
        </w:rPr>
      </w:pPr>
      <w:r w:rsidRPr="00DC6280">
        <w:rPr>
          <w:rFonts w:eastAsiaTheme="minorEastAsia"/>
        </w:rPr>
        <w:t xml:space="preserve">The script includes the </w:t>
      </w:r>
      <w:proofErr w:type="spellStart"/>
      <w:r w:rsidRPr="00DC6280">
        <w:rPr>
          <w:rFonts w:eastAsiaTheme="minorEastAsia"/>
          <w:b/>
        </w:rPr>
        <w:t>conn.php</w:t>
      </w:r>
      <w:proofErr w:type="spellEnd"/>
      <w:r w:rsidRPr="00DC6280">
        <w:rPr>
          <w:rFonts w:eastAsiaTheme="minorEastAsia"/>
        </w:rPr>
        <w:t xml:space="preserve"> file to establish a connection to the database.</w:t>
      </w:r>
    </w:p>
    <w:p w14:paraId="4F26625C" w14:textId="77777777" w:rsidR="00DC6280" w:rsidRPr="00DC6280" w:rsidRDefault="00DC6280" w:rsidP="00894826">
      <w:pPr>
        <w:pStyle w:val="ListParagraph"/>
        <w:numPr>
          <w:ilvl w:val="0"/>
          <w:numId w:val="19"/>
        </w:numPr>
        <w:rPr>
          <w:rFonts w:eastAsiaTheme="minorEastAsia"/>
        </w:rPr>
      </w:pPr>
      <w:r w:rsidRPr="00DC6280">
        <w:rPr>
          <w:rFonts w:eastAsiaTheme="minorEastAsia"/>
        </w:rPr>
        <w:t>Retrieve User ID:</w:t>
      </w:r>
    </w:p>
    <w:p w14:paraId="0E984EF3" w14:textId="77777777" w:rsidR="00DC6280" w:rsidRPr="00DC6280" w:rsidRDefault="00DC6280" w:rsidP="00894826">
      <w:pPr>
        <w:pStyle w:val="ListParagraph"/>
        <w:rPr>
          <w:rFonts w:eastAsiaTheme="minorEastAsia"/>
        </w:rPr>
      </w:pPr>
      <w:r w:rsidRPr="00DC6280">
        <w:rPr>
          <w:rFonts w:eastAsiaTheme="minorEastAsia"/>
        </w:rPr>
        <w:t xml:space="preserve">It gets the user ID from the URL parameter using </w:t>
      </w:r>
      <w:r w:rsidRPr="00DC6280">
        <w:rPr>
          <w:rFonts w:eastAsiaTheme="minorEastAsia"/>
          <w:b/>
        </w:rPr>
        <w:t>$id = $_</w:t>
      </w:r>
      <w:proofErr w:type="gramStart"/>
      <w:r w:rsidRPr="00DC6280">
        <w:rPr>
          <w:rFonts w:eastAsiaTheme="minorEastAsia"/>
          <w:b/>
        </w:rPr>
        <w:t>GET[</w:t>
      </w:r>
      <w:proofErr w:type="gramEnd"/>
      <w:r w:rsidRPr="00DC6280">
        <w:rPr>
          <w:rFonts w:eastAsiaTheme="minorEastAsia"/>
          <w:b/>
        </w:rPr>
        <w:t>"id"];</w:t>
      </w:r>
      <w:r w:rsidRPr="00DC6280">
        <w:rPr>
          <w:rFonts w:eastAsiaTheme="minorEastAsia"/>
        </w:rPr>
        <w:t>.</w:t>
      </w:r>
    </w:p>
    <w:p w14:paraId="0419667F" w14:textId="77777777" w:rsidR="00DC6280" w:rsidRPr="00DC6280" w:rsidRDefault="00DC6280" w:rsidP="00894826">
      <w:pPr>
        <w:pStyle w:val="ListParagraph"/>
        <w:numPr>
          <w:ilvl w:val="0"/>
          <w:numId w:val="19"/>
        </w:numPr>
        <w:rPr>
          <w:rFonts w:eastAsiaTheme="minorEastAsia"/>
        </w:rPr>
      </w:pPr>
      <w:r w:rsidRPr="00DC6280">
        <w:rPr>
          <w:rFonts w:eastAsiaTheme="minorEastAsia"/>
        </w:rPr>
        <w:t>Fetch User Details:</w:t>
      </w:r>
    </w:p>
    <w:p w14:paraId="5D7DBBAD" w14:textId="77777777" w:rsidR="00DC6280" w:rsidRPr="00DC6280" w:rsidRDefault="00DC6280" w:rsidP="00894826">
      <w:pPr>
        <w:pStyle w:val="ListParagraph"/>
        <w:rPr>
          <w:rFonts w:eastAsiaTheme="minorEastAsia"/>
        </w:rPr>
      </w:pPr>
      <w:r w:rsidRPr="00DC6280">
        <w:rPr>
          <w:rFonts w:eastAsiaTheme="minorEastAsia"/>
        </w:rPr>
        <w:t>The script constructs an SQL query to select user details based on the user ID (</w:t>
      </w:r>
      <w:r w:rsidRPr="00DC6280">
        <w:rPr>
          <w:rFonts w:eastAsiaTheme="minorEastAsia"/>
          <w:b/>
        </w:rPr>
        <w:t>$</w:t>
      </w:r>
      <w:proofErr w:type="spellStart"/>
      <w:r w:rsidRPr="00DC6280">
        <w:rPr>
          <w:rFonts w:eastAsiaTheme="minorEastAsia"/>
          <w:b/>
        </w:rPr>
        <w:t>sql</w:t>
      </w:r>
      <w:proofErr w:type="spellEnd"/>
      <w:r w:rsidRPr="00DC6280">
        <w:rPr>
          <w:rFonts w:eastAsiaTheme="minorEastAsia"/>
          <w:b/>
        </w:rPr>
        <w:t xml:space="preserve"> = "SELECT * FROM </w:t>
      </w:r>
      <w:proofErr w:type="spellStart"/>
      <w:r w:rsidRPr="00DC6280">
        <w:rPr>
          <w:rFonts w:eastAsiaTheme="minorEastAsia"/>
          <w:b/>
        </w:rPr>
        <w:t>userdetail</w:t>
      </w:r>
      <w:proofErr w:type="spellEnd"/>
      <w:r w:rsidRPr="00DC6280">
        <w:rPr>
          <w:rFonts w:eastAsiaTheme="minorEastAsia"/>
          <w:b/>
        </w:rPr>
        <w:t xml:space="preserve"> WHERE </w:t>
      </w:r>
      <w:proofErr w:type="spellStart"/>
      <w:r w:rsidRPr="00DC6280">
        <w:rPr>
          <w:rFonts w:eastAsiaTheme="minorEastAsia"/>
          <w:b/>
        </w:rPr>
        <w:t>user_id</w:t>
      </w:r>
      <w:proofErr w:type="spellEnd"/>
      <w:r w:rsidRPr="00DC6280">
        <w:rPr>
          <w:rFonts w:eastAsiaTheme="minorEastAsia"/>
          <w:b/>
        </w:rPr>
        <w:t>=$id";</w:t>
      </w:r>
      <w:r w:rsidRPr="00DC6280">
        <w:rPr>
          <w:rFonts w:eastAsiaTheme="minorEastAsia"/>
        </w:rPr>
        <w:t xml:space="preserve">). It executes the query and fetches the result using </w:t>
      </w:r>
      <w:proofErr w:type="spellStart"/>
      <w:r w:rsidRPr="00DC6280">
        <w:rPr>
          <w:rFonts w:eastAsiaTheme="minorEastAsia"/>
          <w:b/>
        </w:rPr>
        <w:t>mysqli_fetch_</w:t>
      </w:r>
      <w:proofErr w:type="gramStart"/>
      <w:r w:rsidRPr="00DC6280">
        <w:rPr>
          <w:rFonts w:eastAsiaTheme="minorEastAsia"/>
          <w:b/>
        </w:rPr>
        <w:t>array</w:t>
      </w:r>
      <w:proofErr w:type="spellEnd"/>
      <w:r w:rsidRPr="00DC6280">
        <w:rPr>
          <w:rFonts w:eastAsiaTheme="minorEastAsia"/>
          <w:b/>
        </w:rPr>
        <w:t>(</w:t>
      </w:r>
      <w:proofErr w:type="gramEnd"/>
      <w:r w:rsidRPr="00DC6280">
        <w:rPr>
          <w:rFonts w:eastAsiaTheme="minorEastAsia"/>
          <w:b/>
        </w:rPr>
        <w:t>$result);</w:t>
      </w:r>
      <w:r w:rsidRPr="00DC6280">
        <w:rPr>
          <w:rFonts w:eastAsiaTheme="minorEastAsia"/>
        </w:rPr>
        <w:t>.</w:t>
      </w:r>
    </w:p>
    <w:p w14:paraId="3B95B5C3" w14:textId="77777777" w:rsidR="00DC6280" w:rsidRPr="00DC6280" w:rsidRDefault="00DC6280" w:rsidP="00894826">
      <w:pPr>
        <w:pStyle w:val="ListParagraph"/>
        <w:numPr>
          <w:ilvl w:val="0"/>
          <w:numId w:val="19"/>
        </w:numPr>
        <w:rPr>
          <w:rFonts w:eastAsiaTheme="minorEastAsia"/>
        </w:rPr>
      </w:pPr>
      <w:r w:rsidRPr="00DC6280">
        <w:rPr>
          <w:rFonts w:eastAsiaTheme="minorEastAsia"/>
        </w:rPr>
        <w:t>Display User Details:</w:t>
      </w:r>
    </w:p>
    <w:p w14:paraId="796AD27A" w14:textId="77777777" w:rsidR="00DC6280" w:rsidRPr="00DC6280" w:rsidRDefault="00DC6280" w:rsidP="00894826">
      <w:pPr>
        <w:pStyle w:val="ListParagraph"/>
        <w:rPr>
          <w:rFonts w:eastAsiaTheme="minorEastAsia"/>
        </w:rPr>
      </w:pPr>
      <w:r w:rsidRPr="00DC6280">
        <w:rPr>
          <w:rFonts w:eastAsiaTheme="minorEastAsia"/>
        </w:rPr>
        <w:t>If the user details are found, it displays the details in an HTML form for editing. Each form field is populated with the corresponding value from the database:</w:t>
      </w:r>
    </w:p>
    <w:p w14:paraId="12198DF5" w14:textId="77777777" w:rsidR="00DC6280" w:rsidRDefault="00DC6280" w:rsidP="00894826">
      <w:pPr>
        <w:rPr>
          <w:rFonts w:eastAsiaTheme="minorEastAsia"/>
        </w:rPr>
      </w:pPr>
    </w:p>
    <w:p w14:paraId="09CE5ADD" w14:textId="77777777" w:rsidR="009621F6" w:rsidRDefault="009621F6" w:rsidP="00894826">
      <w:pPr>
        <w:pStyle w:val="smallcode"/>
        <w:rPr>
          <w:color w:val="CCCCCC"/>
        </w:rPr>
      </w:pPr>
      <w:r>
        <w:t xml:space="preserve">    &lt;</w:t>
      </w:r>
      <w:r>
        <w:rPr>
          <w:color w:val="569CD6"/>
        </w:rPr>
        <w:t>input</w:t>
      </w:r>
      <w:r>
        <w:t xml:space="preserve"> </w:t>
      </w:r>
      <w:r>
        <w:rPr>
          <w:color w:val="9CDCFE"/>
        </w:rPr>
        <w:t>type</w:t>
      </w:r>
      <w:r>
        <w:t>=</w:t>
      </w:r>
      <w:r>
        <w:rPr>
          <w:color w:val="CE9178"/>
        </w:rPr>
        <w:t>"hidden"</w:t>
      </w:r>
      <w:r>
        <w:t xml:space="preserve"> </w:t>
      </w:r>
      <w:r>
        <w:rPr>
          <w:color w:val="9CDCFE"/>
        </w:rPr>
        <w:t>name</w:t>
      </w:r>
      <w:r>
        <w:t>=</w:t>
      </w:r>
      <w:r>
        <w:rPr>
          <w:color w:val="CE9178"/>
        </w:rPr>
        <w:t>"id"</w:t>
      </w:r>
      <w:r>
        <w:t xml:space="preserve"> </w:t>
      </w:r>
      <w:r>
        <w:rPr>
          <w:color w:val="9CDCFE"/>
        </w:rPr>
        <w:t>value</w:t>
      </w:r>
      <w:r>
        <w:t>=</w:t>
      </w:r>
      <w:r>
        <w:rPr>
          <w:color w:val="CE9178"/>
        </w:rPr>
        <w:t>"</w:t>
      </w:r>
      <w:r>
        <w:rPr>
          <w:color w:val="569CD6"/>
        </w:rPr>
        <w:t>&lt;?</w:t>
      </w:r>
      <w:proofErr w:type="spellStart"/>
      <w:r>
        <w:rPr>
          <w:color w:val="569CD6"/>
        </w:rPr>
        <w:t>php</w:t>
      </w:r>
      <w:proofErr w:type="spellEnd"/>
      <w:r>
        <w:t xml:space="preserve"> </w:t>
      </w:r>
      <w:r>
        <w:rPr>
          <w:color w:val="DCDCAA"/>
        </w:rPr>
        <w:t>echo</w:t>
      </w:r>
      <w:r>
        <w:t xml:space="preserve"> </w:t>
      </w:r>
      <w:r>
        <w:rPr>
          <w:color w:val="9CDCFE"/>
        </w:rPr>
        <w:t>$row</w:t>
      </w:r>
      <w:r>
        <w:t>[</w:t>
      </w:r>
      <w:r>
        <w:rPr>
          <w:color w:val="CE9178"/>
        </w:rPr>
        <w:t>'</w:t>
      </w:r>
      <w:proofErr w:type="spellStart"/>
      <w:r>
        <w:rPr>
          <w:color w:val="CE9178"/>
        </w:rPr>
        <w:t>user_id</w:t>
      </w:r>
      <w:proofErr w:type="spellEnd"/>
      <w:r>
        <w:rPr>
          <w:color w:val="CE9178"/>
        </w:rPr>
        <w:t>'</w:t>
      </w:r>
      <w:r>
        <w:t>]</w:t>
      </w:r>
      <w:proofErr w:type="gramStart"/>
      <w:r>
        <w:t xml:space="preserve">; </w:t>
      </w:r>
      <w:r>
        <w:rPr>
          <w:color w:val="569CD6"/>
        </w:rPr>
        <w:t>?</w:t>
      </w:r>
      <w:proofErr w:type="gramEnd"/>
      <w:r>
        <w:rPr>
          <w:color w:val="569CD6"/>
        </w:rPr>
        <w:t>&gt;</w:t>
      </w:r>
      <w:r>
        <w:rPr>
          <w:color w:val="CE9178"/>
        </w:rPr>
        <w:t>"</w:t>
      </w:r>
      <w:r>
        <w:t>&gt; &lt;!-- Hidden field for user ID --&gt;</w:t>
      </w:r>
    </w:p>
    <w:p w14:paraId="4C8088DB" w14:textId="77777777" w:rsidR="009621F6" w:rsidRDefault="009621F6" w:rsidP="00894826">
      <w:pPr>
        <w:pStyle w:val="smallcode"/>
        <w:rPr>
          <w:color w:val="CCCCCC"/>
        </w:rPr>
      </w:pPr>
      <w:r>
        <w:t>&lt;</w:t>
      </w:r>
      <w:r>
        <w:rPr>
          <w:color w:val="569CD6"/>
        </w:rPr>
        <w:t>div</w:t>
      </w:r>
      <w:r>
        <w:t xml:space="preserve"> </w:t>
      </w:r>
      <w:r>
        <w:rPr>
          <w:color w:val="9CDCFE"/>
        </w:rPr>
        <w:t>class</w:t>
      </w:r>
      <w:r>
        <w:t>="field"&gt;</w:t>
      </w:r>
    </w:p>
    <w:p w14:paraId="7A0F18B7" w14:textId="77777777" w:rsidR="009621F6" w:rsidRDefault="009621F6" w:rsidP="00894826">
      <w:pPr>
        <w:pStyle w:val="smallcode"/>
        <w:rPr>
          <w:color w:val="CCCCCC"/>
        </w:rPr>
      </w:pPr>
      <w:r>
        <w:t xml:space="preserve">    &lt;</w:t>
      </w:r>
      <w:r>
        <w:rPr>
          <w:color w:val="569CD6"/>
        </w:rPr>
        <w:t>label</w:t>
      </w:r>
      <w:r>
        <w:t xml:space="preserve"> </w:t>
      </w:r>
      <w:r>
        <w:rPr>
          <w:color w:val="9CDCFE"/>
        </w:rPr>
        <w:t>for</w:t>
      </w:r>
      <w:r>
        <w:t>=</w:t>
      </w:r>
      <w:r>
        <w:rPr>
          <w:color w:val="CE9178"/>
        </w:rPr>
        <w:t>"name"</w:t>
      </w:r>
      <w:r>
        <w:t>&gt;Name&lt;/</w:t>
      </w:r>
      <w:r>
        <w:rPr>
          <w:color w:val="569CD6"/>
        </w:rPr>
        <w:t>label</w:t>
      </w:r>
      <w:r>
        <w:t>&gt;</w:t>
      </w:r>
    </w:p>
    <w:p w14:paraId="3034188C" w14:textId="77777777" w:rsidR="009621F6" w:rsidRDefault="009621F6" w:rsidP="00894826">
      <w:pPr>
        <w:pStyle w:val="smallcode"/>
        <w:rPr>
          <w:color w:val="CCCCCC"/>
        </w:rPr>
      </w:pPr>
      <w:r>
        <w:t xml:space="preserve">    &lt;</w:t>
      </w:r>
      <w:r>
        <w:rPr>
          <w:color w:val="569CD6"/>
        </w:rPr>
        <w:t>input</w:t>
      </w:r>
      <w:r>
        <w:t xml:space="preserve"> </w:t>
      </w:r>
      <w:r>
        <w:rPr>
          <w:color w:val="9CDCFE"/>
        </w:rPr>
        <w:t>type</w:t>
      </w:r>
      <w:r>
        <w:t xml:space="preserve">="text" </w:t>
      </w:r>
      <w:r>
        <w:rPr>
          <w:color w:val="9CDCFE"/>
        </w:rPr>
        <w:t>name</w:t>
      </w:r>
      <w:r>
        <w:t xml:space="preserve">="name" </w:t>
      </w:r>
      <w:r>
        <w:rPr>
          <w:color w:val="9CDCFE"/>
        </w:rPr>
        <w:t>id</w:t>
      </w:r>
      <w:r>
        <w:t xml:space="preserve">="name" </w:t>
      </w:r>
      <w:r>
        <w:rPr>
          <w:color w:val="9CDCFE"/>
        </w:rPr>
        <w:t>required</w:t>
      </w:r>
      <w:r>
        <w:t xml:space="preserve"> </w:t>
      </w:r>
      <w:r>
        <w:rPr>
          <w:color w:val="9CDCFE"/>
        </w:rPr>
        <w:t>value</w:t>
      </w:r>
      <w:r>
        <w:t>="</w:t>
      </w:r>
      <w:r>
        <w:rPr>
          <w:color w:val="569CD6"/>
        </w:rPr>
        <w:t>&lt;?</w:t>
      </w:r>
      <w:proofErr w:type="spellStart"/>
      <w:r>
        <w:rPr>
          <w:color w:val="569CD6"/>
        </w:rPr>
        <w:t>php</w:t>
      </w:r>
      <w:proofErr w:type="spellEnd"/>
      <w:r>
        <w:t xml:space="preserve"> </w:t>
      </w:r>
      <w:r>
        <w:rPr>
          <w:color w:val="DCDCAA"/>
        </w:rPr>
        <w:t>echo</w:t>
      </w:r>
      <w:r>
        <w:t xml:space="preserve"> </w:t>
      </w:r>
      <w:r>
        <w:rPr>
          <w:color w:val="9CDCFE"/>
        </w:rPr>
        <w:t>$row</w:t>
      </w:r>
      <w:r>
        <w:t>['</w:t>
      </w:r>
      <w:proofErr w:type="spellStart"/>
      <w:r>
        <w:t>user_name</w:t>
      </w:r>
      <w:proofErr w:type="spellEnd"/>
      <w:r>
        <w:t>']</w:t>
      </w:r>
      <w:proofErr w:type="gramStart"/>
      <w:r>
        <w:t xml:space="preserve">; </w:t>
      </w:r>
      <w:r>
        <w:rPr>
          <w:color w:val="569CD6"/>
        </w:rPr>
        <w:t>?</w:t>
      </w:r>
      <w:proofErr w:type="gramEnd"/>
      <w:r>
        <w:rPr>
          <w:color w:val="569CD6"/>
        </w:rPr>
        <w:t>&gt;</w:t>
      </w:r>
      <w:r>
        <w:t>"&gt;</w:t>
      </w:r>
    </w:p>
    <w:p w14:paraId="599E7445" w14:textId="77777777" w:rsidR="009621F6" w:rsidRDefault="009621F6" w:rsidP="00894826">
      <w:pPr>
        <w:pStyle w:val="smallcode"/>
        <w:rPr>
          <w:color w:val="CCCCCC"/>
        </w:rPr>
      </w:pPr>
      <w:r>
        <w:t>&lt;/</w:t>
      </w:r>
      <w:r>
        <w:rPr>
          <w:color w:val="569CD6"/>
        </w:rPr>
        <w:t>div</w:t>
      </w:r>
      <w:r>
        <w:t>&gt;</w:t>
      </w:r>
    </w:p>
    <w:p w14:paraId="2EDF6ADC" w14:textId="77777777" w:rsidR="009621F6" w:rsidRDefault="009621F6" w:rsidP="00894826">
      <w:pPr>
        <w:pStyle w:val="smallcode"/>
        <w:rPr>
          <w:color w:val="CCCCCC"/>
        </w:rPr>
      </w:pPr>
      <w:r>
        <w:t>&lt;</w:t>
      </w:r>
      <w:r>
        <w:rPr>
          <w:color w:val="569CD6"/>
        </w:rPr>
        <w:t>input</w:t>
      </w:r>
      <w:r>
        <w:t xml:space="preserve"> </w:t>
      </w:r>
      <w:r>
        <w:rPr>
          <w:color w:val="9CDCFE"/>
        </w:rPr>
        <w:t>type</w:t>
      </w:r>
      <w:r>
        <w:t xml:space="preserve">="hidden" </w:t>
      </w:r>
      <w:r>
        <w:rPr>
          <w:color w:val="9CDCFE"/>
        </w:rPr>
        <w:t>name</w:t>
      </w:r>
      <w:r>
        <w:t xml:space="preserve">="password" </w:t>
      </w:r>
      <w:r>
        <w:rPr>
          <w:color w:val="9CDCFE"/>
        </w:rPr>
        <w:t>value</w:t>
      </w:r>
      <w:r>
        <w:t>="</w:t>
      </w:r>
      <w:r>
        <w:rPr>
          <w:color w:val="569CD6"/>
        </w:rPr>
        <w:t>&lt;?</w:t>
      </w:r>
      <w:proofErr w:type="spellStart"/>
      <w:r>
        <w:rPr>
          <w:color w:val="569CD6"/>
        </w:rPr>
        <w:t>php</w:t>
      </w:r>
      <w:proofErr w:type="spellEnd"/>
      <w:r>
        <w:t xml:space="preserve"> </w:t>
      </w:r>
      <w:r>
        <w:rPr>
          <w:color w:val="DCDCAA"/>
        </w:rPr>
        <w:t>echo</w:t>
      </w:r>
      <w:r>
        <w:t xml:space="preserve"> </w:t>
      </w:r>
      <w:r>
        <w:rPr>
          <w:color w:val="9CDCFE"/>
        </w:rPr>
        <w:t>$row</w:t>
      </w:r>
      <w:r>
        <w:t>['</w:t>
      </w:r>
      <w:proofErr w:type="spellStart"/>
      <w:r>
        <w:t>user_password</w:t>
      </w:r>
      <w:proofErr w:type="spellEnd"/>
      <w:r>
        <w:t>']</w:t>
      </w:r>
      <w:proofErr w:type="gramStart"/>
      <w:r>
        <w:t xml:space="preserve">; </w:t>
      </w:r>
      <w:r>
        <w:rPr>
          <w:color w:val="569CD6"/>
        </w:rPr>
        <w:t>?</w:t>
      </w:r>
      <w:proofErr w:type="gramEnd"/>
      <w:r>
        <w:rPr>
          <w:color w:val="569CD6"/>
        </w:rPr>
        <w:t>&gt;</w:t>
      </w:r>
      <w:r>
        <w:t>"&gt;</w:t>
      </w:r>
    </w:p>
    <w:p w14:paraId="4C13540F" w14:textId="77777777" w:rsidR="009621F6" w:rsidRDefault="009621F6" w:rsidP="00894826">
      <w:pPr>
        <w:pStyle w:val="smallcode"/>
        <w:rPr>
          <w:color w:val="CCCCCC"/>
        </w:rPr>
      </w:pPr>
      <w:r>
        <w:t>&lt;</w:t>
      </w:r>
      <w:r>
        <w:rPr>
          <w:color w:val="569CD6"/>
        </w:rPr>
        <w:t>div</w:t>
      </w:r>
      <w:r>
        <w:t xml:space="preserve"> </w:t>
      </w:r>
      <w:r>
        <w:rPr>
          <w:color w:val="9CDCFE"/>
        </w:rPr>
        <w:t>class</w:t>
      </w:r>
      <w:r>
        <w:t>="field"&gt;</w:t>
      </w:r>
    </w:p>
    <w:p w14:paraId="1C8CB0FF" w14:textId="77777777" w:rsidR="009621F6" w:rsidRDefault="009621F6" w:rsidP="00894826">
      <w:pPr>
        <w:pStyle w:val="smallcode"/>
        <w:rPr>
          <w:color w:val="CCCCCC"/>
        </w:rPr>
      </w:pPr>
      <w:r>
        <w:t xml:space="preserve">    &lt;</w:t>
      </w:r>
      <w:r>
        <w:rPr>
          <w:color w:val="569CD6"/>
        </w:rPr>
        <w:t>label</w:t>
      </w:r>
      <w:r>
        <w:t xml:space="preserve"> </w:t>
      </w:r>
      <w:r>
        <w:rPr>
          <w:color w:val="9CDCFE"/>
        </w:rPr>
        <w:t>for</w:t>
      </w:r>
      <w:r>
        <w:t>=</w:t>
      </w:r>
      <w:r>
        <w:rPr>
          <w:color w:val="CE9178"/>
        </w:rPr>
        <w:t>"name"</w:t>
      </w:r>
      <w:r>
        <w:t>&gt;Password&lt;/</w:t>
      </w:r>
      <w:r>
        <w:rPr>
          <w:color w:val="569CD6"/>
        </w:rPr>
        <w:t>label</w:t>
      </w:r>
      <w:r>
        <w:t>&gt;</w:t>
      </w:r>
    </w:p>
    <w:p w14:paraId="5C6EEF8A" w14:textId="77777777" w:rsidR="009621F6" w:rsidRDefault="009621F6" w:rsidP="00894826">
      <w:pPr>
        <w:pStyle w:val="smallcode"/>
        <w:rPr>
          <w:color w:val="CCCCCC"/>
        </w:rPr>
      </w:pPr>
      <w:r>
        <w:t xml:space="preserve">    &lt;</w:t>
      </w:r>
      <w:r>
        <w:rPr>
          <w:color w:val="569CD6"/>
        </w:rPr>
        <w:t>input</w:t>
      </w:r>
      <w:r>
        <w:t xml:space="preserve"> </w:t>
      </w:r>
      <w:r>
        <w:rPr>
          <w:color w:val="9CDCFE"/>
        </w:rPr>
        <w:t>type</w:t>
      </w:r>
      <w:r>
        <w:t xml:space="preserve">="password" </w:t>
      </w:r>
      <w:r>
        <w:rPr>
          <w:color w:val="9CDCFE"/>
        </w:rPr>
        <w:t>name</w:t>
      </w:r>
      <w:r>
        <w:t xml:space="preserve">="password" </w:t>
      </w:r>
      <w:r>
        <w:rPr>
          <w:color w:val="9CDCFE"/>
        </w:rPr>
        <w:t>id</w:t>
      </w:r>
      <w:r>
        <w:t xml:space="preserve">="password" </w:t>
      </w:r>
      <w:r>
        <w:rPr>
          <w:color w:val="9CDCFE"/>
        </w:rPr>
        <w:t>required</w:t>
      </w:r>
      <w:r>
        <w:t xml:space="preserve"> </w:t>
      </w:r>
      <w:r>
        <w:rPr>
          <w:color w:val="9CDCFE"/>
        </w:rPr>
        <w:t>value</w:t>
      </w:r>
      <w:r>
        <w:t>="</w:t>
      </w:r>
      <w:r>
        <w:rPr>
          <w:color w:val="569CD6"/>
        </w:rPr>
        <w:t>&lt;?</w:t>
      </w:r>
      <w:proofErr w:type="spellStart"/>
      <w:r>
        <w:rPr>
          <w:color w:val="569CD6"/>
        </w:rPr>
        <w:t>php</w:t>
      </w:r>
      <w:proofErr w:type="spellEnd"/>
      <w:r>
        <w:t xml:space="preserve"> </w:t>
      </w:r>
      <w:r>
        <w:rPr>
          <w:color w:val="DCDCAA"/>
        </w:rPr>
        <w:t>echo</w:t>
      </w:r>
      <w:r>
        <w:t xml:space="preserve"> </w:t>
      </w:r>
      <w:r>
        <w:rPr>
          <w:color w:val="9CDCFE"/>
        </w:rPr>
        <w:t>$row</w:t>
      </w:r>
      <w:r>
        <w:t>['</w:t>
      </w:r>
      <w:proofErr w:type="spellStart"/>
      <w:r>
        <w:t>user_password</w:t>
      </w:r>
      <w:proofErr w:type="spellEnd"/>
      <w:r>
        <w:t>']</w:t>
      </w:r>
      <w:proofErr w:type="gramStart"/>
      <w:r>
        <w:t xml:space="preserve">; </w:t>
      </w:r>
      <w:r>
        <w:rPr>
          <w:color w:val="569CD6"/>
        </w:rPr>
        <w:t>?</w:t>
      </w:r>
      <w:proofErr w:type="gramEnd"/>
      <w:r>
        <w:rPr>
          <w:color w:val="569CD6"/>
        </w:rPr>
        <w:t>&gt;</w:t>
      </w:r>
      <w:r>
        <w:t>"&gt;</w:t>
      </w:r>
    </w:p>
    <w:p w14:paraId="26E87739" w14:textId="77777777" w:rsidR="009621F6" w:rsidRDefault="009621F6" w:rsidP="00894826">
      <w:pPr>
        <w:pStyle w:val="smallcode"/>
        <w:rPr>
          <w:color w:val="CCCCCC"/>
        </w:rPr>
      </w:pPr>
      <w:r>
        <w:t>&lt;/</w:t>
      </w:r>
      <w:r>
        <w:rPr>
          <w:color w:val="569CD6"/>
        </w:rPr>
        <w:t>div</w:t>
      </w:r>
      <w:r>
        <w:t>&gt;</w:t>
      </w:r>
    </w:p>
    <w:p w14:paraId="3F328360" w14:textId="77777777" w:rsidR="009621F6" w:rsidRDefault="009621F6" w:rsidP="00894826">
      <w:pPr>
        <w:pStyle w:val="smallcode"/>
        <w:rPr>
          <w:color w:val="CCCCCC"/>
        </w:rPr>
      </w:pPr>
      <w:proofErr w:type="gramStart"/>
      <w:r>
        <w:t>&lt;!--</w:t>
      </w:r>
      <w:proofErr w:type="gramEnd"/>
      <w:r>
        <w:t xml:space="preserve"> Additional form fields for phone, email, address, gender, and date of birth --&gt;</w:t>
      </w:r>
    </w:p>
    <w:p w14:paraId="0612BF8B" w14:textId="77777777" w:rsidR="00DC6280" w:rsidRPr="009621F6" w:rsidRDefault="00DC6280" w:rsidP="00894826">
      <w:pPr>
        <w:rPr>
          <w:rFonts w:eastAsiaTheme="minorEastAsia"/>
          <w:lang w:val="en-MY"/>
        </w:rPr>
      </w:pPr>
    </w:p>
    <w:p w14:paraId="184AE9BD" w14:textId="77777777" w:rsidR="00DC6280" w:rsidRPr="00DC6280" w:rsidRDefault="00DC6280" w:rsidP="00894826">
      <w:pPr>
        <w:pStyle w:val="ListParagraph"/>
        <w:numPr>
          <w:ilvl w:val="0"/>
          <w:numId w:val="19"/>
        </w:numPr>
        <w:rPr>
          <w:rFonts w:eastAsiaTheme="minorEastAsia"/>
        </w:rPr>
      </w:pPr>
      <w:r w:rsidRPr="00DC6280">
        <w:rPr>
          <w:rFonts w:eastAsiaTheme="minorEastAsia"/>
        </w:rPr>
        <w:t>Close Database Connection:</w:t>
      </w:r>
    </w:p>
    <w:p w14:paraId="3F37EF6C" w14:textId="0CF5B644" w:rsidR="00681C1D" w:rsidRDefault="00DC6280" w:rsidP="00894826">
      <w:pPr>
        <w:pStyle w:val="ListParagraph"/>
        <w:rPr>
          <w:rFonts w:eastAsiaTheme="minorEastAsia"/>
        </w:rPr>
      </w:pPr>
      <w:r w:rsidRPr="00DC6280">
        <w:rPr>
          <w:rFonts w:eastAsiaTheme="minorEastAsia"/>
        </w:rPr>
        <w:t xml:space="preserve">The script closes the database connection with </w:t>
      </w:r>
      <w:proofErr w:type="spellStart"/>
      <w:r w:rsidRPr="00DC6280">
        <w:rPr>
          <w:rFonts w:eastAsiaTheme="minorEastAsia"/>
          <w:b/>
        </w:rPr>
        <w:t>mysqli_</w:t>
      </w:r>
      <w:proofErr w:type="gramStart"/>
      <w:r w:rsidRPr="00DC6280">
        <w:rPr>
          <w:rFonts w:eastAsiaTheme="minorEastAsia"/>
          <w:b/>
        </w:rPr>
        <w:t>close</w:t>
      </w:r>
      <w:proofErr w:type="spellEnd"/>
      <w:r w:rsidRPr="00DC6280">
        <w:rPr>
          <w:rFonts w:eastAsiaTheme="minorEastAsia"/>
          <w:b/>
        </w:rPr>
        <w:t>(</w:t>
      </w:r>
      <w:proofErr w:type="gramEnd"/>
      <w:r w:rsidRPr="00DC6280">
        <w:rPr>
          <w:rFonts w:eastAsiaTheme="minorEastAsia"/>
          <w:b/>
        </w:rPr>
        <w:t>$con);</w:t>
      </w:r>
      <w:r w:rsidRPr="00DC6280">
        <w:rPr>
          <w:rFonts w:eastAsiaTheme="minorEastAsia"/>
        </w:rPr>
        <w:t>.</w:t>
      </w:r>
      <w:r w:rsidR="00C04466" w:rsidRPr="00DC6280">
        <w:rPr>
          <w:rFonts w:eastAsiaTheme="minorEastAsia"/>
        </w:rPr>
        <w:br w:type="page"/>
      </w:r>
    </w:p>
    <w:p w14:paraId="2657E3E4" w14:textId="432A4836" w:rsidR="00D626E8" w:rsidRPr="00AF7638" w:rsidRDefault="00681C1D" w:rsidP="00CE1467">
      <w:pPr>
        <w:pStyle w:val="Heading3"/>
      </w:pPr>
      <w:bookmarkStart w:id="89" w:name="_Toc168348830"/>
      <w:r>
        <w:lastRenderedPageBreak/>
        <w:t xml:space="preserve">Update </w:t>
      </w:r>
      <w:proofErr w:type="spellStart"/>
      <w:r w:rsidR="00064A6F">
        <w:t>php</w:t>
      </w:r>
      <w:proofErr w:type="spellEnd"/>
      <w:r w:rsidR="00064A6F">
        <w:t xml:space="preserve"> function</w:t>
      </w:r>
      <w:bookmarkEnd w:id="89"/>
    </w:p>
    <w:p w14:paraId="3FDA7FAA" w14:textId="77777777" w:rsidR="00DE17CA" w:rsidRDefault="00DE17CA" w:rsidP="00CE1467">
      <w:pPr>
        <w:pStyle w:val="codeblackbg"/>
        <w:rPr>
          <w:color w:val="CCCCCC"/>
        </w:rPr>
      </w:pPr>
      <w:r>
        <w:t>&lt;?</w:t>
      </w:r>
      <w:proofErr w:type="spellStart"/>
      <w:r>
        <w:t>php</w:t>
      </w:r>
      <w:proofErr w:type="spellEnd"/>
    </w:p>
    <w:p w14:paraId="5A87AAB4" w14:textId="43A3D86E" w:rsidR="00DE17CA" w:rsidRDefault="00DE17CA" w:rsidP="00CE1467">
      <w:pPr>
        <w:pStyle w:val="codeblackbg"/>
        <w:rPr>
          <w:rFonts w:eastAsiaTheme="minorEastAsia"/>
          <w:color w:val="D4D4D4"/>
        </w:rPr>
      </w:pPr>
      <w:r>
        <w:rPr>
          <w:color w:val="C586C0"/>
        </w:rPr>
        <w:t>include</w:t>
      </w:r>
      <w:r>
        <w:rPr>
          <w:color w:val="D4D4D4"/>
        </w:rPr>
        <w:t>(</w:t>
      </w:r>
      <w:r>
        <w:t>"</w:t>
      </w:r>
      <w:proofErr w:type="spellStart"/>
      <w:r>
        <w:t>conn.php</w:t>
      </w:r>
      <w:proofErr w:type="spellEnd"/>
      <w:r>
        <w:t>"</w:t>
      </w:r>
      <w:r>
        <w:rPr>
          <w:color w:val="D4D4D4"/>
        </w:rPr>
        <w:t>);</w:t>
      </w:r>
    </w:p>
    <w:p w14:paraId="7FB2BD16" w14:textId="77777777" w:rsidR="00064A6F" w:rsidRPr="00941AC9" w:rsidRDefault="00064A6F" w:rsidP="00CE1467">
      <w:pPr>
        <w:pStyle w:val="codeblackbg"/>
        <w:rPr>
          <w:rFonts w:eastAsiaTheme="minorEastAsia"/>
        </w:rPr>
      </w:pPr>
      <w:r>
        <w:t>Connect to the database.</w:t>
      </w:r>
      <w:r w:rsidRPr="008F74A5">
        <w:t xml:space="preserve"> </w:t>
      </w:r>
    </w:p>
    <w:p w14:paraId="21AC9B60" w14:textId="77777777" w:rsidR="00DE17CA" w:rsidRDefault="00DE17CA" w:rsidP="00CE1467">
      <w:pPr>
        <w:pStyle w:val="codeblackbg"/>
        <w:rPr>
          <w:color w:val="CCCCCC"/>
        </w:rPr>
      </w:pPr>
      <w:r>
        <w:rPr>
          <w:color w:val="D4D4D4"/>
        </w:rPr>
        <w:t xml:space="preserve">    </w:t>
      </w:r>
      <w:r>
        <w:t>$</w:t>
      </w:r>
      <w:proofErr w:type="spellStart"/>
      <w:r>
        <w:t>user_id</w:t>
      </w:r>
      <w:proofErr w:type="spellEnd"/>
      <w:r>
        <w:rPr>
          <w:color w:val="D4D4D4"/>
        </w:rPr>
        <w:t xml:space="preserve"> = </w:t>
      </w:r>
      <w:r>
        <w:t>$_POST</w:t>
      </w:r>
      <w:r>
        <w:rPr>
          <w:color w:val="D4D4D4"/>
        </w:rPr>
        <w:t>[</w:t>
      </w:r>
      <w:r>
        <w:rPr>
          <w:color w:val="CE9178"/>
        </w:rPr>
        <w:t>'id'</w:t>
      </w:r>
      <w:r>
        <w:rPr>
          <w:color w:val="D4D4D4"/>
        </w:rPr>
        <w:t>];</w:t>
      </w:r>
    </w:p>
    <w:p w14:paraId="75D17F7F" w14:textId="77777777" w:rsidR="00DE17CA" w:rsidRDefault="00DE17CA" w:rsidP="00CE1467">
      <w:pPr>
        <w:pStyle w:val="codeblackbg"/>
        <w:rPr>
          <w:color w:val="CCCCCC"/>
        </w:rPr>
      </w:pPr>
      <w:r>
        <w:rPr>
          <w:color w:val="D4D4D4"/>
        </w:rPr>
        <w:t xml:space="preserve">    </w:t>
      </w:r>
      <w:r>
        <w:t>$</w:t>
      </w:r>
      <w:proofErr w:type="spellStart"/>
      <w:r>
        <w:t>user_name</w:t>
      </w:r>
      <w:proofErr w:type="spellEnd"/>
      <w:r>
        <w:rPr>
          <w:color w:val="D4D4D4"/>
        </w:rPr>
        <w:t xml:space="preserve"> = </w:t>
      </w:r>
      <w:r>
        <w:t>$_POST</w:t>
      </w:r>
      <w:r>
        <w:rPr>
          <w:color w:val="D4D4D4"/>
        </w:rPr>
        <w:t>[</w:t>
      </w:r>
      <w:r>
        <w:rPr>
          <w:color w:val="CE9178"/>
        </w:rPr>
        <w:t>'name'</w:t>
      </w:r>
      <w:r>
        <w:rPr>
          <w:color w:val="D4D4D4"/>
        </w:rPr>
        <w:t>];</w:t>
      </w:r>
    </w:p>
    <w:p w14:paraId="0115323D" w14:textId="77777777" w:rsidR="00DE17CA" w:rsidRDefault="00DE17CA" w:rsidP="00CE1467">
      <w:pPr>
        <w:pStyle w:val="codeblackbg"/>
        <w:rPr>
          <w:color w:val="CCCCCC"/>
        </w:rPr>
      </w:pPr>
      <w:r>
        <w:rPr>
          <w:color w:val="D4D4D4"/>
        </w:rPr>
        <w:t xml:space="preserve">    </w:t>
      </w:r>
      <w:r>
        <w:t>$</w:t>
      </w:r>
      <w:proofErr w:type="spellStart"/>
      <w:r>
        <w:t>user_password</w:t>
      </w:r>
      <w:proofErr w:type="spellEnd"/>
      <w:r>
        <w:rPr>
          <w:color w:val="D4D4D4"/>
        </w:rPr>
        <w:t xml:space="preserve"> = </w:t>
      </w:r>
      <w:r>
        <w:t>$_POST</w:t>
      </w:r>
      <w:r>
        <w:rPr>
          <w:color w:val="D4D4D4"/>
        </w:rPr>
        <w:t>[</w:t>
      </w:r>
      <w:r>
        <w:rPr>
          <w:color w:val="CE9178"/>
        </w:rPr>
        <w:t>'password'</w:t>
      </w:r>
      <w:r>
        <w:rPr>
          <w:color w:val="D4D4D4"/>
        </w:rPr>
        <w:t>];</w:t>
      </w:r>
    </w:p>
    <w:p w14:paraId="2534EE75" w14:textId="77777777" w:rsidR="00DE17CA" w:rsidRDefault="00DE17CA" w:rsidP="00CE1467">
      <w:pPr>
        <w:pStyle w:val="codeblackbg"/>
        <w:rPr>
          <w:color w:val="CCCCCC"/>
        </w:rPr>
      </w:pPr>
      <w:r>
        <w:rPr>
          <w:color w:val="D4D4D4"/>
        </w:rPr>
        <w:t xml:space="preserve">    </w:t>
      </w:r>
      <w:r>
        <w:t>$</w:t>
      </w:r>
      <w:proofErr w:type="spellStart"/>
      <w:r>
        <w:t>user_phone</w:t>
      </w:r>
      <w:proofErr w:type="spellEnd"/>
      <w:r>
        <w:rPr>
          <w:color w:val="D4D4D4"/>
        </w:rPr>
        <w:t xml:space="preserve"> = </w:t>
      </w:r>
      <w:r>
        <w:t>$_POST</w:t>
      </w:r>
      <w:r>
        <w:rPr>
          <w:color w:val="D4D4D4"/>
        </w:rPr>
        <w:t>[</w:t>
      </w:r>
      <w:r>
        <w:rPr>
          <w:color w:val="CE9178"/>
        </w:rPr>
        <w:t>'</w:t>
      </w:r>
      <w:proofErr w:type="spellStart"/>
      <w:r>
        <w:rPr>
          <w:color w:val="CE9178"/>
        </w:rPr>
        <w:t>phone_number</w:t>
      </w:r>
      <w:proofErr w:type="spellEnd"/>
      <w:r>
        <w:rPr>
          <w:color w:val="CE9178"/>
        </w:rPr>
        <w:t>'</w:t>
      </w:r>
      <w:r>
        <w:rPr>
          <w:color w:val="D4D4D4"/>
        </w:rPr>
        <w:t>];</w:t>
      </w:r>
    </w:p>
    <w:p w14:paraId="7AACBCFE" w14:textId="77777777" w:rsidR="00DE17CA" w:rsidRDefault="00DE17CA" w:rsidP="00CE1467">
      <w:pPr>
        <w:pStyle w:val="codeblackbg"/>
        <w:rPr>
          <w:color w:val="CCCCCC"/>
        </w:rPr>
      </w:pPr>
      <w:r>
        <w:rPr>
          <w:color w:val="D4D4D4"/>
        </w:rPr>
        <w:t xml:space="preserve">    </w:t>
      </w:r>
      <w:r>
        <w:t>$</w:t>
      </w:r>
      <w:proofErr w:type="spellStart"/>
      <w:r>
        <w:t>user_email</w:t>
      </w:r>
      <w:proofErr w:type="spellEnd"/>
      <w:r>
        <w:rPr>
          <w:color w:val="D4D4D4"/>
        </w:rPr>
        <w:t xml:space="preserve"> = </w:t>
      </w:r>
      <w:r>
        <w:t>$_POST</w:t>
      </w:r>
      <w:r>
        <w:rPr>
          <w:color w:val="D4D4D4"/>
        </w:rPr>
        <w:t>[</w:t>
      </w:r>
      <w:r>
        <w:rPr>
          <w:color w:val="CE9178"/>
        </w:rPr>
        <w:t>'</w:t>
      </w:r>
      <w:proofErr w:type="spellStart"/>
      <w:r>
        <w:rPr>
          <w:color w:val="CE9178"/>
        </w:rPr>
        <w:t>email_address</w:t>
      </w:r>
      <w:proofErr w:type="spellEnd"/>
      <w:r>
        <w:rPr>
          <w:color w:val="CE9178"/>
        </w:rPr>
        <w:t>'</w:t>
      </w:r>
      <w:r>
        <w:rPr>
          <w:color w:val="D4D4D4"/>
        </w:rPr>
        <w:t>];</w:t>
      </w:r>
    </w:p>
    <w:p w14:paraId="4FDB5458" w14:textId="77777777" w:rsidR="00DE17CA" w:rsidRDefault="00DE17CA" w:rsidP="00CE1467">
      <w:pPr>
        <w:pStyle w:val="codeblackbg"/>
        <w:rPr>
          <w:color w:val="CCCCCC"/>
        </w:rPr>
      </w:pPr>
      <w:r>
        <w:rPr>
          <w:color w:val="D4D4D4"/>
        </w:rPr>
        <w:t xml:space="preserve">    </w:t>
      </w:r>
      <w:r>
        <w:t>$</w:t>
      </w:r>
      <w:proofErr w:type="spellStart"/>
      <w:r>
        <w:t>user_address</w:t>
      </w:r>
      <w:proofErr w:type="spellEnd"/>
      <w:r>
        <w:rPr>
          <w:color w:val="D4D4D4"/>
        </w:rPr>
        <w:t xml:space="preserve"> = </w:t>
      </w:r>
      <w:r>
        <w:t>$_POST</w:t>
      </w:r>
      <w:r>
        <w:rPr>
          <w:color w:val="D4D4D4"/>
        </w:rPr>
        <w:t>[</w:t>
      </w:r>
      <w:r>
        <w:rPr>
          <w:color w:val="CE9178"/>
        </w:rPr>
        <w:t>'</w:t>
      </w:r>
      <w:proofErr w:type="spellStart"/>
      <w:r>
        <w:rPr>
          <w:color w:val="CE9178"/>
        </w:rPr>
        <w:t>home_address</w:t>
      </w:r>
      <w:proofErr w:type="spellEnd"/>
      <w:r>
        <w:rPr>
          <w:color w:val="CE9178"/>
        </w:rPr>
        <w:t>'</w:t>
      </w:r>
      <w:r>
        <w:rPr>
          <w:color w:val="D4D4D4"/>
        </w:rPr>
        <w:t>];</w:t>
      </w:r>
    </w:p>
    <w:p w14:paraId="2C3FA423" w14:textId="77777777" w:rsidR="00DE17CA" w:rsidRDefault="00DE17CA" w:rsidP="00CE1467">
      <w:pPr>
        <w:pStyle w:val="codeblackbg"/>
        <w:rPr>
          <w:color w:val="CCCCCC"/>
        </w:rPr>
      </w:pPr>
      <w:r>
        <w:rPr>
          <w:color w:val="D4D4D4"/>
        </w:rPr>
        <w:t xml:space="preserve">    </w:t>
      </w:r>
      <w:r>
        <w:t>$</w:t>
      </w:r>
      <w:proofErr w:type="spellStart"/>
      <w:r>
        <w:t>user_gender</w:t>
      </w:r>
      <w:proofErr w:type="spellEnd"/>
      <w:r>
        <w:rPr>
          <w:color w:val="D4D4D4"/>
        </w:rPr>
        <w:t xml:space="preserve"> = </w:t>
      </w:r>
      <w:r>
        <w:t>$_POST</w:t>
      </w:r>
      <w:r>
        <w:rPr>
          <w:color w:val="D4D4D4"/>
        </w:rPr>
        <w:t>[</w:t>
      </w:r>
      <w:r>
        <w:rPr>
          <w:color w:val="CE9178"/>
        </w:rPr>
        <w:t>'gender'</w:t>
      </w:r>
      <w:r>
        <w:rPr>
          <w:color w:val="D4D4D4"/>
        </w:rPr>
        <w:t>];</w:t>
      </w:r>
    </w:p>
    <w:p w14:paraId="35D4FAD2" w14:textId="028E2632" w:rsidR="00DE17CA" w:rsidRDefault="00DE17CA" w:rsidP="00CE1467">
      <w:pPr>
        <w:pStyle w:val="codeblackbg"/>
        <w:rPr>
          <w:rFonts w:eastAsiaTheme="minorEastAsia"/>
          <w:color w:val="D4D4D4"/>
        </w:rPr>
      </w:pPr>
      <w:r>
        <w:t>$</w:t>
      </w:r>
      <w:proofErr w:type="spellStart"/>
      <w:r>
        <w:t>user_dob</w:t>
      </w:r>
      <w:proofErr w:type="spellEnd"/>
      <w:r>
        <w:rPr>
          <w:color w:val="D4D4D4"/>
        </w:rPr>
        <w:t xml:space="preserve"> = </w:t>
      </w:r>
      <w:r>
        <w:t>$_POST</w:t>
      </w:r>
      <w:r>
        <w:rPr>
          <w:color w:val="D4D4D4"/>
        </w:rPr>
        <w:t>[</w:t>
      </w:r>
      <w:r>
        <w:rPr>
          <w:color w:val="CE9178"/>
        </w:rPr>
        <w:t>'dob'</w:t>
      </w:r>
      <w:r>
        <w:rPr>
          <w:color w:val="D4D4D4"/>
        </w:rPr>
        <w:t>];</w:t>
      </w:r>
    </w:p>
    <w:p w14:paraId="225BF347" w14:textId="1707D263" w:rsidR="00064A6F" w:rsidRPr="00941AC9" w:rsidRDefault="00B041F0" w:rsidP="00064A6F">
      <w:pPr>
        <w:rPr>
          <w:rFonts w:eastAsiaTheme="minorEastAsia"/>
        </w:rPr>
      </w:pPr>
      <w:r>
        <w:t xml:space="preserve">Get information from </w:t>
      </w:r>
      <w:r w:rsidR="00230A56">
        <w:t>edit page</w:t>
      </w:r>
    </w:p>
    <w:p w14:paraId="46A71511" w14:textId="77777777" w:rsidR="00DE17CA" w:rsidRDefault="00DE17CA" w:rsidP="00CE1467">
      <w:pPr>
        <w:pStyle w:val="codeblackbg"/>
        <w:rPr>
          <w:color w:val="CCCCCC"/>
        </w:rPr>
      </w:pPr>
      <w:r>
        <w:rPr>
          <w:color w:val="D4D4D4"/>
        </w:rPr>
        <w:t xml:space="preserve">    </w:t>
      </w:r>
      <w:r>
        <w:rPr>
          <w:color w:val="9CDCFE"/>
        </w:rPr>
        <w:t>$</w:t>
      </w:r>
      <w:proofErr w:type="spellStart"/>
      <w:r>
        <w:rPr>
          <w:color w:val="9CDCFE"/>
        </w:rPr>
        <w:t>sql</w:t>
      </w:r>
      <w:proofErr w:type="spellEnd"/>
      <w:r>
        <w:rPr>
          <w:color w:val="D4D4D4"/>
        </w:rPr>
        <w:t xml:space="preserve"> = </w:t>
      </w:r>
      <w:r>
        <w:t>"</w:t>
      </w:r>
      <w:r>
        <w:rPr>
          <w:color w:val="569CD6"/>
        </w:rPr>
        <w:t>UPDATE</w:t>
      </w:r>
      <w:r>
        <w:t xml:space="preserve"> </w:t>
      </w:r>
      <w:proofErr w:type="spellStart"/>
      <w:r>
        <w:t>userdetail</w:t>
      </w:r>
      <w:proofErr w:type="spellEnd"/>
      <w:r>
        <w:t xml:space="preserve"> </w:t>
      </w:r>
      <w:r>
        <w:rPr>
          <w:color w:val="569CD6"/>
        </w:rPr>
        <w:t>SET</w:t>
      </w:r>
    </w:p>
    <w:p w14:paraId="12E011A8" w14:textId="77777777" w:rsidR="00DE17CA" w:rsidRDefault="00DE17CA" w:rsidP="00CE1467">
      <w:pPr>
        <w:pStyle w:val="codeblackbg"/>
        <w:rPr>
          <w:color w:val="CCCCCC"/>
        </w:rPr>
      </w:pPr>
      <w:r>
        <w:t xml:space="preserve">    </w:t>
      </w:r>
      <w:proofErr w:type="spellStart"/>
      <w:r>
        <w:t>user_name</w:t>
      </w:r>
      <w:proofErr w:type="spellEnd"/>
      <w:r>
        <w:rPr>
          <w:color w:val="D4D4D4"/>
        </w:rPr>
        <w:t>=</w:t>
      </w:r>
      <w:r>
        <w:t>'</w:t>
      </w:r>
      <w:r>
        <w:rPr>
          <w:color w:val="9CDCFE"/>
        </w:rPr>
        <w:t>$</w:t>
      </w:r>
      <w:proofErr w:type="spellStart"/>
      <w:r>
        <w:rPr>
          <w:color w:val="9CDCFE"/>
        </w:rPr>
        <w:t>user_name</w:t>
      </w:r>
      <w:proofErr w:type="spellEnd"/>
      <w:r>
        <w:t>',</w:t>
      </w:r>
    </w:p>
    <w:p w14:paraId="391223C3" w14:textId="77777777" w:rsidR="00DE17CA" w:rsidRDefault="00DE17CA" w:rsidP="00CE1467">
      <w:pPr>
        <w:pStyle w:val="codeblackbg"/>
        <w:rPr>
          <w:color w:val="CCCCCC"/>
        </w:rPr>
      </w:pPr>
      <w:r>
        <w:t xml:space="preserve">    </w:t>
      </w:r>
      <w:proofErr w:type="spellStart"/>
      <w:r>
        <w:t>user_phone</w:t>
      </w:r>
      <w:proofErr w:type="spellEnd"/>
      <w:r>
        <w:rPr>
          <w:color w:val="D4D4D4"/>
        </w:rPr>
        <w:t>=</w:t>
      </w:r>
      <w:r>
        <w:t>'</w:t>
      </w:r>
      <w:r>
        <w:rPr>
          <w:color w:val="9CDCFE"/>
        </w:rPr>
        <w:t>$</w:t>
      </w:r>
      <w:proofErr w:type="spellStart"/>
      <w:r>
        <w:rPr>
          <w:color w:val="9CDCFE"/>
        </w:rPr>
        <w:t>user_phone</w:t>
      </w:r>
      <w:proofErr w:type="spellEnd"/>
      <w:r>
        <w:t>',</w:t>
      </w:r>
    </w:p>
    <w:p w14:paraId="07F2BF7E" w14:textId="77777777" w:rsidR="00DE17CA" w:rsidRDefault="00DE17CA" w:rsidP="00CE1467">
      <w:pPr>
        <w:pStyle w:val="codeblackbg"/>
        <w:rPr>
          <w:color w:val="CCCCCC"/>
        </w:rPr>
      </w:pPr>
      <w:r>
        <w:t xml:space="preserve">    </w:t>
      </w:r>
      <w:proofErr w:type="spellStart"/>
      <w:r>
        <w:t>user_password</w:t>
      </w:r>
      <w:proofErr w:type="spellEnd"/>
      <w:r>
        <w:rPr>
          <w:color w:val="D4D4D4"/>
        </w:rPr>
        <w:t>=</w:t>
      </w:r>
      <w:r>
        <w:t>'</w:t>
      </w:r>
      <w:r>
        <w:rPr>
          <w:color w:val="9CDCFE"/>
        </w:rPr>
        <w:t>$</w:t>
      </w:r>
      <w:proofErr w:type="spellStart"/>
      <w:r>
        <w:rPr>
          <w:color w:val="9CDCFE"/>
        </w:rPr>
        <w:t>user_password</w:t>
      </w:r>
      <w:proofErr w:type="spellEnd"/>
      <w:r>
        <w:t>',</w:t>
      </w:r>
    </w:p>
    <w:p w14:paraId="06A8FB7A" w14:textId="77777777" w:rsidR="00DE17CA" w:rsidRDefault="00DE17CA" w:rsidP="00CE1467">
      <w:pPr>
        <w:pStyle w:val="codeblackbg"/>
        <w:rPr>
          <w:color w:val="CCCCCC"/>
        </w:rPr>
      </w:pPr>
      <w:r>
        <w:t xml:space="preserve">    </w:t>
      </w:r>
      <w:proofErr w:type="spellStart"/>
      <w:r>
        <w:t>user_email</w:t>
      </w:r>
      <w:proofErr w:type="spellEnd"/>
      <w:r>
        <w:rPr>
          <w:color w:val="D4D4D4"/>
        </w:rPr>
        <w:t>=</w:t>
      </w:r>
      <w:r>
        <w:t>'</w:t>
      </w:r>
      <w:r>
        <w:rPr>
          <w:color w:val="9CDCFE"/>
        </w:rPr>
        <w:t>$</w:t>
      </w:r>
      <w:proofErr w:type="spellStart"/>
      <w:r>
        <w:rPr>
          <w:color w:val="9CDCFE"/>
        </w:rPr>
        <w:t>user_email</w:t>
      </w:r>
      <w:proofErr w:type="spellEnd"/>
      <w:r>
        <w:t>',</w:t>
      </w:r>
    </w:p>
    <w:p w14:paraId="1BC41B5D" w14:textId="77777777" w:rsidR="00DE17CA" w:rsidRDefault="00DE17CA" w:rsidP="00CE1467">
      <w:pPr>
        <w:pStyle w:val="codeblackbg"/>
        <w:rPr>
          <w:color w:val="CCCCCC"/>
        </w:rPr>
      </w:pPr>
      <w:r>
        <w:t xml:space="preserve">    </w:t>
      </w:r>
      <w:proofErr w:type="spellStart"/>
      <w:r>
        <w:t>user_address</w:t>
      </w:r>
      <w:proofErr w:type="spellEnd"/>
      <w:r>
        <w:rPr>
          <w:color w:val="D4D4D4"/>
        </w:rPr>
        <w:t>=</w:t>
      </w:r>
      <w:r>
        <w:t>'</w:t>
      </w:r>
      <w:r>
        <w:rPr>
          <w:color w:val="9CDCFE"/>
        </w:rPr>
        <w:t>$</w:t>
      </w:r>
      <w:proofErr w:type="spellStart"/>
      <w:r>
        <w:rPr>
          <w:color w:val="9CDCFE"/>
        </w:rPr>
        <w:t>user_address</w:t>
      </w:r>
      <w:proofErr w:type="spellEnd"/>
      <w:r>
        <w:t>',</w:t>
      </w:r>
    </w:p>
    <w:p w14:paraId="4D5A806C" w14:textId="77777777" w:rsidR="00DE17CA" w:rsidRDefault="00DE17CA" w:rsidP="00CE1467">
      <w:pPr>
        <w:pStyle w:val="codeblackbg"/>
        <w:rPr>
          <w:color w:val="CCCCCC"/>
        </w:rPr>
      </w:pPr>
      <w:r>
        <w:t xml:space="preserve">    </w:t>
      </w:r>
      <w:proofErr w:type="spellStart"/>
      <w:r>
        <w:t>user_gender</w:t>
      </w:r>
      <w:proofErr w:type="spellEnd"/>
      <w:r>
        <w:rPr>
          <w:color w:val="D4D4D4"/>
        </w:rPr>
        <w:t>=</w:t>
      </w:r>
      <w:r>
        <w:t>'</w:t>
      </w:r>
      <w:r>
        <w:rPr>
          <w:color w:val="9CDCFE"/>
        </w:rPr>
        <w:t>$</w:t>
      </w:r>
      <w:proofErr w:type="spellStart"/>
      <w:r>
        <w:rPr>
          <w:color w:val="9CDCFE"/>
        </w:rPr>
        <w:t>user_gender</w:t>
      </w:r>
      <w:proofErr w:type="spellEnd"/>
      <w:r>
        <w:t>',</w:t>
      </w:r>
    </w:p>
    <w:p w14:paraId="23FD8D92" w14:textId="77777777" w:rsidR="00DE17CA" w:rsidRDefault="00DE17CA" w:rsidP="00CE1467">
      <w:pPr>
        <w:pStyle w:val="codeblackbg"/>
        <w:rPr>
          <w:color w:val="CCCCCC"/>
        </w:rPr>
      </w:pPr>
      <w:r>
        <w:t xml:space="preserve">    </w:t>
      </w:r>
      <w:proofErr w:type="spellStart"/>
      <w:r>
        <w:t>user_dob</w:t>
      </w:r>
      <w:proofErr w:type="spellEnd"/>
      <w:r>
        <w:rPr>
          <w:color w:val="D4D4D4"/>
        </w:rPr>
        <w:t>=</w:t>
      </w:r>
      <w:r>
        <w:t>'</w:t>
      </w:r>
      <w:r>
        <w:rPr>
          <w:color w:val="9CDCFE"/>
        </w:rPr>
        <w:t>$</w:t>
      </w:r>
      <w:proofErr w:type="spellStart"/>
      <w:r>
        <w:rPr>
          <w:color w:val="9CDCFE"/>
        </w:rPr>
        <w:t>user_dob</w:t>
      </w:r>
      <w:proofErr w:type="spellEnd"/>
      <w:r>
        <w:t>'</w:t>
      </w:r>
    </w:p>
    <w:p w14:paraId="42C6053B" w14:textId="1740515B" w:rsidR="00DE17CA" w:rsidRDefault="00DE17CA" w:rsidP="00CE1467">
      <w:pPr>
        <w:pStyle w:val="codeblackbg"/>
        <w:rPr>
          <w:rFonts w:eastAsiaTheme="minorEastAsia"/>
          <w:color w:val="D4D4D4"/>
        </w:rPr>
      </w:pPr>
      <w:r>
        <w:rPr>
          <w:color w:val="569CD6"/>
        </w:rPr>
        <w:t>WHERE</w:t>
      </w:r>
      <w:r>
        <w:t xml:space="preserve"> </w:t>
      </w:r>
      <w:proofErr w:type="spellStart"/>
      <w:r>
        <w:t>user_id</w:t>
      </w:r>
      <w:proofErr w:type="spellEnd"/>
      <w:r>
        <w:rPr>
          <w:color w:val="D4D4D4"/>
        </w:rPr>
        <w:t>=</w:t>
      </w:r>
      <w:r>
        <w:t>'</w:t>
      </w:r>
      <w:r>
        <w:rPr>
          <w:color w:val="9CDCFE"/>
        </w:rPr>
        <w:t>$</w:t>
      </w:r>
      <w:proofErr w:type="spellStart"/>
      <w:r>
        <w:rPr>
          <w:color w:val="9CDCFE"/>
        </w:rPr>
        <w:t>user_id</w:t>
      </w:r>
      <w:proofErr w:type="spellEnd"/>
      <w:r>
        <w:t>'"</w:t>
      </w:r>
      <w:r>
        <w:rPr>
          <w:color w:val="D4D4D4"/>
        </w:rPr>
        <w:t>;</w:t>
      </w:r>
    </w:p>
    <w:p w14:paraId="197DBB85" w14:textId="57B55572" w:rsidR="00230A56" w:rsidRPr="00941AC9" w:rsidRDefault="00230A56" w:rsidP="00230A56">
      <w:pPr>
        <w:rPr>
          <w:rFonts w:eastAsiaTheme="minorEastAsia"/>
        </w:rPr>
      </w:pPr>
      <w:r>
        <w:t>Update to the database.</w:t>
      </w:r>
      <w:r w:rsidRPr="008F74A5">
        <w:t xml:space="preserve"> </w:t>
      </w:r>
    </w:p>
    <w:p w14:paraId="41C38D23" w14:textId="77777777" w:rsidR="00DE17CA" w:rsidRDefault="00DE17CA" w:rsidP="00CE1467">
      <w:pPr>
        <w:pStyle w:val="codeblackbg"/>
        <w:rPr>
          <w:color w:val="CCCCCC"/>
        </w:rPr>
      </w:pPr>
      <w:r>
        <w:t xml:space="preserve">    </w:t>
      </w:r>
      <w:r>
        <w:rPr>
          <w:color w:val="C586C0"/>
        </w:rPr>
        <w:t>if</w:t>
      </w:r>
      <w:r>
        <w:t xml:space="preserve"> (</w:t>
      </w:r>
      <w:proofErr w:type="spellStart"/>
      <w:r>
        <w:rPr>
          <w:color w:val="DCDCAA"/>
        </w:rPr>
        <w:t>mysqli_</w:t>
      </w:r>
      <w:proofErr w:type="gramStart"/>
      <w:r>
        <w:rPr>
          <w:color w:val="DCDCAA"/>
        </w:rPr>
        <w:t>query</w:t>
      </w:r>
      <w:proofErr w:type="spellEnd"/>
      <w:r>
        <w:t>(</w:t>
      </w:r>
      <w:proofErr w:type="gramEnd"/>
      <w:r>
        <w:rPr>
          <w:color w:val="9CDCFE"/>
        </w:rPr>
        <w:t>$con</w:t>
      </w:r>
      <w:r>
        <w:t xml:space="preserve">, </w:t>
      </w:r>
      <w:r>
        <w:rPr>
          <w:color w:val="9CDCFE"/>
        </w:rPr>
        <w:t>$</w:t>
      </w:r>
      <w:proofErr w:type="spellStart"/>
      <w:r>
        <w:rPr>
          <w:color w:val="9CDCFE"/>
        </w:rPr>
        <w:t>sql</w:t>
      </w:r>
      <w:proofErr w:type="spellEnd"/>
      <w:r>
        <w:t>)) {</w:t>
      </w:r>
    </w:p>
    <w:p w14:paraId="060A565A" w14:textId="77777777" w:rsidR="00DE17CA" w:rsidRDefault="00DE17CA" w:rsidP="00CE1467">
      <w:pPr>
        <w:pStyle w:val="codeblackbg"/>
        <w:rPr>
          <w:color w:val="CCCCCC"/>
        </w:rPr>
      </w:pPr>
      <w:r>
        <w:rPr>
          <w:color w:val="D4D4D4"/>
        </w:rPr>
        <w:t xml:space="preserve">        </w:t>
      </w:r>
      <w:r>
        <w:rPr>
          <w:color w:val="DCDCAA"/>
        </w:rPr>
        <w:t>echo</w:t>
      </w:r>
      <w:r>
        <w:rPr>
          <w:color w:val="D4D4D4"/>
        </w:rPr>
        <w:t xml:space="preserve"> </w:t>
      </w:r>
      <w:r>
        <w:t>"&lt;script&gt;</w:t>
      </w:r>
      <w:proofErr w:type="gramStart"/>
      <w:r>
        <w:t>alert(</w:t>
      </w:r>
      <w:proofErr w:type="gramEnd"/>
      <w:r>
        <w:t>'Record updated!');</w:t>
      </w:r>
    </w:p>
    <w:p w14:paraId="782D98EA" w14:textId="77777777" w:rsidR="00DE17CA" w:rsidRDefault="00DE17CA" w:rsidP="00CE1467">
      <w:pPr>
        <w:pStyle w:val="codeblackbg"/>
        <w:rPr>
          <w:rFonts w:eastAsiaTheme="minorEastAsia"/>
          <w:color w:val="D4D4D4"/>
        </w:rPr>
      </w:pPr>
      <w:r>
        <w:t xml:space="preserve">        </w:t>
      </w:r>
      <w:proofErr w:type="spellStart"/>
      <w:proofErr w:type="gramStart"/>
      <w:r>
        <w:t>window.location</w:t>
      </w:r>
      <w:proofErr w:type="gramEnd"/>
      <w:r>
        <w:t>.href</w:t>
      </w:r>
      <w:proofErr w:type="spellEnd"/>
      <w:r>
        <w:t>='</w:t>
      </w:r>
      <w:proofErr w:type="spellStart"/>
      <w:r>
        <w:t>admin_view.php</w:t>
      </w:r>
      <w:proofErr w:type="spellEnd"/>
      <w:r>
        <w:t>';&lt;/script&gt;"</w:t>
      </w:r>
      <w:r>
        <w:rPr>
          <w:color w:val="D4D4D4"/>
        </w:rPr>
        <w:t xml:space="preserve">;} </w:t>
      </w:r>
    </w:p>
    <w:p w14:paraId="1EE2777B" w14:textId="2CD9319E" w:rsidR="00DE17CA" w:rsidRDefault="00DE17CA" w:rsidP="00CE1467">
      <w:pPr>
        <w:pStyle w:val="codeblackbg"/>
        <w:rPr>
          <w:color w:val="CCCCCC"/>
        </w:rPr>
      </w:pPr>
      <w:r>
        <w:rPr>
          <w:rFonts w:eastAsiaTheme="minorEastAsia" w:hint="eastAsia"/>
          <w:color w:val="D4D4D4"/>
        </w:rPr>
        <w:t xml:space="preserve">    </w:t>
      </w:r>
      <w:r>
        <w:rPr>
          <w:color w:val="C586C0"/>
        </w:rPr>
        <w:t>else</w:t>
      </w:r>
      <w:r>
        <w:rPr>
          <w:color w:val="D4D4D4"/>
        </w:rPr>
        <w:t xml:space="preserve"> {</w:t>
      </w:r>
      <w:r>
        <w:rPr>
          <w:color w:val="DCDCAA"/>
        </w:rPr>
        <w:t>echo</w:t>
      </w:r>
      <w:r>
        <w:rPr>
          <w:color w:val="D4D4D4"/>
        </w:rPr>
        <w:t xml:space="preserve"> </w:t>
      </w:r>
      <w:r>
        <w:t xml:space="preserve">"Error updating record: </w:t>
      </w:r>
      <w:proofErr w:type="gramStart"/>
      <w:r>
        <w:t>"</w:t>
      </w:r>
      <w:r>
        <w:rPr>
          <w:color w:val="D4D4D4"/>
        </w:rPr>
        <w:t xml:space="preserve"> .</w:t>
      </w:r>
      <w:proofErr w:type="gramEnd"/>
      <w:r>
        <w:rPr>
          <w:color w:val="D4D4D4"/>
        </w:rPr>
        <w:t xml:space="preserve"> </w:t>
      </w:r>
      <w:proofErr w:type="spellStart"/>
      <w:r>
        <w:rPr>
          <w:color w:val="DCDCAA"/>
        </w:rPr>
        <w:t>mysqli_error</w:t>
      </w:r>
      <w:proofErr w:type="spellEnd"/>
      <w:r>
        <w:rPr>
          <w:color w:val="D4D4D4"/>
        </w:rPr>
        <w:t>(</w:t>
      </w:r>
      <w:r>
        <w:rPr>
          <w:color w:val="9CDCFE"/>
        </w:rPr>
        <w:t>$con</w:t>
      </w:r>
      <w:r>
        <w:rPr>
          <w:color w:val="D4D4D4"/>
        </w:rPr>
        <w:t>);}</w:t>
      </w:r>
    </w:p>
    <w:p w14:paraId="710E68FF" w14:textId="77777777" w:rsidR="00DE17CA" w:rsidRDefault="00DE17CA" w:rsidP="00CE1467">
      <w:pPr>
        <w:pStyle w:val="codeblackbg"/>
        <w:rPr>
          <w:color w:val="CCCCCC"/>
        </w:rPr>
      </w:pPr>
      <w:r>
        <w:rPr>
          <w:color w:val="D4D4D4"/>
        </w:rPr>
        <w:t xml:space="preserve">    </w:t>
      </w:r>
      <w:proofErr w:type="spellStart"/>
      <w:r>
        <w:t>mysqli_close</w:t>
      </w:r>
      <w:proofErr w:type="spellEnd"/>
      <w:r>
        <w:rPr>
          <w:color w:val="D4D4D4"/>
        </w:rPr>
        <w:t>(</w:t>
      </w:r>
      <w:r>
        <w:rPr>
          <w:color w:val="9CDCFE"/>
        </w:rPr>
        <w:t>$con</w:t>
      </w:r>
      <w:r>
        <w:rPr>
          <w:color w:val="D4D4D4"/>
        </w:rPr>
        <w:t>);</w:t>
      </w:r>
    </w:p>
    <w:p w14:paraId="12EF51CB" w14:textId="68712555" w:rsidR="00DE17CA" w:rsidRDefault="00DE17CA" w:rsidP="00CE1467">
      <w:pPr>
        <w:pStyle w:val="codeblackbg"/>
        <w:rPr>
          <w:color w:val="CCCCCC"/>
        </w:rPr>
      </w:pPr>
      <w:r>
        <w:t>?&gt;</w:t>
      </w:r>
    </w:p>
    <w:p w14:paraId="6B921D71" w14:textId="77777777" w:rsidR="00DE17CA" w:rsidRPr="00980C62" w:rsidRDefault="00DE17CA" w:rsidP="00894826">
      <w:pPr>
        <w:rPr>
          <w:rFonts w:eastAsiaTheme="minorEastAsia"/>
        </w:rPr>
      </w:pPr>
    </w:p>
    <w:p w14:paraId="2F6B4372" w14:textId="3C5312BD" w:rsidR="00A85810" w:rsidRPr="00E22CCC" w:rsidRDefault="00A85810" w:rsidP="00894826">
      <w:pPr>
        <w:rPr>
          <w:rFonts w:eastAsiaTheme="minorEastAsia"/>
        </w:rPr>
      </w:pPr>
      <w:r>
        <w:br w:type="page"/>
      </w:r>
    </w:p>
    <w:p w14:paraId="511E864E" w14:textId="4E9AB934" w:rsidR="00BF5BD9" w:rsidRDefault="00BF5BD9" w:rsidP="00606B8E">
      <w:pPr>
        <w:pStyle w:val="Heading1"/>
      </w:pPr>
      <w:bookmarkStart w:id="90" w:name="_Toc168345108"/>
      <w:bookmarkStart w:id="91" w:name="_Toc168348831"/>
      <w:r>
        <w:lastRenderedPageBreak/>
        <w:t>User</w:t>
      </w:r>
      <w:r w:rsidR="00CE1D56">
        <w:t xml:space="preserve"> Guidance</w:t>
      </w:r>
      <w:bookmarkEnd w:id="90"/>
      <w:bookmarkEnd w:id="91"/>
    </w:p>
    <w:p w14:paraId="4F9CB4D7" w14:textId="37E919A8" w:rsidR="00ED526A" w:rsidRDefault="00ED526A" w:rsidP="00ED526A"/>
    <w:p w14:paraId="5A3AF51A" w14:textId="17F78AB1" w:rsidR="00356D52" w:rsidRPr="0058687C" w:rsidRDefault="00356D52" w:rsidP="00356D52">
      <w:r>
        <w:t>Before Login</w:t>
      </w:r>
    </w:p>
    <w:p w14:paraId="22D9CA7A" w14:textId="422AA27B" w:rsidR="00356D52" w:rsidRDefault="00356D52" w:rsidP="00356D52"/>
    <w:p w14:paraId="1839709B" w14:textId="40CD4DD5" w:rsidR="00356D52" w:rsidRPr="0058687C" w:rsidRDefault="00356D52" w:rsidP="00356D52">
      <w:r>
        <w:t>Home Page</w:t>
      </w:r>
    </w:p>
    <w:p w14:paraId="6EA1AC51" w14:textId="371E300B" w:rsidR="00356D52" w:rsidRDefault="00356D52" w:rsidP="00356D52"/>
    <w:p w14:paraId="4B5CA09A" w14:textId="5B50F342" w:rsidR="00356D52" w:rsidRDefault="00D4492E" w:rsidP="00356D52">
      <w:r>
        <w:rPr>
          <w:noProof/>
        </w:rPr>
        <mc:AlternateContent>
          <mc:Choice Requires="wps">
            <w:drawing>
              <wp:anchor distT="0" distB="0" distL="114300" distR="114300" simplePos="0" relativeHeight="251658240" behindDoc="0" locked="0" layoutInCell="1" allowOverlap="1" wp14:anchorId="6BB51A2F" wp14:editId="62F60F44">
                <wp:simplePos x="0" y="0"/>
                <wp:positionH relativeFrom="margin">
                  <wp:posOffset>876299</wp:posOffset>
                </wp:positionH>
                <wp:positionV relativeFrom="paragraph">
                  <wp:posOffset>513714</wp:posOffset>
                </wp:positionV>
                <wp:extent cx="1004888" cy="600075"/>
                <wp:effectExtent l="38100" t="38100" r="24130" b="47625"/>
                <wp:wrapNone/>
                <wp:docPr id="1334805038" name="Straight Arrow Connector 6"/>
                <wp:cNvGraphicFramePr/>
                <a:graphic xmlns:a="http://schemas.openxmlformats.org/drawingml/2006/main">
                  <a:graphicData uri="http://schemas.microsoft.com/office/word/2010/wordprocessingShape">
                    <wps:wsp>
                      <wps:cNvCnPr/>
                      <wps:spPr>
                        <a:xfrm flipH="1" flipV="1">
                          <a:off x="0" y="0"/>
                          <a:ext cx="1004888" cy="600075"/>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6235A2" id="_x0000_t32" coordsize="21600,21600" o:spt="32" o:oned="t" path="m,l21600,21600e" filled="f">
                <v:path arrowok="t" fillok="f" o:connecttype="none"/>
                <o:lock v:ext="edit" shapetype="t"/>
              </v:shapetype>
              <v:shape id="Straight Arrow Connector 6" o:spid="_x0000_s1026" type="#_x0000_t32" style="position:absolute;margin-left:69pt;margin-top:40.45pt;width:79.15pt;height:47.25pt;flip:x 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bD8gEAAEkEAAAOAAAAZHJzL2Uyb0RvYy54bWysVE1vGyEQvVfqf0Dc611HiW1ZXufgNO2h&#10;H1Hb9E5Y8CIBg2Ditf99B3a9aZOqUqte0CzDe7x5M+zm+ugsO6iYDPiGz2c1Z8pLaI3fN/z+2+2b&#10;FWcJhW+FBa8aflKJX29fv9r0Ya0uoAPbqsiIxKd1HxreIYZ1VSXZKSfSDILylNQQnUD6jPuqjaIn&#10;dmeri7peVD3ENkSQKiXavRmSfFv4tVYSP2udFDLbcNKGZY1lfchrtd2I9T6K0Bk5yhD/oMIJ4+nS&#10;iepGoGCP0bygckZGSKBxJsFVoLWRqtRA1czrZ9V87URQpRYyJ4XJpvT/aOWnw87fRbKhD2mdwl3M&#10;VRx1dExbE95TT3mJvuco50gzOxYDT5OB6ohM0ua8ri9XK2q5pNyiruvlVXa4GhgzOsSE7xQ4loOG&#10;J4zC7DvcgffUK4jDHeLwIeEAPAMy2HrWN3y5oMYXKQmsaW+NtTlZRkbtbGQHQc0WUiqPl+WcfXQf&#10;oR32l1ckaxQ1QYrEX9hQGPvWtwxPgaYWoxF+b9WIs54AT36VCE9WDRq/KM1Mm90YROZRfq5rPjHR&#10;6QzTVMUEHKv7E3A8n6GqjPnfgCdEuRk8TmBnPMTfycbjWbIezp8dGOrOFjxAeyqTVKyheS2ujm8r&#10;P4ifvwv86Q+w/QEAAP//AwBQSwMEFAAGAAgAAAAhAA0+JYbfAAAACgEAAA8AAABkcnMvZG93bnJl&#10;di54bWxMj8FOwzAQRO9I/IO1SNyoTUNLEuJUCMQJLjSoFTc3XpKIeB1itwl/z3KC42hGM2+Kzex6&#10;ccIxdJ40XC8UCKTa244aDW/V01UKIkRD1vSeUMM3BtiU52eFya2f6BVP29gILqGQGw1tjEMuZahb&#10;dCYs/IDE3ocfnYksx0ba0Uxc7nq5VGotnemIF1oz4EOL9ef26DTg6qtqsvBSZ91uqtT+eb97fE+0&#10;vryY7+9ARJzjXxh+8RkdSmY6+CPZIHrWScpfooZUZSA4sMzWCYgDO7erG5BlIf9fKH8AAAD//wMA&#10;UEsBAi0AFAAGAAgAAAAhALaDOJL+AAAA4QEAABMAAAAAAAAAAAAAAAAAAAAAAFtDb250ZW50X1R5&#10;cGVzXS54bWxQSwECLQAUAAYACAAAACEAOP0h/9YAAACUAQAACwAAAAAAAAAAAAAAAAAvAQAAX3Jl&#10;bHMvLnJlbHNQSwECLQAUAAYACAAAACEAeFvmw/IBAABJBAAADgAAAAAAAAAAAAAAAAAuAgAAZHJz&#10;L2Uyb0RvYy54bWxQSwECLQAUAAYACAAAACEADT4lht8AAAAKAQAADwAAAAAAAAAAAAAAAABMBAAA&#10;ZHJzL2Rvd25yZXYueG1sUEsFBgAAAAAEAAQA8wAAAFgFAAAAAA==&#10;" strokecolor="#bf8f00 [2407]" strokeweight="6pt">
                <v:stroke endarrow="block" joinstyle="miter"/>
                <w10:wrap anchorx="margin"/>
              </v:shape>
            </w:pict>
          </mc:Fallback>
        </mc:AlternateContent>
      </w:r>
      <w:r>
        <w:rPr>
          <w:noProof/>
        </w:rPr>
        <mc:AlternateContent>
          <mc:Choice Requires="wps">
            <w:drawing>
              <wp:anchor distT="45720" distB="45720" distL="114300" distR="114300" simplePos="0" relativeHeight="251658241" behindDoc="0" locked="0" layoutInCell="1" allowOverlap="1" wp14:anchorId="64E8713A" wp14:editId="1E78DEA3">
                <wp:simplePos x="0" y="0"/>
                <wp:positionH relativeFrom="column">
                  <wp:posOffset>1895157</wp:posOffset>
                </wp:positionH>
                <wp:positionV relativeFrom="paragraph">
                  <wp:posOffset>908368</wp:posOffset>
                </wp:positionV>
                <wp:extent cx="1404938" cy="638175"/>
                <wp:effectExtent l="0" t="0" r="2413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938" cy="638175"/>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241DCDE5" w14:textId="414D5212" w:rsidR="00D4492E" w:rsidRPr="00D53656" w:rsidRDefault="0080785E" w:rsidP="00D53656">
                            <w:pPr>
                              <w:pStyle w:val="NoSpacing"/>
                              <w:rPr>
                                <w:b/>
                                <w:bCs/>
                              </w:rPr>
                            </w:pPr>
                            <w:r w:rsidRPr="00D53656">
                              <w:rPr>
                                <w:b/>
                                <w:bCs/>
                              </w:rPr>
                              <w:t xml:space="preserve">Pressing this button </w:t>
                            </w:r>
                            <w:r w:rsidR="00FB7BF6" w:rsidRPr="00D53656">
                              <w:rPr>
                                <w:b/>
                                <w:bCs/>
                              </w:rPr>
                              <w:t>sends user to 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E8713A" id="_x0000_t202" coordsize="21600,21600" o:spt="202" path="m,l,21600r21600,l21600,xe">
                <v:stroke joinstyle="miter"/>
                <v:path gradientshapeok="t" o:connecttype="rect"/>
              </v:shapetype>
              <v:shape id="Text Box 2" o:spid="_x0000_s1026" type="#_x0000_t202" style="position:absolute;margin-left:149.2pt;margin-top:71.55pt;width:110.65pt;height:50.2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KjLaQIAAGMFAAAOAAAAZHJzL2Uyb0RvYy54bWysVF1v0zAUfUfiP1h+p0m7dOuiptPoGEIa&#10;H2LwA1zHaaw5vsZ2m3S/nmsnzTpAYkK8WP6659x7fHyXV12jyF5YJ0EXdDpJKRGaQyn1tqDfv92+&#10;WVDiPNMlU6BFQQ/C0avV61fL1uRiBjWoUliCINrlrSlo7b3Jk8TxWjTMTcAIjYcV2IZ5XNptUlrW&#10;Inqjklmanict2NJY4MI53L3pD+kq4leV4P5zVTnhiSoo5ubjaOO4CWOyWrJ8a5mpJR/SYP+QRcOk&#10;RtIR6oZ5RnZW/gbVSG7BQeUnHJoEqkpyEWvAaqbpL9Xc18yIWAuK48wok/t/sPzT/t58scR3b6HD&#10;B4xFOHMH/MERDeua6a24thbaWrASiadBsqQ1Lh9Cg9QudwFk036EEh+Z7TxEoK6yTVAF6ySIjg9w&#10;GEUXnSc8UGZpdnmGNuF4dn62mF7MIwXLj9HGOv9eQEPCpKAWHzWis/2d8yEblh+vBDIHSpa3Uqm4&#10;CEYSa2XJnqEFGOdC+yyGq12D6fb7aKV0MANuo2X67cVxGymiJQNSJHxGovTLeHt1T3nnLyMI2r/T&#10;ZTSrZ1L1c0wqMMfHCPoPL+EPSoR8lP4qKiJL1HgWCx4rONViNogdb4ewCpUbAwc/PBdR+d4E490Q&#10;JuJnGwPTvzOOEZEVtB+DG6nB/gmgfBiZ+/vH6vuagxF9t+lQpzDdQHlAV1rofz12KZzUYB8pafHH&#10;F9T92DErKFEfNDr7cpploUXERTa/mOHCnp5sTk+Y5ghVUE9JP1372FZCMRqu8QdUMprzKZMhWfzJ&#10;0UJD1wmt4nQdbz31xtVPAAAA//8DAFBLAwQUAAYACAAAACEAfHs2yt8AAAALAQAADwAAAGRycy9k&#10;b3ducmV2LnhtbEyPy07DMBBF90j8gzVI7KiTJn2FOBWv7mBBAImlG0+TiHgc2W4b/p5hBcvRubr3&#10;TLmd7CBO6EPvSEE6S0AgNc701Cp4f9vdrEGEqMnowREq+MYA2+ryotSFcWd6xVMdW8ElFAqtoItx&#10;LKQMTYdWh5kbkZgdnLc68ulbabw+c7kd5DxJltLqnnih0yM+dNh81Uer4CN/ecKuPjyuPGWfz37X&#10;h8V9r9T11XR3CyLiFP/C8KvP6lCx094dyQQxKJhv1jlHGeRZCoITi3SzArFnlGdLkFUp//9Q/QAA&#10;AP//AwBQSwECLQAUAAYACAAAACEAtoM4kv4AAADhAQAAEwAAAAAAAAAAAAAAAAAAAAAAW0NvbnRl&#10;bnRfVHlwZXNdLnhtbFBLAQItABQABgAIAAAAIQA4/SH/1gAAAJQBAAALAAAAAAAAAAAAAAAAAC8B&#10;AABfcmVscy8ucmVsc1BLAQItABQABgAIAAAAIQDOBKjLaQIAAGMFAAAOAAAAAAAAAAAAAAAAAC4C&#10;AABkcnMvZTJvRG9jLnhtbFBLAQItABQABgAIAAAAIQB8ezbK3wAAAAsBAAAPAAAAAAAAAAAAAAAA&#10;AMMEAABkcnMvZG93bnJldi54bWxQSwUGAAAAAAQABADzAAAAzwUAAAAA&#10;" fillcolor="#fff2cc [663]" strokecolor="#1f3763 [1604]" strokeweight="1pt">
                <v:textbox>
                  <w:txbxContent>
                    <w:p w14:paraId="241DCDE5" w14:textId="414D5212" w:rsidR="00D4492E" w:rsidRPr="00D53656" w:rsidRDefault="0080785E" w:rsidP="00D53656">
                      <w:pPr>
                        <w:pStyle w:val="NoSpacing"/>
                        <w:rPr>
                          <w:b/>
                          <w:bCs/>
                        </w:rPr>
                      </w:pPr>
                      <w:r w:rsidRPr="00D53656">
                        <w:rPr>
                          <w:b/>
                          <w:bCs/>
                        </w:rPr>
                        <w:t xml:space="preserve">Pressing this button </w:t>
                      </w:r>
                      <w:r w:rsidR="00FB7BF6" w:rsidRPr="00D53656">
                        <w:rPr>
                          <w:b/>
                          <w:bCs/>
                        </w:rPr>
                        <w:t>sends user to home page.</w:t>
                      </w:r>
                    </w:p>
                  </w:txbxContent>
                </v:textbox>
              </v:shape>
            </w:pict>
          </mc:Fallback>
        </mc:AlternateContent>
      </w:r>
      <w:r w:rsidR="00356D52">
        <w:rPr>
          <w:noProof/>
        </w:rPr>
        <w:drawing>
          <wp:inline distT="0" distB="0" distL="0" distR="0" wp14:anchorId="3B670781" wp14:editId="35BFAE80">
            <wp:extent cx="5731510" cy="5155565"/>
            <wp:effectExtent l="0" t="0" r="2540" b="6985"/>
            <wp:docPr id="2101516523"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16523" name="Picture 21"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155565"/>
                    </a:xfrm>
                    <a:prstGeom prst="rect">
                      <a:avLst/>
                    </a:prstGeom>
                  </pic:spPr>
                </pic:pic>
              </a:graphicData>
            </a:graphic>
          </wp:inline>
        </w:drawing>
      </w:r>
    </w:p>
    <w:p w14:paraId="3B8A137B" w14:textId="4C68962D" w:rsidR="00356D52" w:rsidRDefault="00356D52" w:rsidP="00356D52"/>
    <w:p w14:paraId="3B1A1FDD" w14:textId="755EB5B7" w:rsidR="00356D52" w:rsidRDefault="00356D52" w:rsidP="00356D52"/>
    <w:p w14:paraId="74453461" w14:textId="370325FE" w:rsidR="00356D52" w:rsidRDefault="00356D52" w:rsidP="00356D52"/>
    <w:p w14:paraId="1DF757F0" w14:textId="77777777" w:rsidR="00356D52" w:rsidRDefault="00356D52" w:rsidP="00356D52"/>
    <w:p w14:paraId="34F55ED7" w14:textId="77777777" w:rsidR="00356D52" w:rsidRDefault="00356D52" w:rsidP="00356D52"/>
    <w:p w14:paraId="444430FA" w14:textId="77777777" w:rsidR="00356D52" w:rsidRDefault="00356D52" w:rsidP="00356D52"/>
    <w:p w14:paraId="0717BC9E" w14:textId="77777777" w:rsidR="00356D52" w:rsidRDefault="00356D52" w:rsidP="00356D52"/>
    <w:p w14:paraId="1D33E800" w14:textId="77777777" w:rsidR="00257D91" w:rsidRDefault="00257D91" w:rsidP="00894826">
      <w:r>
        <w:br w:type="page"/>
      </w:r>
    </w:p>
    <w:p w14:paraId="3157AEEA" w14:textId="66B00ADB" w:rsidR="00356D52" w:rsidRDefault="00356D52" w:rsidP="00356D52">
      <w:r>
        <w:lastRenderedPageBreak/>
        <w:t>Event Page</w:t>
      </w:r>
    </w:p>
    <w:p w14:paraId="0BDE2738" w14:textId="31EA36C9" w:rsidR="00356D52" w:rsidRDefault="00356D52" w:rsidP="00356D52"/>
    <w:p w14:paraId="64934B82" w14:textId="224A225D" w:rsidR="00356D52" w:rsidRDefault="00D53656" w:rsidP="00356D52">
      <w:r>
        <w:rPr>
          <w:noProof/>
        </w:rPr>
        <mc:AlternateContent>
          <mc:Choice Requires="wps">
            <w:drawing>
              <wp:anchor distT="45720" distB="45720" distL="114300" distR="114300" simplePos="0" relativeHeight="251658243" behindDoc="0" locked="0" layoutInCell="1" allowOverlap="1" wp14:anchorId="0EB48CE2" wp14:editId="09B3925D">
                <wp:simplePos x="0" y="0"/>
                <wp:positionH relativeFrom="column">
                  <wp:posOffset>2581275</wp:posOffset>
                </wp:positionH>
                <wp:positionV relativeFrom="paragraph">
                  <wp:posOffset>178117</wp:posOffset>
                </wp:positionV>
                <wp:extent cx="1404938" cy="638175"/>
                <wp:effectExtent l="0" t="0" r="24130" b="28575"/>
                <wp:wrapNone/>
                <wp:docPr id="1021657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938" cy="638175"/>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BB35D37" w14:textId="1708CED6" w:rsidR="00D53656" w:rsidRPr="00D53656" w:rsidRDefault="00D53656" w:rsidP="00D53656">
                            <w:pPr>
                              <w:pStyle w:val="NoSpacing"/>
                              <w:rPr>
                                <w:b/>
                                <w:bCs/>
                                <w:lang w:val="en-MY"/>
                              </w:rPr>
                            </w:pPr>
                            <w:r>
                              <w:rPr>
                                <w:b/>
                                <w:bCs/>
                                <w:lang w:val="en-MY"/>
                              </w:rPr>
                              <w:t>Pressing this button directs you to event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48CE2" id="_x0000_s1027" type="#_x0000_t202" style="position:absolute;margin-left:203.25pt;margin-top:14pt;width:110.65pt;height:50.25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67awIAAGoFAAAOAAAAZHJzL2Uyb0RvYy54bWysVF1v0zAUfUfiP1h+p0m7dOuiptPoGEIa&#10;H2LwA1zHaaw5vsZ2m3S/nmsnzTpAYkK8WP6659x7fHyXV12jyF5YJ0EXdDpJKRGaQyn1tqDfv92+&#10;WVDiPNMlU6BFQQ/C0avV61fL1uRiBjWoUliCINrlrSlo7b3Jk8TxWjTMTcAIjYcV2IZ5XNptUlrW&#10;Inqjklmanict2NJY4MI53L3pD+kq4leV4P5zVTnhiSoo5ubjaOO4CWOyWrJ8a5mpJR/SYP+QRcOk&#10;RtIR6oZ5RnZW/gbVSG7BQeUnHJoEqkpyEWvAaqbpL9Xc18yIWAuK48wok/t/sPzT/t58scR3b6HD&#10;B4xFOHMH/MERDeua6a24thbaWrASiadBsqQ1Lh9Cg9QudwFk036EEh+Z7TxEoK6yTVAF6ySIjg9w&#10;GEUXnSc8UGZpdnmGNuF4dn62mF7MIwXLj9HGOv9eQEPCpKAWHzWis/2d8yEblh+vBDIHSpa3Uqm4&#10;CEYSa2XJnqEFGOdC+yyGq12D6fb7aKV0MANuo2X67cVxGymiJQNSJHxGovTLeHt1T3nnLyMI2r/T&#10;ZTSrZ1L1c0wqMMfHCPoPL+EPSoR8lP4qKiJL1HgWCx4rONViNogdb4ewCpUbAwc/PBdR+d4E490Q&#10;JuJnGwPTvzOOEZEVtB+DG6nB/gmgfBiZ+/vH6vuagxF9t+mw6MGoYWcD5QHNaaH//NiscFKDfaSk&#10;xY9fUPdjx6ygRH3QaPDLaZaFThEX2fxihgt7erI5PWGaI1RBPSX9dO1jdwk1abjGj1DJ6NGnTIac&#10;8UNHJw3NJ3SM03W89dQiVz8BAAD//wMAUEsDBBQABgAIAAAAIQDDW+Lq3gAAAAoBAAAPAAAAZHJz&#10;L2Rvd25yZXYueG1sTI/LTsMwEEX3SPyDNUjsqENo0iiNU/HqDhYEkLp0k2kcEY8j223D3zOsYDma&#10;o3vPrTazHcUJfRgcKbhdJCCQWtcN1Cv4eN/eFCBC1NTp0REq+MYAm/ryotJl5870hqcm9oJDKJRa&#10;gYlxKqUMrUGrw8JNSPw7OG915NP3svP6zOF2lGmS5NLqgbjB6AkfDbZfzdEq+Fy+PqNpDk8rT3e7&#10;F78dQvYwKHV9Nd+vQUSc4x8Mv/qsDjU77d2RuiBGBcskzxhVkBa8iYE8XfGWPZNpkYGsK/l/Qv0D&#10;AAD//wMAUEsBAi0AFAAGAAgAAAAhALaDOJL+AAAA4QEAABMAAAAAAAAAAAAAAAAAAAAAAFtDb250&#10;ZW50X1R5cGVzXS54bWxQSwECLQAUAAYACAAAACEAOP0h/9YAAACUAQAACwAAAAAAAAAAAAAAAAAv&#10;AQAAX3JlbHMvLnJlbHNQSwECLQAUAAYACAAAACEAvIm+u2sCAABqBQAADgAAAAAAAAAAAAAAAAAu&#10;AgAAZHJzL2Uyb0RvYy54bWxQSwECLQAUAAYACAAAACEAw1vi6t4AAAAKAQAADwAAAAAAAAAAAAAA&#10;AADFBAAAZHJzL2Rvd25yZXYueG1sUEsFBgAAAAAEAAQA8wAAANAFAAAAAA==&#10;" fillcolor="#fff2cc [663]" strokecolor="#1f3763 [1604]" strokeweight="1pt">
                <v:textbox>
                  <w:txbxContent>
                    <w:p w14:paraId="0BB35D37" w14:textId="1708CED6" w:rsidR="00D53656" w:rsidRPr="00D53656" w:rsidRDefault="00D53656" w:rsidP="00D53656">
                      <w:pPr>
                        <w:pStyle w:val="NoSpacing"/>
                        <w:rPr>
                          <w:b/>
                          <w:bCs/>
                          <w:lang w:val="en-MY"/>
                        </w:rPr>
                      </w:pPr>
                      <w:r>
                        <w:rPr>
                          <w:b/>
                          <w:bCs/>
                          <w:lang w:val="en-MY"/>
                        </w:rPr>
                        <w:t>Pressing this button directs you to event page.</w:t>
                      </w:r>
                    </w:p>
                  </w:txbxContent>
                </v:textbox>
              </v:shape>
            </w:pict>
          </mc:Fallback>
        </mc:AlternateContent>
      </w:r>
      <w:r>
        <w:rPr>
          <w:noProof/>
          <w14:ligatures w14:val="standardContextual"/>
        </w:rPr>
        <mc:AlternateContent>
          <mc:Choice Requires="wps">
            <w:drawing>
              <wp:anchor distT="0" distB="0" distL="114300" distR="114300" simplePos="0" relativeHeight="251658242" behindDoc="0" locked="0" layoutInCell="1" allowOverlap="1" wp14:anchorId="27ADF1BA" wp14:editId="70BCE84F">
                <wp:simplePos x="0" y="0"/>
                <wp:positionH relativeFrom="margin">
                  <wp:posOffset>1966913</wp:posOffset>
                </wp:positionH>
                <wp:positionV relativeFrom="paragraph">
                  <wp:posOffset>408940</wp:posOffset>
                </wp:positionV>
                <wp:extent cx="595312" cy="45719"/>
                <wp:effectExtent l="0" t="133350" r="0" b="126365"/>
                <wp:wrapNone/>
                <wp:docPr id="1461162515" name="Straight Arrow Connector 6"/>
                <wp:cNvGraphicFramePr/>
                <a:graphic xmlns:a="http://schemas.openxmlformats.org/drawingml/2006/main">
                  <a:graphicData uri="http://schemas.microsoft.com/office/word/2010/wordprocessingShape">
                    <wps:wsp>
                      <wps:cNvCnPr/>
                      <wps:spPr>
                        <a:xfrm flipH="1" flipV="1">
                          <a:off x="0" y="0"/>
                          <a:ext cx="595312" cy="45719"/>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F6555" id="Straight Arrow Connector 6" o:spid="_x0000_s1026" type="#_x0000_t32" style="position:absolute;margin-left:154.9pt;margin-top:32.2pt;width:46.85pt;height:3.6pt;flip:x y;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f79AEAAEcEAAAOAAAAZHJzL2Uyb0RvYy54bWysU8luGzEMvRfoPwi612O7cdwYHufgNO2h&#10;S9DtrmgojwBtkBiP/felJHuy9NSiF4ES9R75nqj19cEatoeYtHctn02mnIGTvtNu1/KfP27fvOMs&#10;oXCdMN5By4+Q+PXm9av1EFYw9703HURGJC6thtDyHjGsmibJHqxIEx/AUVL5aAXSNu6aLoqB2K1p&#10;5tPpZTP42IXoJaREpzc1yTeFXymQ+FWpBMhMy6k3LGss631em81arHZRhF7LUxviH7qwQjsqOlLd&#10;CBTsIeo/qKyW0SevcCK9bbxSWkLRQGpm0xdqvvciQNFC5qQw2pT+H638st+6u0g2DCGtUriLWcVB&#10;RcuU0eEjvSkv0a8c5Rz1zA7FwONoIByQSTpcXC3ezuacSUpdLJazq+xvU/kyNsSEH8BbloOWJ4xC&#10;73rceufopXysFcT+U8IKPAMy2Dg2tHx5Sc9eGkne6O5WG5OTZWBgayLbC3pqISU4vCj3zIP97Lt6&#10;vlxMCV25R0hp8RkbCm3eu47hMdDMYtTC7QyccMYR4NGtEuHRQO3xGyimO/KiahmLPO1rNjLR7QxT&#10;pGIEntTlH/BS0Bl4up+hUIb8b8AjolT2Dkew1c7H6u3z6ngYK9f7Zweq7mzBve+OZY6KNTStxdXT&#10;z8rf4em+wB///+Y3AAAA//8DAFBLAwQUAAYACAAAACEACiF3398AAAAJAQAADwAAAGRycy9kb3du&#10;cmV2LnhtbEyPQU+DQBSE7yb+h80z8WZ3KxSF8miMxpNeLKZNb1t4ApF9i+y24L93PelxMpOZb/LN&#10;bHpxptF1lhGWCwWCuLJ1xw3Ce/l8cw/Cec217i0Twjc52BSXF7nOajvxG523vhGhhF2mEVrvh0xK&#10;V7VktFvYgTh4H3Y02gc5NrIe9RTKTS9vlUqk0R2HhVYP9NhS9bk9GQRafZVN6l6rtNtNpdq/7HdP&#10;hwjx+mp+WIPwNPu/MPziB3QoAtPRnrh2okeIVBrQPUISxyBCIFbRCsQR4W6ZgCxy+f9B8QMAAP//&#10;AwBQSwECLQAUAAYACAAAACEAtoM4kv4AAADhAQAAEwAAAAAAAAAAAAAAAAAAAAAAW0NvbnRlbnRf&#10;VHlwZXNdLnhtbFBLAQItABQABgAIAAAAIQA4/SH/1gAAAJQBAAALAAAAAAAAAAAAAAAAAC8BAABf&#10;cmVscy8ucmVsc1BLAQItABQABgAIAAAAIQDW3Of79AEAAEcEAAAOAAAAAAAAAAAAAAAAAC4CAABk&#10;cnMvZTJvRG9jLnhtbFBLAQItABQABgAIAAAAIQAKIXff3wAAAAkBAAAPAAAAAAAAAAAAAAAAAE4E&#10;AABkcnMvZG93bnJldi54bWxQSwUGAAAAAAQABADzAAAAWgUAAAAA&#10;" strokecolor="#bf8f00 [2407]" strokeweight="6pt">
                <v:stroke endarrow="block" joinstyle="miter"/>
                <w10:wrap anchorx="margin"/>
              </v:shape>
            </w:pict>
          </mc:Fallback>
        </mc:AlternateContent>
      </w:r>
      <w:r w:rsidR="00356D52">
        <w:rPr>
          <w:noProof/>
          <w14:ligatures w14:val="standardContextual"/>
        </w:rPr>
        <w:drawing>
          <wp:inline distT="0" distB="0" distL="0" distR="0" wp14:anchorId="276BDAB5" wp14:editId="2E83A62A">
            <wp:extent cx="5731510" cy="5094605"/>
            <wp:effectExtent l="0" t="0" r="2540" b="0"/>
            <wp:docPr id="197173941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39414" name="Picture 2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01C4B4F7" w14:textId="77777777" w:rsidR="00356D52" w:rsidRDefault="00356D52" w:rsidP="00356D52">
      <w:pPr>
        <w:pStyle w:val="Heading1"/>
      </w:pPr>
    </w:p>
    <w:p w14:paraId="1E4C2581" w14:textId="77777777" w:rsidR="00D53656" w:rsidRDefault="00D53656" w:rsidP="00356D52"/>
    <w:p w14:paraId="571A4155" w14:textId="77777777" w:rsidR="00D53656" w:rsidRDefault="00D53656" w:rsidP="00356D52"/>
    <w:p w14:paraId="04494BE8" w14:textId="77777777" w:rsidR="00D53656" w:rsidRDefault="00D53656" w:rsidP="00356D52"/>
    <w:p w14:paraId="77C60D95" w14:textId="77777777" w:rsidR="00D53656" w:rsidRDefault="00D53656" w:rsidP="00356D52"/>
    <w:p w14:paraId="29F92DA1" w14:textId="77777777" w:rsidR="00D53656" w:rsidRDefault="00D53656" w:rsidP="00356D52"/>
    <w:p w14:paraId="72B82CBA" w14:textId="77777777" w:rsidR="00D53656" w:rsidRDefault="00D53656" w:rsidP="00356D52"/>
    <w:p w14:paraId="68E67017" w14:textId="77777777" w:rsidR="00D53656" w:rsidRDefault="00D53656" w:rsidP="00356D52"/>
    <w:p w14:paraId="6E01C0FD" w14:textId="77777777" w:rsidR="00D53656" w:rsidRDefault="00D53656" w:rsidP="00356D52"/>
    <w:p w14:paraId="7612A4C7" w14:textId="77777777" w:rsidR="00D53656" w:rsidRDefault="00D53656" w:rsidP="00356D52"/>
    <w:p w14:paraId="2837CBD2" w14:textId="77777777" w:rsidR="00D53656" w:rsidRDefault="00D53656" w:rsidP="00356D52"/>
    <w:p w14:paraId="15A2D254" w14:textId="77777777" w:rsidR="00257D91" w:rsidRDefault="00257D91" w:rsidP="00894826">
      <w:r>
        <w:br w:type="page"/>
      </w:r>
    </w:p>
    <w:p w14:paraId="725F0912" w14:textId="3022C309" w:rsidR="00356D52" w:rsidRDefault="00356D52" w:rsidP="00356D52">
      <w:r>
        <w:lastRenderedPageBreak/>
        <w:t>Login Page</w:t>
      </w:r>
    </w:p>
    <w:p w14:paraId="42EBF13A" w14:textId="72D8B74D" w:rsidR="00356D52" w:rsidRDefault="00356D52" w:rsidP="00356D52"/>
    <w:p w14:paraId="70920806" w14:textId="41C627B6" w:rsidR="00356D52" w:rsidRDefault="00AF6F25" w:rsidP="00356D52">
      <w:r>
        <w:rPr>
          <w:noProof/>
          <w14:ligatures w14:val="standardContextual"/>
        </w:rPr>
        <mc:AlternateContent>
          <mc:Choice Requires="wps">
            <w:drawing>
              <wp:anchor distT="0" distB="0" distL="114300" distR="114300" simplePos="0" relativeHeight="251658249" behindDoc="0" locked="0" layoutInCell="1" allowOverlap="1" wp14:anchorId="2F9D22F3" wp14:editId="7BEDAA4D">
                <wp:simplePos x="0" y="0"/>
                <wp:positionH relativeFrom="margin">
                  <wp:posOffset>1538288</wp:posOffset>
                </wp:positionH>
                <wp:positionV relativeFrom="paragraph">
                  <wp:posOffset>2502219</wp:posOffset>
                </wp:positionV>
                <wp:extent cx="604520" cy="307022"/>
                <wp:effectExtent l="19050" t="38100" r="43180" b="55245"/>
                <wp:wrapNone/>
                <wp:docPr id="148290327" name="Straight Arrow Connector 6"/>
                <wp:cNvGraphicFramePr/>
                <a:graphic xmlns:a="http://schemas.openxmlformats.org/drawingml/2006/main">
                  <a:graphicData uri="http://schemas.microsoft.com/office/word/2010/wordprocessingShape">
                    <wps:wsp>
                      <wps:cNvCnPr/>
                      <wps:spPr>
                        <a:xfrm>
                          <a:off x="0" y="0"/>
                          <a:ext cx="604520" cy="307022"/>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05FC3" id="Straight Arrow Connector 6" o:spid="_x0000_s1026" type="#_x0000_t32" style="position:absolute;margin-left:121.15pt;margin-top:197.05pt;width:47.6pt;height:24.1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zW6AEAADQEAAAOAAAAZHJzL2Uyb0RvYy54bWysU8tu2zAQvBfoPxC815LdxC4Myzk4TS99&#10;BG3zAQy1tAjwBXJjyX/fJWXLSXpq0Aslcndmd4bLzc1gDTtATNq7hs9nNWfgpG+12zf84ffdh0+c&#10;JRSuFcY7aPgREr/Zvn+36cMaFr7zpoXIiMSldR8a3iGGdVUl2YEVaeYDOAoqH61A2sZ91UbRE7s1&#10;1aKul1XvYxuil5ASnd6OQb4t/EqBxB9KJUBmGk69YVljWR/zWm03Yr2PInRantoQb+jCCu2o6ER1&#10;K1Cwp6j/orJaRp+8wpn0tvJKaQlFA6mZ16/U/OpEgKKFzElhsin9P1r5/bBz95Fs6ENap3Afs4pB&#10;RZu/1B8bilnHySwYkEk6XNZX1wuyVFLoY72qF4tsZnUBh5jwC3jL8k/DE0ah9x3uvHN0LT7Oi2Hi&#10;8DXhCDwDcmXjWN/w1ZLuuKQlb3R7p43JwTIdsDORHQTdq5ASHF6VPPNkv/l2PF9d14QeuSdIafEF&#10;GwptPruW4THQgGLUwu0NnHDGEeBiTfnDo4Gxx5+gmG7JjFHLVOR5X/OJibIzTJGKCXhSl8f9taAz&#10;8JSfoVAm+l/AE6JU9g4nsNXOx9Hbl9VxmCqP+WcHRt3ZgkffHsvQFGtoNIurp2eUZ//5vsAvj337&#10;BwAA//8DAFBLAwQUAAYACAAAACEA6ka0WN8AAAALAQAADwAAAGRycy9kb3ducmV2LnhtbEyPQU7D&#10;MBBF90jcwRokdtRJ7FIaMqkQEhIVqxYOME3cJG08jmKnDbfHrGA5+k//vyk2s+3FxYy+c4yQLhIQ&#10;hitXd9wgfH2+PTyB8IG4pt6xQfg2Hjbl7U1Bee2uvDOXfWhELGGfE0IbwpBL6avWWPILNxiO2dGN&#10;lkI8x0bWI11jue1lliSP0lLHcaGlwby2pjrvJ4uw2rJU64lOy4/z0frtu9an1CHe380vzyCCmcMf&#10;DL/6UR3K6HRwE9de9AiZzlREEdRapyAiodRqCeKAoHWmQZaF/P9D+QMAAP//AwBQSwECLQAUAAYA&#10;CAAAACEAtoM4kv4AAADhAQAAEwAAAAAAAAAAAAAAAAAAAAAAW0NvbnRlbnRfVHlwZXNdLnhtbFBL&#10;AQItABQABgAIAAAAIQA4/SH/1gAAAJQBAAALAAAAAAAAAAAAAAAAAC8BAABfcmVscy8ucmVsc1BL&#10;AQItABQABgAIAAAAIQDovnzW6AEAADQEAAAOAAAAAAAAAAAAAAAAAC4CAABkcnMvZTJvRG9jLnht&#10;bFBLAQItABQABgAIAAAAIQDqRrRY3wAAAAsBAAAPAAAAAAAAAAAAAAAAAEIEAABkcnMvZG93bnJl&#10;di54bWxQSwUGAAAAAAQABADzAAAATgUAAAAA&#10;" strokecolor="#bf8f00 [2407]" strokeweight="6pt">
                <v:stroke endarrow="block" joinstyle="miter"/>
                <w10:wrap anchorx="margin"/>
              </v:shape>
            </w:pict>
          </mc:Fallback>
        </mc:AlternateContent>
      </w:r>
      <w:r>
        <w:rPr>
          <w:noProof/>
        </w:rPr>
        <mc:AlternateContent>
          <mc:Choice Requires="wps">
            <w:drawing>
              <wp:anchor distT="45720" distB="45720" distL="114300" distR="114300" simplePos="0" relativeHeight="251658250" behindDoc="0" locked="0" layoutInCell="1" allowOverlap="1" wp14:anchorId="33CB1461" wp14:editId="1DAFECE1">
                <wp:simplePos x="0" y="0"/>
                <wp:positionH relativeFrom="margin">
                  <wp:posOffset>119063</wp:posOffset>
                </wp:positionH>
                <wp:positionV relativeFrom="paragraph">
                  <wp:posOffset>1902142</wp:posOffset>
                </wp:positionV>
                <wp:extent cx="1371600" cy="595313"/>
                <wp:effectExtent l="0" t="0" r="19050" b="14605"/>
                <wp:wrapNone/>
                <wp:docPr id="1636988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3351C0C7" w14:textId="29965A0E" w:rsidR="00AF6F25" w:rsidRPr="00D53656" w:rsidRDefault="00AF6F25" w:rsidP="00AF6F25">
                            <w:pPr>
                              <w:pStyle w:val="NoSpacing"/>
                              <w:rPr>
                                <w:b/>
                                <w:bCs/>
                                <w:lang w:val="en-MY"/>
                              </w:rPr>
                            </w:pPr>
                            <w:r>
                              <w:rPr>
                                <w:b/>
                                <w:bCs/>
                                <w:lang w:val="en-MY"/>
                              </w:rPr>
                              <w:t>3. Click this button to enter register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B1461" id="_x0000_s1028" type="#_x0000_t202" style="position:absolute;margin-left:9.4pt;margin-top:149.75pt;width:108pt;height:46.9pt;z-index:2516582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NFobAIAAGoFAAAOAAAAZHJzL2Uyb0RvYy54bWysVNlu2zAQfC/QfyD4XstnDsFykDpNUSA9&#10;0LQfQFOURYTiqiRtyfn6Lley4rQFGhR9IXjtzM5wucurtjJsr5zXYDM+GY05U1ZCru0249+/3b65&#10;4MwHYXNhwKqMH5TnV6vXr5ZNnaoplGBy5RiCWJ82dcbLEOo0SbwsVSX8CGpl8bAAV4mAS7dNcica&#10;RK9MMh2Pz5IGXF47kMp73L3pDvmK8ItCyfC5KLwKzGQccws0Oho3cUxWS5FunahLLfs0xD9kUQlt&#10;kXSAuhFBsJ3Tv0FVWjrwUISRhCqBotBSkQZUMxn/oua+FLUiLWiOrweb/P+DlZ/29/UXx0L7Flp8&#10;QBLh6zuQD55ZWJfCbtW1c9CUSuRIPImWJU3t0z40Wu1TH0E2zUfI8ZHFLgABtYWroiuokyE6PsBh&#10;MF21gclIOTufnI3xSOLZ4nIxm8yIQqTH6Nr58F5BxeIk4w4fldDF/s6HmI1Ij1cimQej81ttDC1i&#10;Iam1cWwvsASElMqGOYWbXYXpdvtYSpgCFQNuY8l02xfHbaSgkoxIRPiMxNiX8XbunvIuXkYQvX9n&#10;c8ovCG26OSYVmekxov/9S4SDUTEfY7+qgukcPZ6S4EHBqRfT3my6HcMKdG4I7OvhuYkmdEUw3I1h&#10;ij7bEDj+O+MQQaxgwxBcaQvuTwD5w8Dc3T+q7zTHQgztpkXRUTPaFXc2kB+wOB10nx+bFU5KcI+c&#10;NfjxM+5/7IRTnJkPFgv8cjKfx05Bi/nifIoLd3qyOT0RViJUxgNn3XQdqLtETRau8SMUmmr0KZM+&#10;Z/zQVEl984kd43RNt55a5OonAAAA//8DAFBLAwQUAAYACAAAACEAW9r3EN8AAAAKAQAADwAAAGRy&#10;cy9kb3ducmV2LnhtbEyPzU7DMBCE70i8g7VI3KhD0kIT4lT89VYOpEXi6MbbJCJeR7bbhrdnOcFx&#10;dkYz35aryQ7ihD70jhTczhIQSI0zPbUKdtv1zRJEiJqMHhyhgm8MsKouL0pdGHemdzzVsRVcQqHQ&#10;CroYx0LK0HRodZi5EYm9g/NWR5a+lcbrM5fbQaZJciet7okXOj3ic4fNV320Cj7mb6/Y1YeXe0/Z&#10;58av+7B46pW6vpoeH0BEnOJfGH7xGR0qZtq7I5kgBtZLJo8K0jxfgOBAms35sleQ5VkGsirl/xeq&#10;HwAAAP//AwBQSwECLQAUAAYACAAAACEAtoM4kv4AAADhAQAAEwAAAAAAAAAAAAAAAAAAAAAAW0Nv&#10;bnRlbnRfVHlwZXNdLnhtbFBLAQItABQABgAIAAAAIQA4/SH/1gAAAJQBAAALAAAAAAAAAAAAAAAA&#10;AC8BAABfcmVscy8ucmVsc1BLAQItABQABgAIAAAAIQB3wNFobAIAAGoFAAAOAAAAAAAAAAAAAAAA&#10;AC4CAABkcnMvZTJvRG9jLnhtbFBLAQItABQABgAIAAAAIQBb2vcQ3wAAAAoBAAAPAAAAAAAAAAAA&#10;AAAAAMYEAABkcnMvZG93bnJldi54bWxQSwUGAAAAAAQABADzAAAA0gUAAAAA&#10;" fillcolor="#fff2cc [663]" strokecolor="#1f3763 [1604]" strokeweight="1pt">
                <v:textbox>
                  <w:txbxContent>
                    <w:p w14:paraId="3351C0C7" w14:textId="29965A0E" w:rsidR="00AF6F25" w:rsidRPr="00D53656" w:rsidRDefault="00AF6F25" w:rsidP="00AF6F25">
                      <w:pPr>
                        <w:pStyle w:val="NoSpacing"/>
                        <w:rPr>
                          <w:b/>
                          <w:bCs/>
                          <w:lang w:val="en-MY"/>
                        </w:rPr>
                      </w:pPr>
                      <w:r>
                        <w:rPr>
                          <w:b/>
                          <w:bCs/>
                          <w:lang w:val="en-MY"/>
                        </w:rPr>
                        <w:t>3. Click this button to enter register page.</w:t>
                      </w:r>
                    </w:p>
                  </w:txbxContent>
                </v:textbox>
                <w10:wrap anchorx="margin"/>
              </v:shape>
            </w:pict>
          </mc:Fallback>
        </mc:AlternateContent>
      </w:r>
      <w:r w:rsidR="00D53656">
        <w:rPr>
          <w:noProof/>
        </w:rPr>
        <mc:AlternateContent>
          <mc:Choice Requires="wps">
            <w:drawing>
              <wp:anchor distT="45720" distB="45720" distL="114300" distR="114300" simplePos="0" relativeHeight="251658246" behindDoc="0" locked="0" layoutInCell="1" allowOverlap="1" wp14:anchorId="457E9717" wp14:editId="1DFBDB69">
                <wp:simplePos x="0" y="0"/>
                <wp:positionH relativeFrom="margin">
                  <wp:posOffset>2352676</wp:posOffset>
                </wp:positionH>
                <wp:positionV relativeFrom="paragraph">
                  <wp:posOffset>68580</wp:posOffset>
                </wp:positionV>
                <wp:extent cx="1371600" cy="595313"/>
                <wp:effectExtent l="0" t="0" r="19050" b="14605"/>
                <wp:wrapNone/>
                <wp:docPr id="14783758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5F725742" w14:textId="42C388CC" w:rsidR="00D53656" w:rsidRPr="00D53656" w:rsidRDefault="00286E3C" w:rsidP="00D53656">
                            <w:pPr>
                              <w:pStyle w:val="NoSpacing"/>
                              <w:rPr>
                                <w:b/>
                                <w:bCs/>
                                <w:lang w:val="en-MY"/>
                              </w:rPr>
                            </w:pPr>
                            <w:r>
                              <w:rPr>
                                <w:b/>
                                <w:bCs/>
                                <w:lang w:val="en-MY"/>
                              </w:rPr>
                              <w:t>1.</w:t>
                            </w:r>
                            <w:r w:rsidR="00D53656">
                              <w:rPr>
                                <w:b/>
                                <w:bCs/>
                                <w:lang w:val="en-MY"/>
                              </w:rPr>
                              <w:t xml:space="preserve">Pressing this button </w:t>
                            </w:r>
                            <w:r>
                              <w:rPr>
                                <w:b/>
                                <w:bCs/>
                                <w:lang w:val="en-MY"/>
                              </w:rPr>
                              <w:t>lets the user to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9717" id="_x0000_s1029" type="#_x0000_t202" style="position:absolute;margin-left:185.25pt;margin-top:5.4pt;width:108pt;height:46.9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eawIAAGoFAAAOAAAAZHJzL2Uyb0RvYy54bWysVNlu2zAQfC/QfyD4XstnDsFykDpNUSA9&#10;0LQfQFOURYTiqiRtyfn6Lley4rQFGhR9IXjtzO5wuMurtjJsr5zXYDM+GY05U1ZCru0249+/3b65&#10;4MwHYXNhwKqMH5TnV6vXr5ZNnaoplGBy5RiCWJ82dcbLEOo0SbwsVSX8CGpl8bAAV4mAS7dNcica&#10;RK9MMh2Pz5IGXF47kMp73L3pDvmK8ItCyfC5KLwKzGQccws0Oho3cUxWS5FunahLLfs0xD9kUQlt&#10;kXSAuhFBsJ3Tv0FVWjrwUISRhCqBotBSUQ1YzWT8SzX3pagV1YLi+HqQyf8/WPlpf19/cSy0b6HF&#10;B6QifH0H8sEzC+tS2K26dg6aUokciSdRsqSpfdqHRql96iPIpvkIOT6y2AUgoLZwVVQF62SIjg9w&#10;GERXbWAyUs7OJ2djPJJ4trhczCYzohDpMbp2PrxXULE4ybjDRyV0sb/zIWYj0uOVSObB6PxWG0OL&#10;aCS1No7tBVpASKlsmFO42VWYbrePVsIUyAy4jZbpti+O20hBloxIRPiMxNiX8XbqnvIuXkYQtX9n&#10;c8ovCG26OSYVmekxov79S4SDUTEfY7+qgukcNZ5SwUMFp1pMe7HpdgwrULkhsPfDcxFN6Eww3I1h&#10;ij7bEDj+O+MQQaxgwxBcaQvuTwD5w8Dc3T9W39UcjRjaTYtFZ5xcFHc2kB/QnA66z4/NCicluEfO&#10;Gvz4Gfc/dsIpzswHiwa/nMznsVPQYr44n+LCnZ5sTk+ElQiV8cBZN10H6i6xJgvX+BEKTR59yqTP&#10;GT80OalvPrFjnK7p1lOLXP0EAAD//wMAUEsDBBQABgAIAAAAIQBtnIBS3QAAAAoBAAAPAAAAZHJz&#10;L2Rvd25yZXYueG1sTI/NTsMwEITvSLyDtUjcqA1t0irEqfjrjR4IIHF0420SEa8j223D27M9wXFn&#10;Ps3OlOvJDeKIIfaeNNzOFAikxtueWg0f75ubFYiYDFkzeEINPxhhXV1elKaw/kRveKxTKziEYmE0&#10;dCmNhZSx6dCZOPMjEnt7H5xJfIZW2mBOHO4GeadULp3piT90ZsSnDpvv+uA0fC62L9jV++dloPnX&#10;a9j0MXvstb6+mh7uQSSc0h8M5/pcHSrutPMHslEMGuZLlTHKhuIJDGSrnIXdWVjkIKtS/p9Q/QIA&#10;AP//AwBQSwECLQAUAAYACAAAACEAtoM4kv4AAADhAQAAEwAAAAAAAAAAAAAAAAAAAAAAW0NvbnRl&#10;bnRfVHlwZXNdLnhtbFBLAQItABQABgAIAAAAIQA4/SH/1gAAAJQBAAALAAAAAAAAAAAAAAAAAC8B&#10;AABfcmVscy8ucmVsc1BLAQItABQABgAIAAAAIQCld7+eawIAAGoFAAAOAAAAAAAAAAAAAAAAAC4C&#10;AABkcnMvZTJvRG9jLnhtbFBLAQItABQABgAIAAAAIQBtnIBS3QAAAAoBAAAPAAAAAAAAAAAAAAAA&#10;AMUEAABkcnMvZG93bnJldi54bWxQSwUGAAAAAAQABADzAAAAzwUAAAAA&#10;" fillcolor="#fff2cc [663]" strokecolor="#1f3763 [1604]" strokeweight="1pt">
                <v:textbox>
                  <w:txbxContent>
                    <w:p w14:paraId="5F725742" w14:textId="42C388CC" w:rsidR="00D53656" w:rsidRPr="00D53656" w:rsidRDefault="00286E3C" w:rsidP="00D53656">
                      <w:pPr>
                        <w:pStyle w:val="NoSpacing"/>
                        <w:rPr>
                          <w:b/>
                          <w:bCs/>
                          <w:lang w:val="en-MY"/>
                        </w:rPr>
                      </w:pPr>
                      <w:r>
                        <w:rPr>
                          <w:b/>
                          <w:bCs/>
                          <w:lang w:val="en-MY"/>
                        </w:rPr>
                        <w:t>1.</w:t>
                      </w:r>
                      <w:r w:rsidR="00D53656">
                        <w:rPr>
                          <w:b/>
                          <w:bCs/>
                          <w:lang w:val="en-MY"/>
                        </w:rPr>
                        <w:t xml:space="preserve">Pressing this button </w:t>
                      </w:r>
                      <w:r>
                        <w:rPr>
                          <w:b/>
                          <w:bCs/>
                          <w:lang w:val="en-MY"/>
                        </w:rPr>
                        <w:t>lets the user to login.</w:t>
                      </w:r>
                    </w:p>
                  </w:txbxContent>
                </v:textbox>
                <w10:wrap anchorx="margin"/>
              </v:shape>
            </w:pict>
          </mc:Fallback>
        </mc:AlternateContent>
      </w:r>
      <w:r w:rsidR="00D53656">
        <w:rPr>
          <w:noProof/>
        </w:rPr>
        <mc:AlternateContent>
          <mc:Choice Requires="wps">
            <w:drawing>
              <wp:anchor distT="45720" distB="45720" distL="114300" distR="114300" simplePos="0" relativeHeight="251658247" behindDoc="0" locked="0" layoutInCell="1" allowOverlap="1" wp14:anchorId="6C76577C" wp14:editId="3E2EA505">
                <wp:simplePos x="0" y="0"/>
                <wp:positionH relativeFrom="column">
                  <wp:posOffset>4147502</wp:posOffset>
                </wp:positionH>
                <wp:positionV relativeFrom="paragraph">
                  <wp:posOffset>2087563</wp:posOffset>
                </wp:positionV>
                <wp:extent cx="1323975" cy="757237"/>
                <wp:effectExtent l="0" t="0" r="28575" b="24130"/>
                <wp:wrapNone/>
                <wp:docPr id="275014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757237"/>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78281885" w14:textId="29E536C5" w:rsidR="00D53656" w:rsidRPr="00D53656" w:rsidRDefault="00286E3C" w:rsidP="00D53656">
                            <w:pPr>
                              <w:pStyle w:val="NoSpacing"/>
                              <w:rPr>
                                <w:b/>
                                <w:bCs/>
                                <w:lang w:val="en-MY"/>
                              </w:rPr>
                            </w:pPr>
                            <w:r>
                              <w:rPr>
                                <w:b/>
                                <w:bCs/>
                                <w:lang w:val="en-MY"/>
                              </w:rPr>
                              <w:t>2.Fill in these boxes and click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6577C" id="_x0000_s1030" type="#_x0000_t202" style="position:absolute;margin-left:326.55pt;margin-top:164.4pt;width:104.25pt;height:59.6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R4bAIAAGoFAAAOAAAAZHJzL2Uyb0RvYy54bWysVF1v0zAUfUfiP1h+p0nTlm5R02l0DCGN&#10;DzH4Aa7jNNYcX2O7Tcqv59pJsw6QmBAvlr/uPfccH9/VVdcochDWSdAFnU5SSoTmUEq9K+i3r7ev&#10;LihxnumSKdCioEfh6NX65YtVa3KRQQ2qFJZgEu3y1hS09t7kSeJ4LRrmJmCExsMKbMM8Lu0uKS1r&#10;MXujkixNXyct2NJY4MI53L3pD+k65q8qwf2nqnLCE1VQrM3H0cZxG8ZkvWL5zjJTSz6Uwf6hioZJ&#10;jaBjqhvmGdlb+VuqRnILDio/4dAkUFWSi8gB2UzTX9jc18yIyAXFcWaUyf2/tPzj4d58tsR3b6DD&#10;B4wknLkD/uCIhk3N9E5cWwttLViJwNMgWdIalw+hQWqXu5Bk236AEh+Z7T3ERF1lm6AK8iSYHR/g&#10;OIouOk94gJxls8vlghKOZ8vFMpstIwTLT9HGOv9OQEPCpKAWHzVmZ4c750M1LD9dCWAOlCxvpVJx&#10;EYwkNsqSA0MLMM6F9vMYrvYNltvvo5XSwQy4jZbpty9O2wgRLRkyRcAnIEo/D7dX9xx38TyAoP1b&#10;XUazeiZVP8eiAnJ8jKD/8BL+qESoR+kvoiKyRI2zSHhkcK5FNogdb4ewCpUbAwc/PBVR+d4E490Q&#10;JuJnGwPTvyOOEREVtB+DG6nB/ilB+TAi9/dP7HvOwYi+23ZIuqDzQCzsbKE8ojkt9J8fmxVOarA/&#10;KGnx4xfUfd8zKyhR7zUa/HI6n4dOERdz9CMu7PnJ9vyEaY6pCuop6acbH7tL4KThGj9CJaNHHysZ&#10;asYPHZ00NJ/QMc7X8dZji1z/BAAA//8DAFBLAwQUAAYACAAAACEAIKzwneAAAAALAQAADwAAAGRy&#10;cy9kb3ducmV2LnhtbEyPy07DMBBF90j8gzVI7KiTJg1RiFPx6o4uCK3E0k2msUU8jmy3DX+PWcFy&#10;NEf3nluvZzOyMzqvLQlIFwkwpM72mgYBu4/NXQnMB0m9HC2hgG/0sG6ur2pZ9fZC73huw8BiCPlK&#10;ClAhTBXnvlNopF/YCSn+jtYZGeLpBt47eYnhZuTLJCm4kZpig5ITPivsvtqTEbDPt6+o2uPLvaPs&#10;881ttF89aSFub+bHB2AB5/AHw69+VIcmOh3siXrPRgHFKksjKiBblnFDJMoiLYAdBOR5mQBvav5/&#10;Q/MDAAD//wMAUEsBAi0AFAAGAAgAAAAhALaDOJL+AAAA4QEAABMAAAAAAAAAAAAAAAAAAAAAAFtD&#10;b250ZW50X1R5cGVzXS54bWxQSwECLQAUAAYACAAAACEAOP0h/9YAAACUAQAACwAAAAAAAAAAAAAA&#10;AAAvAQAAX3JlbHMvLnJlbHNQSwECLQAUAAYACAAAACEA1uqEeGwCAABqBQAADgAAAAAAAAAAAAAA&#10;AAAuAgAAZHJzL2Uyb0RvYy54bWxQSwECLQAUAAYACAAAACEAIKzwneAAAAALAQAADwAAAAAAAAAA&#10;AAAAAADGBAAAZHJzL2Rvd25yZXYueG1sUEsFBgAAAAAEAAQA8wAAANMFAAAAAA==&#10;" fillcolor="#fff2cc [663]" strokecolor="#1f3763 [1604]" strokeweight="1pt">
                <v:textbox>
                  <w:txbxContent>
                    <w:p w14:paraId="78281885" w14:textId="29E536C5" w:rsidR="00D53656" w:rsidRPr="00D53656" w:rsidRDefault="00286E3C" w:rsidP="00D53656">
                      <w:pPr>
                        <w:pStyle w:val="NoSpacing"/>
                        <w:rPr>
                          <w:b/>
                          <w:bCs/>
                          <w:lang w:val="en-MY"/>
                        </w:rPr>
                      </w:pPr>
                      <w:r>
                        <w:rPr>
                          <w:b/>
                          <w:bCs/>
                          <w:lang w:val="en-MY"/>
                        </w:rPr>
                        <w:t>2.Fill in these boxes and click login.</w:t>
                      </w:r>
                    </w:p>
                  </w:txbxContent>
                </v:textbox>
              </v:shape>
            </w:pict>
          </mc:Fallback>
        </mc:AlternateContent>
      </w:r>
      <w:r w:rsidR="00D53656">
        <w:rPr>
          <w:noProof/>
          <w14:ligatures w14:val="standardContextual"/>
        </w:rPr>
        <mc:AlternateContent>
          <mc:Choice Requires="wps">
            <w:drawing>
              <wp:anchor distT="0" distB="0" distL="114300" distR="114300" simplePos="0" relativeHeight="251658245" behindDoc="0" locked="0" layoutInCell="1" allowOverlap="1" wp14:anchorId="6A29322A" wp14:editId="2788C2FF">
                <wp:simplePos x="0" y="0"/>
                <wp:positionH relativeFrom="leftMargin">
                  <wp:posOffset>4467542</wp:posOffset>
                </wp:positionH>
                <wp:positionV relativeFrom="paragraph">
                  <wp:posOffset>2387918</wp:posOffset>
                </wp:positionV>
                <wp:extent cx="595312" cy="45719"/>
                <wp:effectExtent l="0" t="133350" r="0" b="126365"/>
                <wp:wrapNone/>
                <wp:docPr id="2129917241" name="Straight Arrow Connector 6"/>
                <wp:cNvGraphicFramePr/>
                <a:graphic xmlns:a="http://schemas.openxmlformats.org/drawingml/2006/main">
                  <a:graphicData uri="http://schemas.microsoft.com/office/word/2010/wordprocessingShape">
                    <wps:wsp>
                      <wps:cNvCnPr/>
                      <wps:spPr>
                        <a:xfrm flipH="1" flipV="1">
                          <a:off x="0" y="0"/>
                          <a:ext cx="595312" cy="45719"/>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E30E1" id="Straight Arrow Connector 6" o:spid="_x0000_s1026" type="#_x0000_t32" style="position:absolute;margin-left:351.75pt;margin-top:188.05pt;width:46.85pt;height:3.6pt;flip:x y;z-index:25165824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f79AEAAEcEAAAOAAAAZHJzL2Uyb0RvYy54bWysU8luGzEMvRfoPwi612O7cdwYHufgNO2h&#10;S9DtrmgojwBtkBiP/felJHuy9NSiF4ES9R75nqj19cEatoeYtHctn02mnIGTvtNu1/KfP27fvOMs&#10;oXCdMN5By4+Q+PXm9av1EFYw9703HURGJC6thtDyHjGsmibJHqxIEx/AUVL5aAXSNu6aLoqB2K1p&#10;5tPpZTP42IXoJaREpzc1yTeFXymQ+FWpBMhMy6k3LGss631em81arHZRhF7LUxviH7qwQjsqOlLd&#10;CBTsIeo/qKyW0SevcCK9bbxSWkLRQGpm0xdqvvciQNFC5qQw2pT+H638st+6u0g2DCGtUriLWcVB&#10;RcuU0eEjvSkv0a8c5Rz1zA7FwONoIByQSTpcXC3ezuacSUpdLJazq+xvU/kyNsSEH8BbloOWJ4xC&#10;73rceufopXysFcT+U8IKPAMy2Dg2tHx5Sc9eGkne6O5WG5OTZWBgayLbC3pqISU4vCj3zIP97Lt6&#10;vlxMCV25R0hp8RkbCm3eu47hMdDMYtTC7QyccMYR4NGtEuHRQO3xGyimO/KiahmLPO1rNjLR7QxT&#10;pGIEntTlH/BS0Bl4up+hUIb8b8AjolT2Dkew1c7H6u3z6ngYK9f7Zweq7mzBve+OZY6KNTStxdXT&#10;z8rf4em+wB///+Y3AAAA//8DAFBLAwQUAAYACAAAACEA3DKbM+EAAAALAQAADwAAAGRycy9kb3du&#10;cmV2LnhtbEyPwU7DMAyG70i8Q2QkbizZoq1raTohECe4sKJN3LLGa6s1SWmytbw95jSOtj/9/v58&#10;M9mOXXAIrXcK5jMBDF3lTetqBZ/l68MaWIjaGd15hwp+MMCmuL3JdWb86D7wso01oxAXMq2gibHP&#10;OA9Vg1aHme/R0e3oB6sjjUPNzaBHCrcdXwix4la3jj40usfnBqvT9mwV4PK7rNPwXqXtbizF/m2/&#10;e/mSSt3fTU+PwCJO8QrDnz6pQ0FOB392JrBOQSLkklAFMlnNgRGRpMkC2IE2aymBFzn/36H4BQAA&#10;//8DAFBLAQItABQABgAIAAAAIQC2gziS/gAAAOEBAAATAAAAAAAAAAAAAAAAAAAAAABbQ29udGVu&#10;dF9UeXBlc10ueG1sUEsBAi0AFAAGAAgAAAAhADj9If/WAAAAlAEAAAsAAAAAAAAAAAAAAAAALwEA&#10;AF9yZWxzLy5yZWxzUEsBAi0AFAAGAAgAAAAhANbc5/v0AQAARwQAAA4AAAAAAAAAAAAAAAAALgIA&#10;AGRycy9lMm9Eb2MueG1sUEsBAi0AFAAGAAgAAAAhANwymzPhAAAACwEAAA8AAAAAAAAAAAAAAAAA&#10;TgQAAGRycy9kb3ducmV2LnhtbFBLBQYAAAAABAAEAPMAAABcBQAAAAA=&#10;" strokecolor="#bf8f00 [2407]" strokeweight="6pt">
                <v:stroke endarrow="block" joinstyle="miter"/>
                <w10:wrap anchorx="margin"/>
              </v:shape>
            </w:pict>
          </mc:Fallback>
        </mc:AlternateContent>
      </w:r>
      <w:r w:rsidR="00D53656">
        <w:rPr>
          <w:noProof/>
          <w14:ligatures w14:val="standardContextual"/>
        </w:rPr>
        <mc:AlternateContent>
          <mc:Choice Requires="wps">
            <w:drawing>
              <wp:anchor distT="0" distB="0" distL="114300" distR="114300" simplePos="0" relativeHeight="251658244" behindDoc="0" locked="0" layoutInCell="1" allowOverlap="1" wp14:anchorId="3595CAAD" wp14:editId="32289627">
                <wp:simplePos x="0" y="0"/>
                <wp:positionH relativeFrom="margin">
                  <wp:posOffset>3747770</wp:posOffset>
                </wp:positionH>
                <wp:positionV relativeFrom="paragraph">
                  <wp:posOffset>303530</wp:posOffset>
                </wp:positionV>
                <wp:extent cx="695325" cy="45719"/>
                <wp:effectExtent l="0" t="133350" r="0" b="145415"/>
                <wp:wrapNone/>
                <wp:docPr id="507976508" name="Straight Arrow Connector 6"/>
                <wp:cNvGraphicFramePr/>
                <a:graphic xmlns:a="http://schemas.openxmlformats.org/drawingml/2006/main">
                  <a:graphicData uri="http://schemas.microsoft.com/office/word/2010/wordprocessingShape">
                    <wps:wsp>
                      <wps:cNvCnPr/>
                      <wps:spPr>
                        <a:xfrm>
                          <a:off x="0" y="0"/>
                          <a:ext cx="695325" cy="45719"/>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C2335" id="Straight Arrow Connector 6" o:spid="_x0000_s1026" type="#_x0000_t32" style="position:absolute;margin-left:295.1pt;margin-top:23.9pt;width:54.75pt;height:3.6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5hD6QEAADMEAAAOAAAAZHJzL2Uyb0RvYy54bWysU01z2yAQvXem/4HhXst2Y7vRWM7BaXrp&#10;R6ZNfwBBi8UMsAwQy/73XZAtJ+kpnV6QYPe93fdY1jcHa9geQtToGj6bTDkDJ7HVbtfw3w93Hz5x&#10;FpNwrTDooOFHiPxm8/7duvc1zLFD00JgROJi3fuGdyn5uqqi7MCKOEEPjoIKgxWJtmFXtUH0xG5N&#10;NZ9Ol1WPofUBJcRIp7dDkG8Kv1Ig0w+lIiRmGk69pbKGsj7mtdqsRb0LwndantoQ/9CFFdpR0ZHq&#10;ViTBnoL+i8pqGTCiShOJtkKltISigdTMpq/U/OqEh6KFzIl+tCn+P1r5fb9194Fs6H2so78PWcVB&#10;BZu/1B87FLOOo1lwSEzS4fJ68XG+4ExS6Gqxml1nL6sL1oeYvgBaln8aHlMQetelLTpHt4JhVvwS&#10;+68xDcAzIBc2jvUNXy3piktaRKPbO21MDpbhgK0JbC/oWoWU4NJVyTNP9hu2w/lqMSX0wD1CSosv&#10;2JLQ5rNrWTp6ms8UtHA7AyeccQS4OFP+0tHA0ONPUEy35MWgZSzyvK/ZyETZGaZIxQg8qcvT/lrQ&#10;GXjKz1AoA/0W8IgoldGlEWy1wzB4+7J6OoyVh/yzA4PubMEjtscyM8Uamszi6ukV5dF/vi/wy1vf&#10;/AEAAP//AwBQSwMEFAAGAAgAAAAhADB2Rz3dAAAACQEAAA8AAABkcnMvZG93bnJldi54bWxMj0FO&#10;wzAQRfdI3MEaJHbUbkkaEuJUCAmJihWFA7jxNEkbj6PYacPtGVZ0OfpPf94vN7PrxRnH0HnSsFwo&#10;EEi1tx01Gr6/3h6eQIRoyJreE2r4wQCb6vamNIX1F/rE8y42gksoFEZDG+NQSBnqFp0JCz8gcXbw&#10;ozORz7GRdjQXLne9XCm1ls50xB9aM+Bri/VpNzkN2ZbkYz6ZY/pxOriwfU+S49JrfX83vzyDiDjH&#10;fxj+9FkdKnba+4lsEL2GNFcrRjUkGU9gYJ3nGYg9J6kCWZXyekH1CwAA//8DAFBLAQItABQABgAI&#10;AAAAIQC2gziS/gAAAOEBAAATAAAAAAAAAAAAAAAAAAAAAABbQ29udGVudF9UeXBlc10ueG1sUEsB&#10;Ai0AFAAGAAgAAAAhADj9If/WAAAAlAEAAAsAAAAAAAAAAAAAAAAALwEAAF9yZWxzLy5yZWxzUEsB&#10;Ai0AFAAGAAgAAAAhADYzmEPpAQAAMwQAAA4AAAAAAAAAAAAAAAAALgIAAGRycy9lMm9Eb2MueG1s&#10;UEsBAi0AFAAGAAgAAAAhADB2Rz3dAAAACQEAAA8AAAAAAAAAAAAAAAAAQwQAAGRycy9kb3ducmV2&#10;LnhtbFBLBQYAAAAABAAEAPMAAABNBQAAAAA=&#10;" strokecolor="#bf8f00 [2407]" strokeweight="6pt">
                <v:stroke endarrow="block" joinstyle="miter"/>
                <w10:wrap anchorx="margin"/>
              </v:shape>
            </w:pict>
          </mc:Fallback>
        </mc:AlternateContent>
      </w:r>
      <w:r w:rsidR="00356D52">
        <w:rPr>
          <w:noProof/>
        </w:rPr>
        <w:drawing>
          <wp:inline distT="0" distB="0" distL="0" distR="0" wp14:anchorId="1C2BF259" wp14:editId="16212A8D">
            <wp:extent cx="5720080" cy="2976880"/>
            <wp:effectExtent l="0" t="0" r="0" b="0"/>
            <wp:docPr id="822999574" name="Picture 23"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99574" name="Picture 23" descr="A screenshot of a login p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080" cy="2976880"/>
                    </a:xfrm>
                    <a:prstGeom prst="rect">
                      <a:avLst/>
                    </a:prstGeom>
                    <a:noFill/>
                    <a:ln>
                      <a:noFill/>
                    </a:ln>
                  </pic:spPr>
                </pic:pic>
              </a:graphicData>
            </a:graphic>
          </wp:inline>
        </w:drawing>
      </w:r>
    </w:p>
    <w:p w14:paraId="2D4AB2BC" w14:textId="77777777" w:rsidR="00356D52" w:rsidRDefault="00356D52" w:rsidP="00356D52"/>
    <w:p w14:paraId="44D6B8BF" w14:textId="77777777" w:rsidR="00D01AE1" w:rsidRDefault="00D01AE1" w:rsidP="00D01AE1">
      <w:r>
        <w:t>Donation Page</w:t>
      </w:r>
    </w:p>
    <w:p w14:paraId="0C7B8407" w14:textId="77777777" w:rsidR="003B1EED" w:rsidRDefault="003B1EED" w:rsidP="00356D52"/>
    <w:p w14:paraId="6F256B0D" w14:textId="4EB90E1B" w:rsidR="00257D91" w:rsidRDefault="00D01AE1" w:rsidP="00894826">
      <w:r>
        <w:rPr>
          <w:noProof/>
        </w:rPr>
        <mc:AlternateContent>
          <mc:Choice Requires="wps">
            <w:drawing>
              <wp:anchor distT="45720" distB="45720" distL="114300" distR="114300" simplePos="0" relativeHeight="251658303" behindDoc="0" locked="0" layoutInCell="1" allowOverlap="1" wp14:anchorId="403C2940" wp14:editId="204B6FD0">
                <wp:simplePos x="0" y="0"/>
                <wp:positionH relativeFrom="margin">
                  <wp:posOffset>171450</wp:posOffset>
                </wp:positionH>
                <wp:positionV relativeFrom="paragraph">
                  <wp:posOffset>1130300</wp:posOffset>
                </wp:positionV>
                <wp:extent cx="1371600" cy="814387"/>
                <wp:effectExtent l="0" t="0" r="19050" b="24130"/>
                <wp:wrapNone/>
                <wp:docPr id="347396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814387"/>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415EEA72" w14:textId="77777777" w:rsidR="00D01AE1" w:rsidRPr="00D53656" w:rsidRDefault="00D01AE1" w:rsidP="00D01AE1">
                            <w:pPr>
                              <w:pStyle w:val="NoSpacing"/>
                              <w:rPr>
                                <w:b/>
                                <w:bCs/>
                                <w:lang w:val="en-MY"/>
                              </w:rPr>
                            </w:pPr>
                            <w:r w:rsidRPr="000B681D">
                              <w:rPr>
                                <w:b/>
                                <w:bCs/>
                                <w:lang w:val="en-MY"/>
                              </w:rPr>
                              <w:t>1.</w:t>
                            </w:r>
                            <w:r>
                              <w:rPr>
                                <w:b/>
                                <w:bCs/>
                                <w:lang w:val="en-MY"/>
                              </w:rPr>
                              <w:t xml:space="preserve"> Fill in the payment credentials to donate.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C2940" id="_x0000_s1031" type="#_x0000_t202" style="position:absolute;margin-left:13.5pt;margin-top:89pt;width:108pt;height:64.1pt;z-index:2516583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EEdbQIAAGoFAAAOAAAAZHJzL2Uyb0RvYy54bWysVNuO0zAQfUfiHyy/07TddluipqulyyKk&#10;5SIWPsB1nMZaxxNst0n5esaTNNsFJFaIF8u3OWfO8XhWV21l2EE5r8FmfDIac6ashFzbXca/fb19&#10;teTMB2FzYcCqjB+V51frly9WTZ2qKZRgcuUYglifNnXGyxDqNEm8LFUl/AhqZfGwAFeJgEu3S3In&#10;GkSvTDIdjy+TBlxeO5DKe9y96Q75mvCLQsnwqSi8CsxkHHMLNDoat3FM1iuR7pyoSy37NMQ/ZFEJ&#10;bZF0gLoRQbC9079BVVo68FCEkYQqgaLQUpEGVDMZ/6LmvhS1Ii1ojq8Hm/z/g5UfD/f1Z8dC+wZa&#10;fEAS4es7kA+eWdiUwu7UtXPQlErkSDyJliVN7dM+NFrtUx9Bts0HyPGRxT4AAbWFq6IrqJMhOj7A&#10;cTBdtYHJSHmxmFyO8Uji2XIyu1guiEKkp+ja+fBOQcXiJOMOH5XQxeHOh5iNSE9XIpkHo/NbbQwt&#10;YiGpjXHsILAEhJTKhhmFm32F6Xb7WEqYAhUDbmPJdNvL0zZSUElGJCJ8QmLs83g7d895588jiN6/&#10;tTnlF4Q23RyTisz0GNH//iXC0aiYj7FfVMF0jh5PSfCg4NyLaW823Y5hBTo3BPb18NREE7oiGO7G&#10;MEWfbQgc/51xiCBWsGEIrrQF9yeA/GFg7u6f1HeaYyGGdtui6IzPo7C4s4X8iMXpoPv82KxwUoL7&#10;wVmDHz/j/vteOMWZeW+xwF9PZrPYKWgxmy+muHDnJ9vzE2ElQmU8cNZNN4G6S9Rk4Ro/QqGpRh8z&#10;6XPGD02V1Def2DHO13TrsUWufwIAAP//AwBQSwMEFAAGAAgAAAAhAMGoHwbeAAAACgEAAA8AAABk&#10;cnMvZG93bnJldi54bWxMj81OwzAQhO9IvIO1SNyoQ1KaKsSp+OsNDgSQOLrxNo6I15HttuHtWU5w&#10;m90dzX5Tb2Y3iiOGOHhScL3IQCB13gzUK3h/216tQcSkyejREyr4xgib5vys1pXxJ3rFY5t6wSEU&#10;K63ApjRVUsbOotNx4Sckvu19cDrxGHppgj5xuBtlnmUr6fRA/MHqCR8sdl/twSn4WL48oW33j2Wg&#10;4vM5bId4cz8odXkx392CSDinPzP84jM6NMy08wcyUYwK8pKrJN6XaxZsyJcFi52CIlvlIJta/q/Q&#10;/AAAAP//AwBQSwECLQAUAAYACAAAACEAtoM4kv4AAADhAQAAEwAAAAAAAAAAAAAAAAAAAAAAW0Nv&#10;bnRlbnRfVHlwZXNdLnhtbFBLAQItABQABgAIAAAAIQA4/SH/1gAAAJQBAAALAAAAAAAAAAAAAAAA&#10;AC8BAABfcmVscy8ucmVsc1BLAQItABQABgAIAAAAIQA0zEEdbQIAAGoFAAAOAAAAAAAAAAAAAAAA&#10;AC4CAABkcnMvZTJvRG9jLnhtbFBLAQItABQABgAIAAAAIQDBqB8G3gAAAAoBAAAPAAAAAAAAAAAA&#10;AAAAAMcEAABkcnMvZG93bnJldi54bWxQSwUGAAAAAAQABADzAAAA0gUAAAAA&#10;" fillcolor="#fff2cc [663]" strokecolor="#1f3763 [1604]" strokeweight="1pt">
                <v:textbox>
                  <w:txbxContent>
                    <w:p w14:paraId="415EEA72" w14:textId="77777777" w:rsidR="00D01AE1" w:rsidRPr="00D53656" w:rsidRDefault="00D01AE1" w:rsidP="00D01AE1">
                      <w:pPr>
                        <w:pStyle w:val="NoSpacing"/>
                        <w:rPr>
                          <w:b/>
                          <w:bCs/>
                          <w:lang w:val="en-MY"/>
                        </w:rPr>
                      </w:pPr>
                      <w:r w:rsidRPr="000B681D">
                        <w:rPr>
                          <w:b/>
                          <w:bCs/>
                          <w:lang w:val="en-MY"/>
                        </w:rPr>
                        <w:t>1.</w:t>
                      </w:r>
                      <w:r>
                        <w:rPr>
                          <w:b/>
                          <w:bCs/>
                          <w:lang w:val="en-MY"/>
                        </w:rPr>
                        <w:t xml:space="preserve"> Fill in the payment credentials to donate.</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58306" behindDoc="0" locked="0" layoutInCell="1" allowOverlap="1" wp14:anchorId="4A6D1592" wp14:editId="0307B28F">
                <wp:simplePos x="0" y="0"/>
                <wp:positionH relativeFrom="margin">
                  <wp:posOffset>1609725</wp:posOffset>
                </wp:positionH>
                <wp:positionV relativeFrom="paragraph">
                  <wp:posOffset>1554480</wp:posOffset>
                </wp:positionV>
                <wp:extent cx="442913" cy="180975"/>
                <wp:effectExtent l="19050" t="57150" r="14605" b="66675"/>
                <wp:wrapNone/>
                <wp:docPr id="1391198207" name="Straight Arrow Connector 6"/>
                <wp:cNvGraphicFramePr/>
                <a:graphic xmlns:a="http://schemas.openxmlformats.org/drawingml/2006/main">
                  <a:graphicData uri="http://schemas.microsoft.com/office/word/2010/wordprocessingShape">
                    <wps:wsp>
                      <wps:cNvCnPr/>
                      <wps:spPr>
                        <a:xfrm>
                          <a:off x="0" y="0"/>
                          <a:ext cx="442913" cy="180975"/>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2D2C8" id="Straight Arrow Connector 6" o:spid="_x0000_s1026" type="#_x0000_t32" style="position:absolute;margin-left:126.75pt;margin-top:122.4pt;width:34.9pt;height:14.2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x/6QEAADQEAAAOAAAAZHJzL2Uyb0RvYy54bWysU01z2yAQvXem/4HhXktynS+P5Rycppd+&#10;ZNL2BxAEFjPAMrCx7H/fBdlykp7a6QUJdt/bfY9ldbt3lu1UTAZ8y5tZzZnyEjrjty3/9fP+wzVn&#10;CYXvhAWvWn5Qid+u379bDWGp5tCD7VRkROLTcggt7xHDsqqS7JUTaQZBeQpqiE4gbeO26qIYiN3Z&#10;al7Xl9UAsQsRpEqJTu/GIF8Xfq2VxO9aJ4XMtpx6w7LGsj7ltVqvxHIbReiNPLYh/qELJ4ynohPV&#10;nUDBnqP5g8oZGSGBxpkEV4HWRqqigdQ09Rs1P3oRVNFC5qQw2ZT+H638ttv4h0g2DCEtU3iIWcVe&#10;R5e/1B/bF7MOk1lqj0zS4WIxv2k+ciYp1FzXN1cX2czqDA4x4WcFjuWflieMwmx73ID3dC0Qm2KY&#10;2H1JOAJPgFzZeja0/OqS7rikJbCmuzfW5mCZDrWxke0E3auQUnlclDz77L5CN55fXdSEHrknSGnx&#10;FRsKYz/5juEh0IBiNMJvrTrirCfA2Zryhwerxh4flWamIzNGLVORl301ExNlZ5gmFRPwqC6P+1tB&#10;J+AxP0NVmei/AU+IUhk8TmBnPMTR29fVcT9VHvNPDoy6swVP0B3K0BRraDSLq8dnlGf/5b7Az499&#10;/RsAAP//AwBQSwMEFAAGAAgAAAAhAGBFqdreAAAACwEAAA8AAABkcnMvZG93bnJldi54bWxMj8FO&#10;wzAQRO9I/IO1SNyo0zihbYhTISQkKk4UPmAbu0naeB3FThv+nuUEt9nd0eybcju7XlzsGDpPGpaL&#10;BISl2puOGg1fn68PaxAhIhnsPVkN3zbAtrq9KbEw/kof9rKPjeAQCgVqaGMcCilD3VqHYeEHS3w7&#10;+tFh5HFspBnxyuGul2mSPEqHHfGHFgf70tr6vJ+chtWOpNpMeMrfz0cXdm9Zdlp6re/v5ucnENHO&#10;8c8Mv/iMDhUzHfxEJoheQ5qrnK0ssow7sEOlSoE48GbFQlal/N+h+gEAAP//AwBQSwECLQAUAAYA&#10;CAAAACEAtoM4kv4AAADhAQAAEwAAAAAAAAAAAAAAAAAAAAAAW0NvbnRlbnRfVHlwZXNdLnhtbFBL&#10;AQItABQABgAIAAAAIQA4/SH/1gAAAJQBAAALAAAAAAAAAAAAAAAAAC8BAABfcmVscy8ucmVsc1BL&#10;AQItABQABgAIAAAAIQAlkyx/6QEAADQEAAAOAAAAAAAAAAAAAAAAAC4CAABkcnMvZTJvRG9jLnht&#10;bFBLAQItABQABgAIAAAAIQBgRana3gAAAAsBAAAPAAAAAAAAAAAAAAAAAEMEAABkcnMvZG93bnJl&#10;di54bWxQSwUGAAAAAAQABADzAAAATgUAAAAA&#10;" strokecolor="#bf8f00 [2407]" strokeweight="6pt">
                <v:stroke endarrow="block" joinstyle="miter"/>
                <w10:wrap anchorx="margin"/>
              </v:shape>
            </w:pict>
          </mc:Fallback>
        </mc:AlternateContent>
      </w:r>
      <w:r>
        <w:rPr>
          <w:noProof/>
        </w:rPr>
        <mc:AlternateContent>
          <mc:Choice Requires="wps">
            <w:drawing>
              <wp:anchor distT="45720" distB="45720" distL="114300" distR="114300" simplePos="0" relativeHeight="251658304" behindDoc="0" locked="0" layoutInCell="1" allowOverlap="1" wp14:anchorId="7FB451F8" wp14:editId="2ECA7A46">
                <wp:simplePos x="0" y="0"/>
                <wp:positionH relativeFrom="margin">
                  <wp:posOffset>3810000</wp:posOffset>
                </wp:positionH>
                <wp:positionV relativeFrom="paragraph">
                  <wp:posOffset>1861820</wp:posOffset>
                </wp:positionV>
                <wp:extent cx="1371600" cy="595313"/>
                <wp:effectExtent l="0" t="0" r="19050" b="14605"/>
                <wp:wrapNone/>
                <wp:docPr id="1255033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7EBA41A2" w14:textId="77777777" w:rsidR="00D01AE1" w:rsidRPr="00D53656" w:rsidRDefault="00D01AE1" w:rsidP="00D01AE1">
                            <w:pPr>
                              <w:pStyle w:val="NoSpacing"/>
                              <w:rPr>
                                <w:b/>
                                <w:bCs/>
                                <w:lang w:val="en-MY"/>
                              </w:rPr>
                            </w:pPr>
                            <w:r>
                              <w:rPr>
                                <w:b/>
                                <w:bCs/>
                                <w:lang w:val="en-MY"/>
                              </w:rPr>
                              <w:t>2. After done filling the boxes, press submit to submit.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451F8" id="_x0000_s1032" type="#_x0000_t202" style="position:absolute;margin-left:300pt;margin-top:146.6pt;width:108pt;height:46.9pt;z-index:25165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4kHbAIAAGoFAAAOAAAAZHJzL2Uyb0RvYy54bWysVNlu2zAQfC/QfyD4XstnDsFykDpNUSA9&#10;0LQfQFOURYTiqiRtyfn6Lley4rQFGhR9IXjtzM5wucurtjJsr5zXYDM+GY05U1ZCru0249+/3b65&#10;4MwHYXNhwKqMH5TnV6vXr5ZNnaoplGBy5RiCWJ82dcbLEOo0SbwsVSX8CGpl8bAAV4mAS7dNcica&#10;RK9MMh2Pz5IGXF47kMp73L3pDvmK8ItCyfC5KLwKzGQccws0Oho3cUxWS5FunahLLfs0xD9kUQlt&#10;kXSAuhFBsJ3Tv0FVWjrwUISRhCqBotBSkQZUMxn/oua+FLUiLWiOrweb/P+DlZ/29/UXx0L7Flp8&#10;QBLh6zuQD55ZWJfCbtW1c9CUSuRIPImWJU3t0z40Wu1TH0E2zUfI8ZHFLgABtYWroiuokyE6PsBh&#10;MF21gclIOTufnI3xSOLZ4nIxm8yIQqTH6Nr58F5BxeIk4w4fldDF/s6HmI1Ij1cimQej81ttDC1i&#10;Iam1cWwvsASElMqGOYWbXYXpdvtYSpgCFQNuY8l02xfHbaSgkoxIRPiMxNiX8XbunvIuXkYQvX9n&#10;c8ovCG26OSYVmekxov/9S4SDUTEfY7+qgukcPZ6S4EHBqRfT3my6HcMKdG4I7OvhuYkmdEUw3I1h&#10;ij7bEDj+O+MQQaxgwxBcaQvuTwD5w8Dc3T+q7zTHQgztpkXRGT+LwuLOBvIDFqeD7vNjs8JJCe6R&#10;swY/fsb9j51wijPzwWKBX07m89gpaDFfnE9x4U5PNqcnwkqEynjgrJuuA3WXqMnCNX6EQlONPmXS&#10;54wfmiqpbz6xY5yu6dZTi1z9BAAA//8DAFBLAwQUAAYACAAAACEAED7LZ+AAAAALAQAADwAAAGRy&#10;cy9kb3ducmV2LnhtbEyPzU7DMBCE70i8g7VI3KjdBNIQ4lT89VYOBJA4uvE2sYjXke224e0xJzjO&#10;zmj2m3o925Ed0QfjSMJyIYAhdU4b6iW8v22uSmAhKtJqdIQSvjHAujk/q1Wl3Yle8djGnqUSCpWS&#10;MMQ4VZyHbkCrwsJNSMnbO29VTNL3XHt1SuV25JkQBbfKUPowqAkfB+y+2oOV8HH98oxDu39aeco/&#10;t35jws2DkfLyYr6/AxZxjn9h+MVP6NAkpp07kA5slFAIkbZECdltngFLiXJZpMtOQl6uBPCm5v83&#10;ND8AAAD//wMAUEsBAi0AFAAGAAgAAAAhALaDOJL+AAAA4QEAABMAAAAAAAAAAAAAAAAAAAAAAFtD&#10;b250ZW50X1R5cGVzXS54bWxQSwECLQAUAAYACAAAACEAOP0h/9YAAACUAQAACwAAAAAAAAAAAAAA&#10;AAAvAQAAX3JlbHMvLnJlbHNQSwECLQAUAAYACAAAACEAvROJB2wCAABqBQAADgAAAAAAAAAAAAAA&#10;AAAuAgAAZHJzL2Uyb0RvYy54bWxQSwECLQAUAAYACAAAACEAED7LZ+AAAAALAQAADwAAAAAAAAAA&#10;AAAAAADGBAAAZHJzL2Rvd25yZXYueG1sUEsFBgAAAAAEAAQA8wAAANMFAAAAAA==&#10;" fillcolor="#fff2cc [663]" strokecolor="#1f3763 [1604]" strokeweight="1pt">
                <v:textbox>
                  <w:txbxContent>
                    <w:p w14:paraId="7EBA41A2" w14:textId="77777777" w:rsidR="00D01AE1" w:rsidRPr="00D53656" w:rsidRDefault="00D01AE1" w:rsidP="00D01AE1">
                      <w:pPr>
                        <w:pStyle w:val="NoSpacing"/>
                        <w:rPr>
                          <w:b/>
                          <w:bCs/>
                          <w:lang w:val="en-MY"/>
                        </w:rPr>
                      </w:pPr>
                      <w:r>
                        <w:rPr>
                          <w:b/>
                          <w:bCs/>
                          <w:lang w:val="en-MY"/>
                        </w:rPr>
                        <w:t>2. After done filling the boxes, press submit to submit.</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58305" behindDoc="0" locked="0" layoutInCell="1" allowOverlap="1" wp14:anchorId="7836B3FD" wp14:editId="375008A5">
                <wp:simplePos x="0" y="0"/>
                <wp:positionH relativeFrom="margin">
                  <wp:posOffset>3492500</wp:posOffset>
                </wp:positionH>
                <wp:positionV relativeFrom="paragraph">
                  <wp:posOffset>2484120</wp:posOffset>
                </wp:positionV>
                <wp:extent cx="500062" cy="495300"/>
                <wp:effectExtent l="38100" t="38100" r="14605" b="38100"/>
                <wp:wrapNone/>
                <wp:docPr id="1194615329" name="Straight Arrow Connector 6"/>
                <wp:cNvGraphicFramePr/>
                <a:graphic xmlns:a="http://schemas.openxmlformats.org/drawingml/2006/main">
                  <a:graphicData uri="http://schemas.microsoft.com/office/word/2010/wordprocessingShape">
                    <wps:wsp>
                      <wps:cNvCnPr/>
                      <wps:spPr>
                        <a:xfrm flipH="1">
                          <a:off x="0" y="0"/>
                          <a:ext cx="500062" cy="495300"/>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1B2F7" id="Straight Arrow Connector 6" o:spid="_x0000_s1026" type="#_x0000_t32" style="position:absolute;margin-left:275pt;margin-top:195.6pt;width:39.35pt;height:39pt;flip:x;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Y8QEAAD4EAAAOAAAAZHJzL2Uyb0RvYy54bWysU02P2yAQvVfqf0DcGzvpfrRWnD1ku+2h&#10;7a768QNYDDESMAhm4/jfd8CJN92eWvWCgOG9mfdmWN8cnGV7FZMB3/LlouZMeQmd8buW//xx9+Yd&#10;ZwmF74QFr1o+qsRvNq9frYfQqBX0YDsVGZH41Ayh5T1iaKoqyV45kRYQlKeghugE0jHuqi6Kgdid&#10;rVZ1fVUNELsQQaqU6PZ2CvJN4ddaSbzXOilktuVUG5Y1lvUxr9VmLZpdFKE38liG+IcqnDCeks5U&#10;twIFe4rmDypnZIQEGhcSXAVaG6mKBlKzrF+o+d6LoIoWMieF2ab0/2jl1/3WP0SyYQipSeEhZhUH&#10;HR3T1oRP1NOiiyplh2LbONumDsgkXV7W1IgVZ5JCF+8v39bF1mqiyXQhJvyowLG8aXnCKMyuxy14&#10;Tw2COKUQ+88JqRACngAZbD0bWn59Rd0ulSSwprsz1uZgmRO1tZHtBXVYSKk8XpR39sl9gW66v84l&#10;5l4T9wyZTudsKIz94DuGY6BRxWiE31l1xFlPgGeTyg5Hq6YavynNTEdmTFrmJOd1LWcmep1hmlTM&#10;wKO6PPgvBZ2Ax/cZqsps/w14RpTM4HEGO+MhTt7+nh0Pc+bp/cmBSXe24BG6sYxPsYaGtLh6/FD5&#10;F5yfC/z5229+AQAA//8DAFBLAwQUAAYACAAAACEAyUKr0eIAAAALAQAADwAAAGRycy9kb3ducmV2&#10;LnhtbEyPQU+DQBSE7yb+h80z8WYXsIUWeTTGtCcPplWTelvYJxDZt4RdWvz3ric9TmYy802xnU0v&#10;zjS6zjJCvIhAENdWd9wgvL3u79YgnFesVW+ZEL7Jwba8vipUru2FD3Q++kaEEna5Qmi9H3IpXd2S&#10;UW5hB+LgfdrRKB/k2Eg9qksoN71MoiiVRnUcFlo10FNL9ddxMggflA27l2y3rxr7nC0PU3w6Re+I&#10;tzfz4wMIT7P/C8MvfkCHMjBVdmLtRI+wWkXhi0e438QJiJBIk3UGokJYppsEZFnI/x/KHwAAAP//&#10;AwBQSwECLQAUAAYACAAAACEAtoM4kv4AAADhAQAAEwAAAAAAAAAAAAAAAAAAAAAAW0NvbnRlbnRf&#10;VHlwZXNdLnhtbFBLAQItABQABgAIAAAAIQA4/SH/1gAAAJQBAAALAAAAAAAAAAAAAAAAAC8BAABf&#10;cmVscy8ucmVsc1BLAQItABQABgAIAAAAIQCFb/3Y8QEAAD4EAAAOAAAAAAAAAAAAAAAAAC4CAABk&#10;cnMvZTJvRG9jLnhtbFBLAQItABQABgAIAAAAIQDJQqvR4gAAAAsBAAAPAAAAAAAAAAAAAAAAAEsE&#10;AABkcnMvZG93bnJldi54bWxQSwUGAAAAAAQABADzAAAAWgUAAAAA&#10;" strokecolor="#bf8f00 [2407]" strokeweight="6pt">
                <v:stroke endarrow="block" joinstyle="miter"/>
                <w10:wrap anchorx="margin"/>
              </v:shape>
            </w:pict>
          </mc:Fallback>
        </mc:AlternateContent>
      </w:r>
      <w:r>
        <w:rPr>
          <w:noProof/>
        </w:rPr>
        <w:drawing>
          <wp:inline distT="0" distB="0" distL="0" distR="0" wp14:anchorId="11AF587A" wp14:editId="0EE1EF87">
            <wp:extent cx="5720080" cy="3376930"/>
            <wp:effectExtent l="0" t="0" r="0" b="0"/>
            <wp:docPr id="202934076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2832" name="Picture 27"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3376930"/>
                    </a:xfrm>
                    <a:prstGeom prst="rect">
                      <a:avLst/>
                    </a:prstGeom>
                    <a:noFill/>
                    <a:ln>
                      <a:noFill/>
                    </a:ln>
                  </pic:spPr>
                </pic:pic>
              </a:graphicData>
            </a:graphic>
          </wp:inline>
        </w:drawing>
      </w:r>
      <w:r w:rsidR="00257D91">
        <w:br w:type="page"/>
      </w:r>
    </w:p>
    <w:p w14:paraId="073C627E" w14:textId="5E5644EA" w:rsidR="00AF6F25" w:rsidRDefault="00356D52" w:rsidP="00356D52">
      <w:r>
        <w:lastRenderedPageBreak/>
        <w:t>Register Page</w:t>
      </w:r>
    </w:p>
    <w:p w14:paraId="169CB85E" w14:textId="77777777" w:rsidR="00257D91" w:rsidRDefault="00257D91" w:rsidP="00356D52"/>
    <w:p w14:paraId="0DBDF0D4" w14:textId="7B32FF35" w:rsidR="00AF6F25" w:rsidRDefault="00020C5C" w:rsidP="00356D52">
      <w:r>
        <w:rPr>
          <w:noProof/>
          <w14:ligatures w14:val="standardContextual"/>
        </w:rPr>
        <mc:AlternateContent>
          <mc:Choice Requires="wps">
            <w:drawing>
              <wp:anchor distT="0" distB="0" distL="114300" distR="114300" simplePos="0" relativeHeight="251658253" behindDoc="0" locked="0" layoutInCell="1" allowOverlap="1" wp14:anchorId="40537D17" wp14:editId="786A6813">
                <wp:simplePos x="0" y="0"/>
                <wp:positionH relativeFrom="margin">
                  <wp:posOffset>1490663</wp:posOffset>
                </wp:positionH>
                <wp:positionV relativeFrom="paragraph">
                  <wp:posOffset>4028757</wp:posOffset>
                </wp:positionV>
                <wp:extent cx="1385252" cy="71437"/>
                <wp:effectExtent l="0" t="152400" r="0" b="100330"/>
                <wp:wrapNone/>
                <wp:docPr id="1577215283" name="Straight Arrow Connector 6"/>
                <wp:cNvGraphicFramePr/>
                <a:graphic xmlns:a="http://schemas.openxmlformats.org/drawingml/2006/main">
                  <a:graphicData uri="http://schemas.microsoft.com/office/word/2010/wordprocessingShape">
                    <wps:wsp>
                      <wps:cNvCnPr/>
                      <wps:spPr>
                        <a:xfrm flipV="1">
                          <a:off x="0" y="0"/>
                          <a:ext cx="1385252" cy="71437"/>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2394F" id="Straight Arrow Connector 6" o:spid="_x0000_s1026" type="#_x0000_t32" style="position:absolute;margin-left:117.4pt;margin-top:317.2pt;width:109.05pt;height:5.6pt;flip:y;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Gn7AEAAD4EAAAOAAAAZHJzL2Uyb0RvYy54bWysU01vGyEUvFfqf0Dc6107cRxZXufgNL30&#10;I0o/7oSFXSTgIXjx2v++D9betGlVqVUvCHjMMDM8NjcHZ9lexWTAN3w+qzlTXkJrfNfwr1/u3lxz&#10;llD4VljwquFHlfjN9vWrzRDWagE92FZFRiQ+rYfQ8B4xrKsqyV45kWYQlKeihugE0jJ2VRvFQOzO&#10;Vou6vqoGiG2IIFVKtHs7Fvm28GutJH7SOilktuGkDcsYy/iYx2q7EesuitAbeZIh/kGFE8bTpRPV&#10;rUDBnqL5hcoZGSGBxpkEV4HWRqrigdzM6xduPvciqOKFwklhiin9P1r5cb/z95FiGEJap3Afs4uD&#10;jo5pa8I3etPii5SyQ4ntOMWmDsgkbc4vrpeL5YIzSbXV/PJilWOtRppMF2LCdwocy5OGJ4zCdD3u&#10;wHt6IIjjFWL/PuEIPAMy2Ho2EO0VvXZRksCa9s5Ym4ulT9TORrYX9MJCSuXxspyzT+4DtOP+alkT&#10;euSeIEXiT2wojH3rW4bHQK2K0QjfWXXCWU+A55DKDI9WjRoflGamzWGMInP/vtQ1n5jodIZpcjEB&#10;T+7+BDydz1BVevtvwBOi3AweJ7AzHuLvZOPhLFmP588JjL5zBI/QHkv7lGioSUuqpw+Vf8GP6wJ/&#10;/vbb7wAAAP//AwBQSwMEFAAGAAgAAAAhAD/sT9HhAAAACwEAAA8AAABkcnMvZG93bnJldi54bWxM&#10;j0FPg0AQhe8m/ofNmHizS+kWFFkaY9qTB9OqSb0tMAKRnSXs0uK/dzzV47x5ee97+Wa2vTjh6DtH&#10;GpaLCARS5eqOGg3vb7u7exA+GKpN7wg1/KCHTXF9lZusdmfa4+kQGsEh5DOjoQ1hyKT0VYvW+IUb&#10;kPj35UZrAp9jI+vRnDnc9jKOokRa0xE3tGbA5xar78NkNXxiOmxf0+2ubNxLqvbT8niMPrS+vZmf&#10;HkEEnMPFDH/4jA4FM5VuotqLXkO8UoweNCQrpUCwQ63jBxAlK2qdgCxy+X9D8QsAAP//AwBQSwEC&#10;LQAUAAYACAAAACEAtoM4kv4AAADhAQAAEwAAAAAAAAAAAAAAAAAAAAAAW0NvbnRlbnRfVHlwZXNd&#10;LnhtbFBLAQItABQABgAIAAAAIQA4/SH/1gAAAJQBAAALAAAAAAAAAAAAAAAAAC8BAABfcmVscy8u&#10;cmVsc1BLAQItABQABgAIAAAAIQBsZNGn7AEAAD4EAAAOAAAAAAAAAAAAAAAAAC4CAABkcnMvZTJv&#10;RG9jLnhtbFBLAQItABQABgAIAAAAIQA/7E/R4QAAAAsBAAAPAAAAAAAAAAAAAAAAAEYEAABkcnMv&#10;ZG93bnJldi54bWxQSwUGAAAAAAQABADzAAAAVAUAAAAA&#10;" strokecolor="#bf8f00 [2407]" strokeweight="6pt">
                <v:stroke endarrow="block" joinstyle="miter"/>
                <w10:wrap anchorx="margin"/>
              </v:shape>
            </w:pict>
          </mc:Fallback>
        </mc:AlternateContent>
      </w:r>
      <w:r w:rsidR="00AF6F25">
        <w:rPr>
          <w:noProof/>
        </w:rPr>
        <mc:AlternateContent>
          <mc:Choice Requires="wps">
            <w:drawing>
              <wp:anchor distT="45720" distB="45720" distL="114300" distR="114300" simplePos="0" relativeHeight="251658251" behindDoc="0" locked="0" layoutInCell="1" allowOverlap="1" wp14:anchorId="7EEEF3BF" wp14:editId="255CFBF6">
                <wp:simplePos x="0" y="0"/>
                <wp:positionH relativeFrom="margin">
                  <wp:posOffset>66675</wp:posOffset>
                </wp:positionH>
                <wp:positionV relativeFrom="paragraph">
                  <wp:posOffset>3795395</wp:posOffset>
                </wp:positionV>
                <wp:extent cx="1371600" cy="595313"/>
                <wp:effectExtent l="0" t="0" r="19050" b="14605"/>
                <wp:wrapNone/>
                <wp:docPr id="1315975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80995F1" w14:textId="0705BB1A" w:rsidR="00AF6F25" w:rsidRPr="00D53656" w:rsidRDefault="00020C5C" w:rsidP="00AF6F25">
                            <w:pPr>
                              <w:pStyle w:val="NoSpacing"/>
                              <w:rPr>
                                <w:b/>
                                <w:bCs/>
                                <w:lang w:val="en-MY"/>
                              </w:rPr>
                            </w:pPr>
                            <w:r>
                              <w:rPr>
                                <w:b/>
                                <w:bCs/>
                                <w:lang w:val="en-MY"/>
                              </w:rPr>
                              <w:t>2. After done filling the blanks, click this button to submit.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EF3BF" id="_x0000_s1033" type="#_x0000_t202" style="position:absolute;margin-left:5.25pt;margin-top:298.85pt;width:108pt;height:46.9pt;z-index:251658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fxbAIAAGoFAAAOAAAAZHJzL2Uyb0RvYy54bWysVNlu2zAQfC/QfyD4XstnDsFykDpNUSA9&#10;0LQfQFOURYTiqiRtyfn6Lley4rQFGhR9IXjtzM5wucurtjJsr5zXYDM+GY05U1ZCru0249+/3b65&#10;4MwHYXNhwKqMH5TnV6vXr5ZNnaoplGBy5RiCWJ82dcbLEOo0SbwsVSX8CGpl8bAAV4mAS7dNcica&#10;RK9MMh2Pz5IGXF47kMp73L3pDvmK8ItCyfC5KLwKzGQccws0Oho3cUxWS5FunahLLfs0xD9kUQlt&#10;kXSAuhFBsJ3Tv0FVWjrwUISRhCqBotBSkQZUMxn/oua+FLUiLWiOrweb/P+DlZ/29/UXx0L7Flp8&#10;QBLh6zuQD55ZWJfCbtW1c9CUSuRIPImWJU3t0z40Wu1TH0E2zUfI8ZHFLgABtYWroiuokyE6PsBh&#10;MF21gclIOTufnI3xSOLZ4nIxm8yIQqTH6Nr58F5BxeIk4w4fldDF/s6HmI1Ij1cimQej81ttDC1i&#10;Iam1cWwvsASElMqGOYWbXYXpdvtYSpgCFQNuY8l02xfHbaSgkoxIRPiMxNiX8XbunvIuXkYQvX9n&#10;c8ovCG26OSYVmekxov/9S4SDUTEfY7+qgukcPZ6S4EHBqRfT3my6HcMKdG4I7OvhuYkmdEUw3I1h&#10;ij7bEDj+O+MQQaxgwxBcaQvuTwD5w8Dc3T+q7zTHQgztpkXRGT+PwuLOBvIDFqeD7vNjs8JJCe6R&#10;swY/fsb9j51wijPzwWKBX07m89gpaDFfnE9x4U5PNqcnwkqEynjgrJuuA3WXqMnCNX6EQlONPmXS&#10;54wfmiqpbz6xY5yu6dZTi1z9BAAA//8DAFBLAwQUAAYACAAAACEAm7XJHt4AAAAKAQAADwAAAGRy&#10;cy9kb3ducmV2LnhtbEyPTU/DMAyG70j8h8hI3Fi6QltWmk587TYOFJA4Zo3XVjROlWRb+feYExxf&#10;+9Hrx9V6tqM4og+DIwXLRQICqXVmoE7B+9vm6hZEiJqMHh2hgm8MsK7PzypdGneiVzw2sRNcQqHU&#10;CvoYp1LK0PZodVi4CYl3e+etjhx9J43XJy63o0yTJJdWD8QXej3hY4/tV3OwCj5uXp6xb/ZPhafr&#10;z63fDCF7GJS6vJjv70BEnOMfDL/6rA41O+3cgUwQI+ckY1JBtioKEAykac6TnYJ8tcxA1pX8/0L9&#10;AwAA//8DAFBLAQItABQABgAIAAAAIQC2gziS/gAAAOEBAAATAAAAAAAAAAAAAAAAAAAAAABbQ29u&#10;dGVudF9UeXBlc10ueG1sUEsBAi0AFAAGAAgAAAAhADj9If/WAAAAlAEAAAsAAAAAAAAAAAAAAAAA&#10;LwEAAF9yZWxzLy5yZWxzUEsBAi0AFAAGAAgAAAAhAG+k5/FsAgAAagUAAA4AAAAAAAAAAAAAAAAA&#10;LgIAAGRycy9lMm9Eb2MueG1sUEsBAi0AFAAGAAgAAAAhAJu1yR7eAAAACgEAAA8AAAAAAAAAAAAA&#10;AAAAxgQAAGRycy9kb3ducmV2LnhtbFBLBQYAAAAABAAEAPMAAADRBQAAAAA=&#10;" fillcolor="#fff2cc [663]" strokecolor="#1f3763 [1604]" strokeweight="1pt">
                <v:textbox>
                  <w:txbxContent>
                    <w:p w14:paraId="080995F1" w14:textId="0705BB1A" w:rsidR="00AF6F25" w:rsidRPr="00D53656" w:rsidRDefault="00020C5C" w:rsidP="00AF6F25">
                      <w:pPr>
                        <w:pStyle w:val="NoSpacing"/>
                        <w:rPr>
                          <w:b/>
                          <w:bCs/>
                          <w:lang w:val="en-MY"/>
                        </w:rPr>
                      </w:pPr>
                      <w:r>
                        <w:rPr>
                          <w:b/>
                          <w:bCs/>
                          <w:lang w:val="en-MY"/>
                        </w:rPr>
                        <w:t>2. After done filling the blanks, click this button to submit.</w:t>
                      </w:r>
                    </w:p>
                  </w:txbxContent>
                </v:textbox>
                <w10:wrap anchorx="margin"/>
              </v:shape>
            </w:pict>
          </mc:Fallback>
        </mc:AlternateContent>
      </w:r>
      <w:r w:rsidR="00AF6F25">
        <w:rPr>
          <w:noProof/>
        </w:rPr>
        <mc:AlternateContent>
          <mc:Choice Requires="wps">
            <w:drawing>
              <wp:anchor distT="45720" distB="45720" distL="114300" distR="114300" simplePos="0" relativeHeight="251658252" behindDoc="0" locked="0" layoutInCell="1" allowOverlap="1" wp14:anchorId="505098D8" wp14:editId="6037E759">
                <wp:simplePos x="0" y="0"/>
                <wp:positionH relativeFrom="margin">
                  <wp:posOffset>223520</wp:posOffset>
                </wp:positionH>
                <wp:positionV relativeFrom="paragraph">
                  <wp:posOffset>1218565</wp:posOffset>
                </wp:positionV>
                <wp:extent cx="1371600" cy="595313"/>
                <wp:effectExtent l="0" t="0" r="19050" b="14605"/>
                <wp:wrapNone/>
                <wp:docPr id="1259238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14373EF3" w14:textId="0E22DB6C" w:rsidR="00AF6F25" w:rsidRPr="00D53656" w:rsidRDefault="00AF6F25" w:rsidP="00AF6F25">
                            <w:pPr>
                              <w:pStyle w:val="NoSpacing"/>
                              <w:rPr>
                                <w:b/>
                                <w:bCs/>
                                <w:lang w:val="en-MY"/>
                              </w:rPr>
                            </w:pPr>
                            <w:r>
                              <w:rPr>
                                <w:b/>
                                <w:bCs/>
                                <w:lang w:val="en-MY"/>
                              </w:rPr>
                              <w:t>1. Fill in the credential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098D8" id="_x0000_s1034" type="#_x0000_t202" style="position:absolute;margin-left:17.6pt;margin-top:95.95pt;width:108pt;height:46.9pt;z-index:2516582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yBbQIAAGoFAAAOAAAAZHJzL2Uyb0RvYy54bWysVNlu2zAQfC/QfyD43shn4giWg9RpigLp&#10;gab9AJqiLCIUVyVpS87Xd7mSFact0KDoC8FrZ3aGy11etZVhe+W8Bpvx8dmIM2Ul5NpuM/792+2b&#10;BWc+CJsLA1Zl/KA8v1q9frVs6lRNoASTK8cQxPq0qTNehlCnSeJlqSrhz6BWFg8LcJUIuHTbJHei&#10;QfTKJJPR6DxpwOW1A6m8x92b7pCvCL8olAyfi8KrwEzGMbdAo6NxE8dktRTp1om61LJPQ/xDFpXQ&#10;FkkHqBsRBNs5/RtUpaUDD0U4k1AlUBRaKtKAasajX9Tcl6JWpAXN8fVgk/9/sPLT/r7+4lho30KL&#10;D0gifH0H8sEzC+tS2K26dg6aUokcicfRsqSpfdqHRqt96iPIpvkIOT6y2AUgoLZwVXQFdTJExwc4&#10;DKarNjAZKacX4/MRHkk8m1/Op+MpUYj0GF07H94rqFicZNzhoxK62N/5ELMR6fFKJPNgdH6rjaFF&#10;LCS1No7tBZaAkFLZMKNws6sw3W4fSwlToGLAbSyZbntx3EYKKsmIRITPSIx9GW/n7inv/GUE0ft3&#10;Nqf8gtCmm2NSkZkeI/rfv0Q4GBXzMfarKpjO0eMJCR4UnHox6c2m2zGsQOeGwL4enptoQlcEw90Y&#10;puizDYGjvzMOEcQKNgzBlbbg/gSQPwzM3f2j+k5zLMTQbloUnfFFFBZ3NpAfsDgddJ8fmxVOSnCP&#10;nDX48TPuf+yEU5yZDxYL/HI8m8VOQYvZ/GKCC3d6sjk9EVYiVMYDZ910Hai7RE0WrvEjFJpq9CmT&#10;Pmf80FRJffOJHeN0TbeeWuTqJwAAAP//AwBQSwMEFAAGAAgAAAAhAGS2EU/fAAAACgEAAA8AAABk&#10;cnMvZG93bnJldi54bWxMj81OwzAQhO9IvIO1SNyok5TQNsSp+OsNDgQq9egm2zgiXke224a3ZznB&#10;bXdmNPttuZ7sIE7oQ+9IQTpLQCA1ru2pU/D5sblZgghRU6sHR6jgGwOsq8uLUhetO9M7nurYCS6h&#10;UGgFJsaxkDI0Bq0OMzcisXdw3urIq+9k6/WZy+0gsyS5k1b3xBeMHvHJYPNVH62C7e3bC5r68Lzw&#10;NN+9+k0f8sdeqeur6eEeRMQp/oXhF5/RoWKmvTtSG8SgYJ5nnGR9la5AcCDLU1b2PCzzBciqlP9f&#10;qH4AAAD//wMAUEsBAi0AFAAGAAgAAAAhALaDOJL+AAAA4QEAABMAAAAAAAAAAAAAAAAAAAAAAFtD&#10;b250ZW50X1R5cGVzXS54bWxQSwECLQAUAAYACAAAACEAOP0h/9YAAACUAQAACwAAAAAAAAAAAAAA&#10;AAAvAQAAX3JlbHMvLnJlbHNQSwECLQAUAAYACAAAACEABg7MgW0CAABqBQAADgAAAAAAAAAAAAAA&#10;AAAuAgAAZHJzL2Uyb0RvYy54bWxQSwECLQAUAAYACAAAACEAZLYRT98AAAAKAQAADwAAAAAAAAAA&#10;AAAAAADHBAAAZHJzL2Rvd25yZXYueG1sUEsFBgAAAAAEAAQA8wAAANMFAAAAAA==&#10;" fillcolor="#fff2cc [663]" strokecolor="#1f3763 [1604]" strokeweight="1pt">
                <v:textbox>
                  <w:txbxContent>
                    <w:p w14:paraId="14373EF3" w14:textId="0E22DB6C" w:rsidR="00AF6F25" w:rsidRPr="00D53656" w:rsidRDefault="00AF6F25" w:rsidP="00AF6F25">
                      <w:pPr>
                        <w:pStyle w:val="NoSpacing"/>
                        <w:rPr>
                          <w:b/>
                          <w:bCs/>
                          <w:lang w:val="en-MY"/>
                        </w:rPr>
                      </w:pPr>
                      <w:r>
                        <w:rPr>
                          <w:b/>
                          <w:bCs/>
                          <w:lang w:val="en-MY"/>
                        </w:rPr>
                        <w:t>1. Fill in the credential boxes</w:t>
                      </w:r>
                    </w:p>
                  </w:txbxContent>
                </v:textbox>
                <w10:wrap anchorx="margin"/>
              </v:shape>
            </w:pict>
          </mc:Fallback>
        </mc:AlternateContent>
      </w:r>
      <w:r w:rsidR="00AF6F25">
        <w:rPr>
          <w:noProof/>
          <w14:ligatures w14:val="standardContextual"/>
        </w:rPr>
        <mc:AlternateContent>
          <mc:Choice Requires="wps">
            <w:drawing>
              <wp:anchor distT="0" distB="0" distL="114300" distR="114300" simplePos="0" relativeHeight="251658254" behindDoc="0" locked="0" layoutInCell="1" allowOverlap="1" wp14:anchorId="2A6537F8" wp14:editId="59F84369">
                <wp:simplePos x="0" y="0"/>
                <wp:positionH relativeFrom="margin">
                  <wp:posOffset>1609725</wp:posOffset>
                </wp:positionH>
                <wp:positionV relativeFrom="paragraph">
                  <wp:posOffset>1604646</wp:posOffset>
                </wp:positionV>
                <wp:extent cx="1271270" cy="525780"/>
                <wp:effectExtent l="19050" t="38100" r="24130" b="64770"/>
                <wp:wrapNone/>
                <wp:docPr id="1643803260" name="Straight Arrow Connector 6"/>
                <wp:cNvGraphicFramePr/>
                <a:graphic xmlns:a="http://schemas.openxmlformats.org/drawingml/2006/main">
                  <a:graphicData uri="http://schemas.microsoft.com/office/word/2010/wordprocessingShape">
                    <wps:wsp>
                      <wps:cNvCnPr/>
                      <wps:spPr>
                        <a:xfrm>
                          <a:off x="0" y="0"/>
                          <a:ext cx="1271270" cy="525780"/>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504C3" id="Straight Arrow Connector 6" o:spid="_x0000_s1026" type="#_x0000_t32" style="position:absolute;margin-left:126.75pt;margin-top:126.35pt;width:100.1pt;height:41.4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dQ5gEAADUEAAAOAAAAZHJzL2Uyb0RvYy54bWysU8tu2zAQvBfoPxC815KMOg4Myzk4TS99&#10;BE37AQy1tAjwBXJj2X/fJWXLbRoEaFFAoPjYmZ0dLtc3B2vYHmLS3rW8mdWcgZO+027X8h/f795d&#10;c5ZQuE4Y76DlR0j8ZvP2zXoIK5j73psOIiMSl1ZDaHmPGFZVlWQPVqSZD+DoUPloBdIy7qouioHY&#10;ranmdX1VDT52IXoJKdHu7XjIN4VfKZD4VakEyEzLSRuWMZbxMY/VZi1WuyhCr+VJhvgHFVZoR0kn&#10;qluBgj1F/QeV1TL65BXOpLeVV0pLKDVQNU39rJqHXgQotZA5KUw2pf9HK7/st+4+kg1DSKsU7mOu&#10;4qCizX/Sxw7FrONkFhyQSdps5kv6yFNJZ4v5Ynld3Kwu6BATfgRvWZ60PGEUetfj1jtH9+JjUxwT&#10;+08JKT8Bz4Cc2jg2tHx5RZdcwpI3urvTxuTD0h6wNZHtBV2skBIcvi9x5sl+9t24v1zUhB65J0jJ&#10;9BsbCm0+uI7hMVCHYtTC7QyccMYR4OJNmeHRwKjxGyimu+zGKDK37XNdzcRE0RmmqIoJeKruNeAp&#10;PkOhtPTfgCdEyewdTmCrnY8vycbDWbIa488OjHVnCx59dyxdU6yh3iyunt5Rbv5f1wV+ee2bnwAA&#10;AP//AwBQSwMEFAAGAAgAAAAhAGC7CGDeAAAACwEAAA8AAABkcnMvZG93bnJldi54bWxMj8FOwzAM&#10;hu9IvENkJG4sXdMwKE0nhITExGmDB/DarO3WOFWTbuXt8U5w+y1/+v25WM+uF2c7hs6TgeUiAWGp&#10;8nVHjYHvr/eHJxAhItXYe7IGfmyAdXl7U2Be+wtt7XkXG8ElFHI00MY45FKGqrUOw8IPlnh38KPD&#10;yOPYyHrEC5e7XqZJ8igddsQXWhzsW2ur025yBlYbkup5wqP+PB1c2Hxk2XHpjbm/m19fQEQ7xz8Y&#10;rvqsDiU77f1EdRC9gVQrzeg1pCsQTGRacdgbUEprkGUh//9Q/gIAAP//AwBQSwECLQAUAAYACAAA&#10;ACEAtoM4kv4AAADhAQAAEwAAAAAAAAAAAAAAAAAAAAAAW0NvbnRlbnRfVHlwZXNdLnhtbFBLAQIt&#10;ABQABgAIAAAAIQA4/SH/1gAAAJQBAAALAAAAAAAAAAAAAAAAAC8BAABfcmVscy8ucmVsc1BLAQIt&#10;ABQABgAIAAAAIQCCgPdQ5gEAADUEAAAOAAAAAAAAAAAAAAAAAC4CAABkcnMvZTJvRG9jLnhtbFBL&#10;AQItABQABgAIAAAAIQBguwhg3gAAAAsBAAAPAAAAAAAAAAAAAAAAAEAEAABkcnMvZG93bnJldi54&#10;bWxQSwUGAAAAAAQABADzAAAASwUAAAAA&#10;" strokecolor="#bf8f00 [2407]" strokeweight="6pt">
                <v:stroke endarrow="block" joinstyle="miter"/>
                <w10:wrap anchorx="margin"/>
              </v:shape>
            </w:pict>
          </mc:Fallback>
        </mc:AlternateContent>
      </w:r>
      <w:r w:rsidR="00AF6F25">
        <w:rPr>
          <w:noProof/>
        </w:rPr>
        <w:drawing>
          <wp:inline distT="0" distB="0" distL="0" distR="0" wp14:anchorId="469AD304" wp14:editId="3C9E16FF">
            <wp:extent cx="5720080" cy="4686300"/>
            <wp:effectExtent l="0" t="0" r="0" b="0"/>
            <wp:docPr id="153404354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43544" name="Picture 24"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080" cy="4686300"/>
                    </a:xfrm>
                    <a:prstGeom prst="rect">
                      <a:avLst/>
                    </a:prstGeom>
                    <a:noFill/>
                    <a:ln>
                      <a:noFill/>
                    </a:ln>
                  </pic:spPr>
                </pic:pic>
              </a:graphicData>
            </a:graphic>
          </wp:inline>
        </w:drawing>
      </w:r>
    </w:p>
    <w:p w14:paraId="2022BCE8" w14:textId="77777777" w:rsidR="00257D91" w:rsidRDefault="00257D91" w:rsidP="00894826">
      <w:r>
        <w:br w:type="page"/>
      </w:r>
    </w:p>
    <w:p w14:paraId="4E549921" w14:textId="449C0362" w:rsidR="00356D52" w:rsidRDefault="00356D52" w:rsidP="00356D52">
      <w:r>
        <w:lastRenderedPageBreak/>
        <w:t>After Login</w:t>
      </w:r>
    </w:p>
    <w:p w14:paraId="1E835E82" w14:textId="77777777" w:rsidR="00356D52" w:rsidRDefault="00356D52" w:rsidP="00356D52"/>
    <w:p w14:paraId="30CD5AB3" w14:textId="77777777" w:rsidR="00356D52" w:rsidRDefault="00356D52" w:rsidP="00356D52">
      <w:r>
        <w:t>User Home Page</w:t>
      </w:r>
    </w:p>
    <w:p w14:paraId="511D44B7" w14:textId="77777777" w:rsidR="00356D52" w:rsidRDefault="00356D52" w:rsidP="00356D52"/>
    <w:p w14:paraId="6AE20974" w14:textId="088440DB" w:rsidR="00356D52" w:rsidRDefault="0010625F" w:rsidP="00356D52">
      <w:r>
        <w:rPr>
          <w:noProof/>
          <w14:ligatures w14:val="standardContextual"/>
        </w:rPr>
        <mc:AlternateContent>
          <mc:Choice Requires="wps">
            <w:drawing>
              <wp:anchor distT="0" distB="0" distL="114300" distR="114300" simplePos="0" relativeHeight="251658248" behindDoc="0" locked="0" layoutInCell="1" allowOverlap="1" wp14:anchorId="17610207" wp14:editId="3DCC220C">
                <wp:simplePos x="0" y="0"/>
                <wp:positionH relativeFrom="margin">
                  <wp:posOffset>3752849</wp:posOffset>
                </wp:positionH>
                <wp:positionV relativeFrom="paragraph">
                  <wp:posOffset>4241165</wp:posOffset>
                </wp:positionV>
                <wp:extent cx="361633" cy="304800"/>
                <wp:effectExtent l="38100" t="38100" r="38735" b="38100"/>
                <wp:wrapNone/>
                <wp:docPr id="2035912260" name="Straight Arrow Connector 6"/>
                <wp:cNvGraphicFramePr/>
                <a:graphic xmlns:a="http://schemas.openxmlformats.org/drawingml/2006/main">
                  <a:graphicData uri="http://schemas.microsoft.com/office/word/2010/wordprocessingShape">
                    <wps:wsp>
                      <wps:cNvCnPr/>
                      <wps:spPr>
                        <a:xfrm flipH="1" flipV="1">
                          <a:off x="0" y="0"/>
                          <a:ext cx="361633" cy="304800"/>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11B8E" id="Straight Arrow Connector 6" o:spid="_x0000_s1026" type="#_x0000_t32" style="position:absolute;margin-left:295.5pt;margin-top:333.95pt;width:28.5pt;height:24pt;flip:x y;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4E9wEAAEgEAAAOAAAAZHJzL2Uyb0RvYy54bWysVE1vGyEQvVfqf0Dcm13HqRNZXufgNO2h&#10;H1H6cSfs4EUCBgHx2v++A2uTj55a9cICw5t57zHs6npvDdtBiBpdx2dnLWfgJPbabTv+88ftuyvO&#10;YhKuFwYddPwAkV+v375ZjX4J5zig6SEwSuLicvQdH1Lyy6aJcgAr4hl6cBRUGKxItAzbpg9ipOzW&#10;NOdtu2hGDL0PKCFG2r2Zgnxd8isFMn1TKkJipuPELZUxlPEhj816JZbbIPyg5ZGG+AcWVmhHRWuq&#10;G5EEewz6j1RWy4ARVTqTaBtUSksoGkjNrH2l5vsgPBQtZE701ab4/9LKr7uNuwtkw+jjMvq7kFXs&#10;VbBMGe0/0Z3yMvuVZzlGnNm+GHioBsI+MUmb88VsMZ9zJik0by+u2mJwMyXMYB9i+ghoWZ50PKYg&#10;9HZIG3SOrgrDVELsPsdElAh4AmSwcWzs+OWC7r0wiWh0f6uNycHSMbAxge0E3bWQEly6KOfMo/2C&#10;/bR/+b6tpCqkVHqRLQltPriepYOnpk1BC7c1kLuFOBlHnye7yiwdDEwc70Ex3ZMZk5Za5DmvWc1E&#10;pzNMkYoKPKrLT+C1oBPweD5DoXT534ArolRGlyrYaodh8vZl9bSvlafzJwcm3dmCB+wPpZGKNdSu&#10;xavj08rv4fm6wJ9+AOvfAAAA//8DAFBLAwQUAAYACAAAACEAq7kHr+EAAAALAQAADwAAAGRycy9k&#10;b3ducmV2LnhtbEyPQU+DQBCF7yb+h8008WYXVGgXGRqj8aQXi2njbQtTILK7yG4L/nvHkx7fvJc3&#10;38s3s+nFmUbfOYsQLyMQZCtXd7ZBeC+fr9cgfNC21r2zhPBNHjbF5UWus9pN9o3O29AILrE+0wht&#10;CEMmpa9aMtov3UCWvaMbjQ4sx0bWo5643PTyJopSaXRn+UOrB3psqfrcngwCJV9lo/xrpbrdVEb7&#10;l/3u6eMW8WoxP9yDCDSHvzD84jM6FMx0cCdbe9EjJCrmLQEhTVcKBCfSuzVfDgirOFEgi1z+31D8&#10;AAAA//8DAFBLAQItABQABgAIAAAAIQC2gziS/gAAAOEBAAATAAAAAAAAAAAAAAAAAAAAAABbQ29u&#10;dGVudF9UeXBlc10ueG1sUEsBAi0AFAAGAAgAAAAhADj9If/WAAAAlAEAAAsAAAAAAAAAAAAAAAAA&#10;LwEAAF9yZWxzLy5yZWxzUEsBAi0AFAAGAAgAAAAhAEGgngT3AQAASAQAAA4AAAAAAAAAAAAAAAAA&#10;LgIAAGRycy9lMm9Eb2MueG1sUEsBAi0AFAAGAAgAAAAhAKu5B6/hAAAACwEAAA8AAAAAAAAAAAAA&#10;AAAAUQQAAGRycy9kb3ducmV2LnhtbFBLBQYAAAAABAAEAPMAAABfBQAAAAA=&#10;" strokecolor="#bf8f00 [2407]" strokeweight="6pt">
                <v:stroke endarrow="block" joinstyle="miter"/>
                <w10:wrap anchorx="margin"/>
              </v:shape>
            </w:pict>
          </mc:Fallback>
        </mc:AlternateContent>
      </w:r>
      <w:r>
        <w:rPr>
          <w:noProof/>
        </w:rPr>
        <mc:AlternateContent>
          <mc:Choice Requires="wps">
            <w:drawing>
              <wp:anchor distT="45720" distB="45720" distL="114300" distR="114300" simplePos="0" relativeHeight="251658256" behindDoc="0" locked="0" layoutInCell="1" allowOverlap="1" wp14:anchorId="529E051D" wp14:editId="4A4C20C6">
                <wp:simplePos x="0" y="0"/>
                <wp:positionH relativeFrom="margin">
                  <wp:posOffset>4167187</wp:posOffset>
                </wp:positionH>
                <wp:positionV relativeFrom="paragraph">
                  <wp:posOffset>4433252</wp:posOffset>
                </wp:positionV>
                <wp:extent cx="1371600" cy="595313"/>
                <wp:effectExtent l="0" t="0" r="19050" b="14605"/>
                <wp:wrapNone/>
                <wp:docPr id="298753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3A6FA0F" w14:textId="4D79EECD" w:rsidR="00020C5C" w:rsidRPr="00D53656" w:rsidRDefault="0010625F" w:rsidP="00020C5C">
                            <w:pPr>
                              <w:pStyle w:val="NoSpacing"/>
                              <w:rPr>
                                <w:b/>
                                <w:bCs/>
                                <w:lang w:val="en-MY"/>
                              </w:rPr>
                            </w:pPr>
                            <w:r>
                              <w:rPr>
                                <w:b/>
                                <w:bCs/>
                                <w:lang w:val="en-MY"/>
                              </w:rPr>
                              <w:t>Clicking this button brings user to donate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E051D" id="_x0000_s1035" type="#_x0000_t202" style="position:absolute;margin-left:328.1pt;margin-top:349.05pt;width:108pt;height:46.9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aJ3bQIAAGoFAAAOAAAAZHJzL2Uyb0RvYy54bWysVNlu2zAQfC/QfyD43shnEguWg9RpigLp&#10;gab9AJqiLCIUVyVpS87Xd7mSFact0KDoC8FrZ3aGy11etZVhe+W8Bpvx8dmIM2Ul5NpuM/792+2b&#10;S858EDYXBqzK+EF5frV6/WrZ1KmaQAkmV44hiPVpU2e8DKFOk8TLUlXCn0GtLB4W4CoRcOm2Se5E&#10;g+iVSSaj0XnSgMtrB1J5j7s33SFfEX5RKBk+F4VXgZmMY26BRkfjJo7JainSrRN1qWWfhviHLCqh&#10;LZIOUDciCLZz+jeoSksHHopwJqFKoCi0VKQB1YxHv6i5L0WtSAua4+vBJv//YOWn/X39xbHQvoUW&#10;H5BE+PoO5INnFtalsFt17Rw0pRI5Eo+jZUlT+7QPjVb71EeQTfMRcnxksQtAQG3hqugK6mSIjg9w&#10;GExXbWAyUk4vxucjPJJ4Nl/Mp+MpUYj0GF07H94rqFicZNzhoxK62N/5ELMR6fFKJPNgdH6rjaFF&#10;LCS1No7tBZaAkFLZMKNws6sw3W4fSwlToGLAbSyZbvvyuI0UVJIRiQifkRj7Mt7O3VPe+csIovfv&#10;bE75BaFNN8ekIjM9RvS/f4lwMCrmY+xXVTCdo8cTEjwoOPVi0ptNt2NYgc4NgX09PDfRhK4Ihrsx&#10;TNFnGwJHf2ccIogVbBiCK23B/QkgfxiYu/tH9Z3mWIih3bQoOuOLKCzubCA/YHE66D4/NiuclOAe&#10;OWvw42fc/9gJpzgzHywW+GI8m8VOQYvZ/GKCC3d6sjk9EVYiVMYDZ910Hai7RE0WrvEjFJpq9CmT&#10;Pmf80FRJffOJHeN0TbeeWuTqJwAAAP//AwBQSwMEFAAGAAgAAAAhAIYvfMvfAAAACwEAAA8AAABk&#10;cnMvZG93bnJldi54bWxMj8tOwzAQRfdI/IM1SOyok0DzIk7FqztYEEBi6SbTJCIeR7bbhr9nWMFu&#10;Hkd3zlSbxUziiM6PlhTEqwgEUmu7kXoF72/bqxyED5o6PVlCBd/oYVOfn1W67OyJXvHYhF5wCPlS&#10;KxhCmEspfTug0X5lZyTe7a0zOnDretk5feJwM8kkilJp9Eh8YdAzPgzYfjUHo+Dj5uUJh2b/mDm6&#10;/nx229Gv70elLi+Wu1sQAZfwB8OvPqtDzU47e6DOi0lBuk4TRrko8hgEE3mW8GSnICviAmRdyf8/&#10;1D8AAAD//wMAUEsBAi0AFAAGAAgAAAAhALaDOJL+AAAA4QEAABMAAAAAAAAAAAAAAAAAAAAAAFtD&#10;b250ZW50X1R5cGVzXS54bWxQSwECLQAUAAYACAAAACEAOP0h/9YAAACUAQAACwAAAAAAAAAAAAAA&#10;AAAvAQAAX3JlbHMvLnJlbHNQSwECLQAUAAYACAAAACEA1Lmid20CAABqBQAADgAAAAAAAAAAAAAA&#10;AAAuAgAAZHJzL2Uyb0RvYy54bWxQSwECLQAUAAYACAAAACEAhi98y98AAAALAQAADwAAAAAAAAAA&#10;AAAAAADHBAAAZHJzL2Rvd25yZXYueG1sUEsFBgAAAAAEAAQA8wAAANMFAAAAAA==&#10;" fillcolor="#fff2cc [663]" strokecolor="#1f3763 [1604]" strokeweight="1pt">
                <v:textbox>
                  <w:txbxContent>
                    <w:p w14:paraId="03A6FA0F" w14:textId="4D79EECD" w:rsidR="00020C5C" w:rsidRPr="00D53656" w:rsidRDefault="0010625F" w:rsidP="00020C5C">
                      <w:pPr>
                        <w:pStyle w:val="NoSpacing"/>
                        <w:rPr>
                          <w:b/>
                          <w:bCs/>
                          <w:lang w:val="en-MY"/>
                        </w:rPr>
                      </w:pPr>
                      <w:r>
                        <w:rPr>
                          <w:b/>
                          <w:bCs/>
                          <w:lang w:val="en-MY"/>
                        </w:rPr>
                        <w:t>Clicking this button brings user to donate page.</w:t>
                      </w:r>
                    </w:p>
                  </w:txbxContent>
                </v:textbox>
                <w10:wrap anchorx="margin"/>
              </v:shape>
            </w:pict>
          </mc:Fallback>
        </mc:AlternateContent>
      </w:r>
      <w:r w:rsidR="00020C5C">
        <w:rPr>
          <w:noProof/>
        </w:rPr>
        <mc:AlternateContent>
          <mc:Choice Requires="wps">
            <w:drawing>
              <wp:anchor distT="45720" distB="45720" distL="114300" distR="114300" simplePos="0" relativeHeight="251658257" behindDoc="0" locked="0" layoutInCell="1" allowOverlap="1" wp14:anchorId="616C4222" wp14:editId="198729B9">
                <wp:simplePos x="0" y="0"/>
                <wp:positionH relativeFrom="margin">
                  <wp:posOffset>3252787</wp:posOffset>
                </wp:positionH>
                <wp:positionV relativeFrom="paragraph">
                  <wp:posOffset>955992</wp:posOffset>
                </wp:positionV>
                <wp:extent cx="1371600" cy="595313"/>
                <wp:effectExtent l="0" t="0" r="19050" b="14605"/>
                <wp:wrapNone/>
                <wp:docPr id="449479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15F16C58" w14:textId="20C0CF66" w:rsidR="00020C5C" w:rsidRPr="00D53656" w:rsidRDefault="00020C5C" w:rsidP="00020C5C">
                            <w:pPr>
                              <w:pStyle w:val="NoSpacing"/>
                              <w:rPr>
                                <w:b/>
                                <w:bCs/>
                                <w:lang w:val="en-MY"/>
                              </w:rPr>
                            </w:pPr>
                            <w:r>
                              <w:rPr>
                                <w:b/>
                                <w:bCs/>
                                <w:lang w:val="en-MY"/>
                              </w:rPr>
                              <w:t xml:space="preserve">Clicking the profile buttons </w:t>
                            </w:r>
                            <w:r w:rsidR="0010625F">
                              <w:rPr>
                                <w:b/>
                                <w:bCs/>
                                <w:lang w:val="en-MY"/>
                              </w:rPr>
                              <w:t>directs user to profile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C4222" id="_x0000_s1036" type="#_x0000_t202" style="position:absolute;margin-left:256.1pt;margin-top:75.25pt;width:108pt;height:46.9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x9bAIAAGsFAAAOAAAAZHJzL2Uyb0RvYy54bWysVNlu2zAQfC/QfyD4XstnDsFykDpNUSA9&#10;0LQfQFOURYTiqiRtyfn6Lley4rQFGhR9IXjtzO7skMurtjJsr5zXYDM+GY05U1ZCru0249+/3b65&#10;4MwHYXNhwKqMH5TnV6vXr5ZNnaoplGBy5RiCWJ82dcbLEOo0SbwsVSX8CGpl8bAAV4mAS7dNcica&#10;RK9MMh2Pz5IGXF47kMp73L3pDvmK8ItCyfC5KLwKzGQccws0Oho3cUxWS5FunahLLfs0xD9kUQlt&#10;kXSAuhFBsJ3Tv0FVWjrwUISRhCqBotBSUQ1YzWT8SzX3pagV1YLi+HqQyf8/WPlpf19/cSy0b6HF&#10;BlIRvr4D+eCZhXUp7FZdOwdNqUSOxJMoWdLUPu1Do9Q+9RFk03yEHJssdgEIqC1cFVXBOhmiYwMO&#10;g+iqDUxGytn55GyMRxLPFpeL2WRGFCI9RtfOh/cKKhYnGXfYVEIX+zsfYjYiPV6JZB6Mzm+1MbSI&#10;RlJr49heoAWElMqGOYWbXYXpdvtoJUyBzIDbaJlu++K4jRRkyYhEhM9IjH0Zb6fuKe/iZQRR+3c2&#10;p/yC0KabY1KRmZoR9e87EQ5GxXyM/aoKpnPUeEoFDxWcajHtxabbMaxA5YbA3g/PRTShM8FwN4Yp&#10;emxD4PjvjEMEsYINQ3ClLbg/AeQPA3N3/1h9V3M0Ymg3LRaNvqJ+xq0N5Ad0p4Pu9eNvhZMS3CNn&#10;Db78jPsfO+EUZ+aDRYdfTubz+FXQYr44n+LCnZ5sTk+ElQiV8cBZN10H+l5iURau8SUUmkz6lEmf&#10;NL5oslL/+8Qv43RNt57+yNVPAAAA//8DAFBLAwQUAAYACAAAACEAwpZJnd8AAAALAQAADwAAAGRy&#10;cy9kb3ducmV2LnhtbEyPTU/DMAyG70j8h8hI3Fi6rmVTaTrxtRs7UJi0Y9Z4bUXjVEm2lX+POcHR&#10;fh+9flyuJzuIM/rQO1IwnyUgkBpnemoVfH5s7lYgQtRk9OAIFXxjgHV1fVXqwrgLveO5jq3gEgqF&#10;VtDFOBZShqZDq8PMjUicHZ23OvLoW2m8vnC5HWSaJPfS6p74QqdHfO6w+apPVsEu275iVx9flp4W&#10;+ze/6UP+1Ct1ezM9PoCIOMU/GH71WR0qdjq4E5kgBgX5PE0Z5SBPchBMLNMVbw4K0ixbgKxK+f+H&#10;6gcAAP//AwBQSwECLQAUAAYACAAAACEAtoM4kv4AAADhAQAAEwAAAAAAAAAAAAAAAAAAAAAAW0Nv&#10;bnRlbnRfVHlwZXNdLnhtbFBLAQItABQABgAIAAAAIQA4/SH/1gAAAJQBAAALAAAAAAAAAAAAAAAA&#10;AC8BAABfcmVscy8ucmVsc1BLAQItABQABgAIAAAAIQBsDkx9bAIAAGsFAAAOAAAAAAAAAAAAAAAA&#10;AC4CAABkcnMvZTJvRG9jLnhtbFBLAQItABQABgAIAAAAIQDClkmd3wAAAAsBAAAPAAAAAAAAAAAA&#10;AAAAAMYEAABkcnMvZG93bnJldi54bWxQSwUGAAAAAAQABADzAAAA0gUAAAAA&#10;" fillcolor="#fff2cc [663]" strokecolor="#1f3763 [1604]" strokeweight="1pt">
                <v:textbox>
                  <w:txbxContent>
                    <w:p w14:paraId="15F16C58" w14:textId="20C0CF66" w:rsidR="00020C5C" w:rsidRPr="00D53656" w:rsidRDefault="00020C5C" w:rsidP="00020C5C">
                      <w:pPr>
                        <w:pStyle w:val="NoSpacing"/>
                        <w:rPr>
                          <w:b/>
                          <w:bCs/>
                          <w:lang w:val="en-MY"/>
                        </w:rPr>
                      </w:pPr>
                      <w:r>
                        <w:rPr>
                          <w:b/>
                          <w:bCs/>
                          <w:lang w:val="en-MY"/>
                        </w:rPr>
                        <w:t xml:space="preserve">Clicking the profile buttons </w:t>
                      </w:r>
                      <w:r w:rsidR="0010625F">
                        <w:rPr>
                          <w:b/>
                          <w:bCs/>
                          <w:lang w:val="en-MY"/>
                        </w:rPr>
                        <w:t>directs user to profile page.</w:t>
                      </w:r>
                    </w:p>
                  </w:txbxContent>
                </v:textbox>
                <w10:wrap anchorx="margin"/>
              </v:shape>
            </w:pict>
          </mc:Fallback>
        </mc:AlternateContent>
      </w:r>
      <w:r w:rsidR="00020C5C">
        <w:rPr>
          <w:noProof/>
          <w14:ligatures w14:val="standardContextual"/>
        </w:rPr>
        <mc:AlternateContent>
          <mc:Choice Requires="wps">
            <w:drawing>
              <wp:anchor distT="0" distB="0" distL="114300" distR="114300" simplePos="0" relativeHeight="251658255" behindDoc="0" locked="0" layoutInCell="1" allowOverlap="1" wp14:anchorId="793F6CC4" wp14:editId="5C512C79">
                <wp:simplePos x="0" y="0"/>
                <wp:positionH relativeFrom="margin">
                  <wp:posOffset>3914774</wp:posOffset>
                </wp:positionH>
                <wp:positionV relativeFrom="paragraph">
                  <wp:posOffset>424815</wp:posOffset>
                </wp:positionV>
                <wp:extent cx="94933" cy="488633"/>
                <wp:effectExtent l="95250" t="38100" r="57785" b="26035"/>
                <wp:wrapNone/>
                <wp:docPr id="1484126827" name="Straight Arrow Connector 6"/>
                <wp:cNvGraphicFramePr/>
                <a:graphic xmlns:a="http://schemas.openxmlformats.org/drawingml/2006/main">
                  <a:graphicData uri="http://schemas.microsoft.com/office/word/2010/wordprocessingShape">
                    <wps:wsp>
                      <wps:cNvCnPr/>
                      <wps:spPr>
                        <a:xfrm flipV="1">
                          <a:off x="0" y="0"/>
                          <a:ext cx="94933" cy="488633"/>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05A47" id="Straight Arrow Connector 6" o:spid="_x0000_s1026" type="#_x0000_t32" style="position:absolute;margin-left:308.25pt;margin-top:33.45pt;width:7.5pt;height:38.5pt;flip:y;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US7gEAAD0EAAAOAAAAZHJzL2Uyb0RvYy54bWysU8luGzEMvRfoPwi612MnruMYHufgNL10&#10;CbrdFQ3lEaANEuOx/76UZE+Wnlr0Ikii3iPfI7W+OVjD9hCT9q7ls8mUM3DSd9rtWv7zx927JWcJ&#10;heuE8Q5afoTEbzZv36yHsIIL33vTQWRE4tJqCC3vEcOqaZLswYo08QEcBZWPViAd467pohiI3Zrm&#10;YjpdNIOPXYheQkp0e1uDfFP4lQKJX5VKgMy0nGrDssayPuS12azFahdF6LU8lSH+oQortKOkI9Wt&#10;QMEeo/6DymoZffIKJ9LbxiulJRQNpGY2faXmey8CFC1kTgqjTen/0cov+627j2TDENIqhfuYVRxU&#10;tEwZHX5RT4suqpQdim3H0TY4IJN0eT2/vrzkTFJkvlwuaE90TWXJbCEm/AjesrxpecIo9K7HrXeO&#10;+uNjzSD2nxJW4BmQwcaxoeVXC2p2KSR5o7s7bUwOljGBrYlsL6jBQkpwOC/vzKP97Lt6f/V+SujK&#10;PUJKiS/YUGjzwXUMj4EmFaMWbmfghDOOAE8elR0eDdQav4FiuiMvqpYxyfO6ZiMTvc4wRSpG4Eld&#10;nvvXgs7A0/sMhTLafwMeESWzdziCrXY+Vm9fZsfDmLm+PztQdWcLHnx3LNNTrKEZLa6e/lP+BM/P&#10;Bf706ze/AQAA//8DAFBLAwQUAAYACAAAACEAYUA7Bt8AAAAKAQAADwAAAGRycy9kb3ducmV2Lnht&#10;bEyPTU/DMAyG70j8h8hI3FhaNlJWmk4IbScOaAOkcUsb01Y0TtWkW/n3mBPc/PHo9eNiM7tenHAM&#10;nScN6SIBgVR721Gj4e11d3MPIkRD1vSeUMM3BtiUlxeFya0/0x5Ph9gIDqGQGw1tjEMuZahbdCYs&#10;/IDEu08/OhO5HRtpR3PmcNfL2yRR0pmO+EJrBnxqsf46TE7DB2bD9iXb7qrGP2er/ZQej8m71tdX&#10;8+MDiIhz/IPhV5/VoWSnyk9kg+g1qFTdMcqFWoNgQC1THlRMrpZrkGUh/79Q/gAAAP//AwBQSwEC&#10;LQAUAAYACAAAACEAtoM4kv4AAADhAQAAEwAAAAAAAAAAAAAAAAAAAAAAW0NvbnRlbnRfVHlwZXNd&#10;LnhtbFBLAQItABQABgAIAAAAIQA4/SH/1gAAAJQBAAALAAAAAAAAAAAAAAAAAC8BAABfcmVscy8u&#10;cmVsc1BLAQItABQABgAIAAAAIQCTY8US7gEAAD0EAAAOAAAAAAAAAAAAAAAAAC4CAABkcnMvZTJv&#10;RG9jLnhtbFBLAQItABQABgAIAAAAIQBhQDsG3wAAAAoBAAAPAAAAAAAAAAAAAAAAAEgEAABkcnMv&#10;ZG93bnJldi54bWxQSwUGAAAAAAQABADzAAAAVAUAAAAA&#10;" strokecolor="#bf8f00 [2407]" strokeweight="6pt">
                <v:stroke endarrow="block" joinstyle="miter"/>
                <w10:wrap anchorx="margin"/>
              </v:shape>
            </w:pict>
          </mc:Fallback>
        </mc:AlternateContent>
      </w:r>
      <w:r w:rsidR="00356D52">
        <w:rPr>
          <w:noProof/>
        </w:rPr>
        <w:drawing>
          <wp:inline distT="0" distB="0" distL="0" distR="0" wp14:anchorId="08AC6F7F" wp14:editId="0F930631">
            <wp:extent cx="5720080" cy="5086350"/>
            <wp:effectExtent l="0" t="0" r="0" b="0"/>
            <wp:docPr id="2003832702" name="Picture 25"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32702" name="Picture 25" descr="A screenshot of a social media pag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5086350"/>
                    </a:xfrm>
                    <a:prstGeom prst="rect">
                      <a:avLst/>
                    </a:prstGeom>
                    <a:noFill/>
                    <a:ln>
                      <a:noFill/>
                    </a:ln>
                  </pic:spPr>
                </pic:pic>
              </a:graphicData>
            </a:graphic>
          </wp:inline>
        </w:drawing>
      </w:r>
    </w:p>
    <w:p w14:paraId="7C919355" w14:textId="77777777" w:rsidR="00356D52" w:rsidRDefault="00356D52" w:rsidP="00356D52"/>
    <w:p w14:paraId="77CE2F2B" w14:textId="0FA72659" w:rsidR="00356D52" w:rsidRDefault="0010625F" w:rsidP="00356D52">
      <w:r>
        <w:t>Th</w:t>
      </w:r>
      <w:r w:rsidR="004111D5">
        <w:t xml:space="preserve">e profile button </w:t>
      </w:r>
      <w:r w:rsidR="000B681D">
        <w:t>only will display after the user has login to an account, and the let me help button only will function after the user has login to an account. If the user has not logged in, it will direct the user to an alert page reminding the user to create an account.</w:t>
      </w:r>
    </w:p>
    <w:p w14:paraId="3BF4783C" w14:textId="77777777" w:rsidR="00356D52" w:rsidRDefault="00356D52" w:rsidP="00356D52"/>
    <w:p w14:paraId="2CB57A21" w14:textId="77777777" w:rsidR="00356D52" w:rsidRDefault="00356D52" w:rsidP="00356D52"/>
    <w:p w14:paraId="491AFFC8" w14:textId="77777777" w:rsidR="00356D52" w:rsidRDefault="00356D52" w:rsidP="00356D52"/>
    <w:p w14:paraId="2BD3738C" w14:textId="77777777" w:rsidR="00356D52" w:rsidRDefault="00356D52" w:rsidP="00356D52"/>
    <w:p w14:paraId="6A049E2B" w14:textId="77777777" w:rsidR="00356D52" w:rsidRDefault="00356D52" w:rsidP="00356D52"/>
    <w:p w14:paraId="4E34CF6E" w14:textId="77777777" w:rsidR="00356D52" w:rsidRDefault="00356D52" w:rsidP="00356D52"/>
    <w:p w14:paraId="690DABFE" w14:textId="77777777" w:rsidR="00257D91" w:rsidRDefault="00257D91" w:rsidP="00894826">
      <w:r>
        <w:br w:type="page"/>
      </w:r>
    </w:p>
    <w:p w14:paraId="29E899D9" w14:textId="77777777" w:rsidR="00356D52" w:rsidRDefault="00356D52" w:rsidP="00356D52">
      <w:r>
        <w:lastRenderedPageBreak/>
        <w:t>User Event Page</w:t>
      </w:r>
    </w:p>
    <w:p w14:paraId="5B62F0D3" w14:textId="77777777" w:rsidR="00356D52" w:rsidRDefault="00356D52" w:rsidP="00356D52"/>
    <w:p w14:paraId="7DBDA411" w14:textId="61B8F7ED" w:rsidR="00356D52" w:rsidRDefault="000B681D" w:rsidP="00356D52">
      <w:r>
        <w:rPr>
          <w:noProof/>
          <w14:ligatures w14:val="standardContextual"/>
        </w:rPr>
        <mc:AlternateContent>
          <mc:Choice Requires="wps">
            <w:drawing>
              <wp:anchor distT="0" distB="0" distL="114300" distR="114300" simplePos="0" relativeHeight="251658261" behindDoc="0" locked="0" layoutInCell="1" allowOverlap="1" wp14:anchorId="3EC9A599" wp14:editId="07B10061">
                <wp:simplePos x="0" y="0"/>
                <wp:positionH relativeFrom="margin">
                  <wp:posOffset>4491038</wp:posOffset>
                </wp:positionH>
                <wp:positionV relativeFrom="paragraph">
                  <wp:posOffset>2978468</wp:posOffset>
                </wp:positionV>
                <wp:extent cx="290512" cy="1123950"/>
                <wp:effectExtent l="38100" t="19050" r="90805" b="38100"/>
                <wp:wrapNone/>
                <wp:docPr id="441279377" name="Straight Arrow Connector 6"/>
                <wp:cNvGraphicFramePr/>
                <a:graphic xmlns:a="http://schemas.openxmlformats.org/drawingml/2006/main">
                  <a:graphicData uri="http://schemas.microsoft.com/office/word/2010/wordprocessingShape">
                    <wps:wsp>
                      <wps:cNvCnPr/>
                      <wps:spPr>
                        <a:xfrm>
                          <a:off x="0" y="0"/>
                          <a:ext cx="290512" cy="1123950"/>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67863" id="Straight Arrow Connector 6" o:spid="_x0000_s1026" type="#_x0000_t32" style="position:absolute;margin-left:353.65pt;margin-top:234.55pt;width:22.85pt;height:88.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hOy6wEAADUEAAAOAAAAZHJzL2Uyb0RvYy54bWysU01z2yAQvXem/4HhXkty66TxWM7BaXrp&#10;RyZtfwBBi8UMsAwQy/73XZAtJ+kpmV6QYPe93fdYVtd7a9gOQtToWt7Mas7ASey027b8z+/bD585&#10;i0m4Thh00PIDRH69fv9uNfglzLFH00FgROLicvAt71Pyy6qKsgcr4gw9OAoqDFYk2oZt1QUxELs1&#10;1byuL6oBQ+cDSoiRTm/GIF8XfqVApp9KRUjMtJx6S2UNZX3Ia7VeieU2CN9reWxDvKELK7SjohPV&#10;jUiCPQb9D5XVMmBElWYSbYVKaQlFA6lp6hdqfvXCQ9FC5kQ/2RT/H638sdu4u0A2DD4uo78LWcVe&#10;BZu/1B/bF7MOk1mwT0zS4fyqXjRzziSFmmb+8WpR3KzOaB9i+gpoWf5peUxB6G2fNugc3QuGpjgm&#10;dt9iovoEPAFyaePY0PLLC7rkkhbR6O5WG5ODZTxgYwLbCbpYISW49KnkmUf7Hbvx/HJRE3rkniCl&#10;0jO2JLT54jqWDp4mNAUt3NbAEWccAc7elL90MDD2eA+K6Y7cGLVMRZ721UxMlJ1hilRMwKO6PO8v&#10;BZ2Ax/wMhTLSrwFPiFIZXZrAVjsMo7fPq6f9VHnMPzkw6s4WPGB3KFNTrKHZLK4e31Ee/qf7Aj+/&#10;9vVfAAAA//8DAFBLAwQUAAYACAAAACEA5Aujat8AAAALAQAADwAAAGRycy9kb3ducmV2LnhtbEyP&#10;0U6DQBBF3038h8008c0uCAVLWRpjYmLjk9UP2LJToGVnCbu0+PeOT/ZxMifn3ltuZ9uLC46+c6Qg&#10;XkYgkGpnOmoUfH+9PT6D8EGT0b0jVPCDHrbV/V2pC+Ou9ImXfWgES8gXWkEbwlBI6esWrfZLNyDx&#10;7+hGqwOfYyPNqK8st718iqJMWt0RJ7R6wNcW6/N+sgryHclkPenT6uN8tH73nqan2Cn1sJhfNiAC&#10;zuEfhr/6XB0q7nRwExkvenZEecKogjRbxyCYyFcJrzsoyNIsBlmV8nZD9QsAAP//AwBQSwECLQAU&#10;AAYACAAAACEAtoM4kv4AAADhAQAAEwAAAAAAAAAAAAAAAAAAAAAAW0NvbnRlbnRfVHlwZXNdLnht&#10;bFBLAQItABQABgAIAAAAIQA4/SH/1gAAAJQBAAALAAAAAAAAAAAAAAAAAC8BAABfcmVscy8ucmVs&#10;c1BLAQItABQABgAIAAAAIQBUthOy6wEAADUEAAAOAAAAAAAAAAAAAAAAAC4CAABkcnMvZTJvRG9j&#10;LnhtbFBLAQItABQABgAIAAAAIQDkC6Nq3wAAAAsBAAAPAAAAAAAAAAAAAAAAAEUEAABkcnMvZG93&#10;bnJldi54bWxQSwUGAAAAAAQABADzAAAAUQUAAAAA&#10;" strokecolor="#bf8f00 [2407]" strokeweight="6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60" behindDoc="0" locked="0" layoutInCell="1" allowOverlap="1" wp14:anchorId="5D4A2A79" wp14:editId="012CC225">
                <wp:simplePos x="0" y="0"/>
                <wp:positionH relativeFrom="margin">
                  <wp:posOffset>3067050</wp:posOffset>
                </wp:positionH>
                <wp:positionV relativeFrom="paragraph">
                  <wp:posOffset>2992755</wp:posOffset>
                </wp:positionV>
                <wp:extent cx="209550" cy="1100138"/>
                <wp:effectExtent l="38100" t="19050" r="114300" b="43180"/>
                <wp:wrapNone/>
                <wp:docPr id="1672213930" name="Straight Arrow Connector 6"/>
                <wp:cNvGraphicFramePr/>
                <a:graphic xmlns:a="http://schemas.openxmlformats.org/drawingml/2006/main">
                  <a:graphicData uri="http://schemas.microsoft.com/office/word/2010/wordprocessingShape">
                    <wps:wsp>
                      <wps:cNvCnPr/>
                      <wps:spPr>
                        <a:xfrm>
                          <a:off x="0" y="0"/>
                          <a:ext cx="209550" cy="1100138"/>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86069" id="Straight Arrow Connector 6" o:spid="_x0000_s1026" type="#_x0000_t32" style="position:absolute;margin-left:241.5pt;margin-top:235.65pt;width:16.5pt;height:86.6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U+6gEAADUEAAAOAAAAZHJzL2Uyb0RvYy54bWysU01z2yAQvXem/4HhXkty63x4LOfgNL30&#10;I5OmP4AgsJgBloGNZf/7LsiWk/TUTi9IsPve7nssq5u9s2ynYjLgW97Mas6Ul9AZv235r8e7D1ec&#10;JRS+Exa8avlBJX6zfv9uNYSlmkMPtlOREYlPyyG0vEcMy6pKsldOpBkE5SmoITqBtI3bqotiIHZn&#10;q3ldX1QDxC5EkColOr0dg3xd+LVWEn9onRQy23LqDcsay/qU12q9EsttFKE38tiG+IcunDCeik5U&#10;twIFe47mDypnZIQEGmcSXAVaG6mKBlLT1G/U/OxFUEULmZPCZFP6f7Ty+27j7yPZMIS0TOE+ZhV7&#10;HV3+Un9sX8w6TGapPTJJh/P6erEgSyWFmqaum49X2c3qjA4x4RcFjuWflieMwmx73ID3dC8Qm+KY&#10;2H1NOAJPgFzaeja0/PKCLrmkJbCmuzPW5mAZD7Wxke0EXayQUnn8VPLss/sG3Xh+uagJPXJPkNLi&#10;KzYUxn72HcNDoAnFaITfWnXEWU+AszflDw9WjT0+KM1MR26MWqYiL/tqJibKzjBNKibgUV2e97eC&#10;TsBjfoaqMtJ/A54QpTJ4nMDOeIijt6+r436qPOafHBh1ZwueoDuUqSnW0GwWV4/vKA//y32Bn1/7&#10;+jcAAAD//wMAUEsDBBQABgAIAAAAIQChWaeT4AAAAAsBAAAPAAAAZHJzL2Rvd25yZXYueG1sTI/B&#10;TsMwEETvSPyDtUjcqBPipiXEqRASEhUnCh+wjd0kbbyOYqcNf89yorfdndHsm3Izu16c7Rg6TxrS&#10;RQLCUu1NR42G76+3hzWIEJEM9p6shh8bYFPd3pRYGH+hT3vexUZwCIUCNbQxDoWUoW6tw7DwgyXW&#10;Dn50GHkdG2lGvHC46+VjkuTSYUf8ocXBvra2Pu0mp2G1JZk9TXhcfpwOLmzflTqmXuv7u/nlGUS0&#10;c/w3wx8+o0PFTHs/kQmi16DWGXeJPKzSDAQ7lmnOl72GXKkcZFXK6w7VLwAAAP//AwBQSwECLQAU&#10;AAYACAAAACEAtoM4kv4AAADhAQAAEwAAAAAAAAAAAAAAAAAAAAAAW0NvbnRlbnRfVHlwZXNdLnht&#10;bFBLAQItABQABgAIAAAAIQA4/SH/1gAAAJQBAAALAAAAAAAAAAAAAAAAAC8BAABfcmVscy8ucmVs&#10;c1BLAQItABQABgAIAAAAIQAxSkU+6gEAADUEAAAOAAAAAAAAAAAAAAAAAC4CAABkcnMvZTJvRG9j&#10;LnhtbFBLAQItABQABgAIAAAAIQChWaeT4AAAAAsBAAAPAAAAAAAAAAAAAAAAAEQEAABkcnMvZG93&#10;bnJldi54bWxQSwUGAAAAAAQABADzAAAAUQUAAAAA&#10;" strokecolor="#bf8f00 [2407]" strokeweight="6pt">
                <v:stroke endarrow="block" joinstyle="miter"/>
                <w10:wrap anchorx="margin"/>
              </v:shape>
            </w:pict>
          </mc:Fallback>
        </mc:AlternateContent>
      </w:r>
      <w:r>
        <w:rPr>
          <w:noProof/>
        </w:rPr>
        <mc:AlternateContent>
          <mc:Choice Requires="wps">
            <w:drawing>
              <wp:anchor distT="45720" distB="45720" distL="114300" distR="114300" simplePos="0" relativeHeight="251658258" behindDoc="0" locked="0" layoutInCell="1" allowOverlap="1" wp14:anchorId="65CE71C6" wp14:editId="3E7DFED5">
                <wp:simplePos x="0" y="0"/>
                <wp:positionH relativeFrom="margin">
                  <wp:posOffset>2362200</wp:posOffset>
                </wp:positionH>
                <wp:positionV relativeFrom="paragraph">
                  <wp:posOffset>2364105</wp:posOffset>
                </wp:positionV>
                <wp:extent cx="1371600" cy="595313"/>
                <wp:effectExtent l="0" t="0" r="19050" b="14605"/>
                <wp:wrapNone/>
                <wp:docPr id="1482031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436F6F32" w14:textId="7D9A845D" w:rsidR="000B681D" w:rsidRPr="00D53656" w:rsidRDefault="000B681D" w:rsidP="000B681D">
                            <w:pPr>
                              <w:pStyle w:val="NoSpacing"/>
                              <w:rPr>
                                <w:b/>
                                <w:bCs/>
                                <w:lang w:val="en-MY"/>
                              </w:rPr>
                            </w:pPr>
                            <w:r>
                              <w:rPr>
                                <w:b/>
                                <w:bCs/>
                                <w:lang w:val="en-MY"/>
                              </w:rPr>
                              <w:t>The feedback buttons bring user to feedback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E71C6" id="_x0000_s1037" type="#_x0000_t202" style="position:absolute;margin-left:186pt;margin-top:186.15pt;width:108pt;height:46.9pt;z-index:25165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LawIAAGsFAAAOAAAAZHJzL2Uyb0RvYy54bWysVNlu2zAQfC/QfyD4XstnDsFykDpNUSA9&#10;0LQfQFOURYTiqiRtyfn6Lley4rQFGhR9IXjtzO5wuMurtjJsr5zXYDM+GY05U1ZCru0249+/3b65&#10;4MwHYXNhwKqMH5TnV6vXr5ZNnaoplGBy5RiCWJ82dcbLEOo0SbwsVSX8CGpl8bAAV4mAS7dNcica&#10;RK9MMh2Pz5IGXF47kMp73L3pDvmK8ItCyfC5KLwKzGQccws0Oho3cUxWS5FunahLLfs0xD9kUQlt&#10;kXSAuhFBsJ3Tv0FVWjrwUISRhCqBotBSUQ1YzWT8SzX3pagV1YLi+HqQyf8/WPlpf19/cSy0b6HF&#10;B6QifH0H8sEzC+tS2K26dg6aUokciSdRsqSpfdqHRql96iPIpvkIOT6y2AUgoLZwVVQF62SIjg9w&#10;GERXbWAyUs7OJ2djPJJ4trhczCYzohDpMbp2PrxXULE4ybjDRyV0sb/zIWYj0uOVSObB6PxWG0OL&#10;aCS1No7tBVpASKlsmFO42VWYbrePVsIUyAy4jZbpti+O20hBloxIRPiMxNiX8XbqnvIuXkYQtX9n&#10;c8ovCG26OSYVmekxov79S4SDUTEfY7+qgukcNZ5SwUMFp1pMe7HpdgwrULkhsPfDcxFN6Eww3I1h&#10;ij7bEDj+O+MQQaxgwxBcaQvuTwD5w8Dc3T9W39UcjRjaTYtFo6/oatzaQH5Adzrofj92K5yU4B45&#10;a/DnZ9z/2AmnODMfLDr8cjKfx1ZBi/nifIoLd3qyOT0RViJUxgNn3XQdqL3Eoixc408oNJn0KZM+&#10;afzRZKW++8SWcbqmW089cvUTAAD//wMAUEsDBBQABgAIAAAAIQAVS1hg4AAAAAsBAAAPAAAAZHJz&#10;L2Rvd25yZXYueG1sTI/NTsMwEITvSLyDtUjcqNOmTaMQp+KvN3oggMTRjbexRbyObLcNb4/hArfd&#10;ndHsN/VmsgM7oQ/GkYD5LAOG1DllqBfw9rq9KYGFKEnJwREK+MIAm+byopaVcmd6wVMbe5ZCKFRS&#10;gI5xrDgPnUYrw8yNSEk7OG9lTKvvufLynMLtwBdZVnArDaUPWo74oLH7bI9WwPty94S6PTyuPeUf&#10;z35rwureCHF9Nd3dAos4xT8z/OAndGgS094dSQU2CMjXi9Ql/g45sORYlWW67AUsi2IOvKn5/w7N&#10;NwAAAP//AwBQSwECLQAUAAYACAAAACEAtoM4kv4AAADhAQAAEwAAAAAAAAAAAAAAAAAAAAAAW0Nv&#10;bnRlbnRfVHlwZXNdLnhtbFBLAQItABQABgAIAAAAIQA4/SH/1gAAAJQBAAALAAAAAAAAAAAAAAAA&#10;AC8BAABfcmVscy8ucmVsc1BLAQItABQABgAIAAAAIQC+uSKLawIAAGsFAAAOAAAAAAAAAAAAAAAA&#10;AC4CAABkcnMvZTJvRG9jLnhtbFBLAQItABQABgAIAAAAIQAVS1hg4AAAAAsBAAAPAAAAAAAAAAAA&#10;AAAAAMUEAABkcnMvZG93bnJldi54bWxQSwUGAAAAAAQABADzAAAA0gUAAAAA&#10;" fillcolor="#fff2cc [663]" strokecolor="#1f3763 [1604]" strokeweight="1pt">
                <v:textbox>
                  <w:txbxContent>
                    <w:p w14:paraId="436F6F32" w14:textId="7D9A845D" w:rsidR="000B681D" w:rsidRPr="00D53656" w:rsidRDefault="000B681D" w:rsidP="000B681D">
                      <w:pPr>
                        <w:pStyle w:val="NoSpacing"/>
                        <w:rPr>
                          <w:b/>
                          <w:bCs/>
                          <w:lang w:val="en-MY"/>
                        </w:rPr>
                      </w:pPr>
                      <w:r>
                        <w:rPr>
                          <w:b/>
                          <w:bCs/>
                          <w:lang w:val="en-MY"/>
                        </w:rPr>
                        <w:t>The feedback buttons bring user to feedback page.</w:t>
                      </w:r>
                    </w:p>
                  </w:txbxContent>
                </v:textbox>
                <w10:wrap anchorx="margin"/>
              </v:shape>
            </w:pict>
          </mc:Fallback>
        </mc:AlternateContent>
      </w:r>
      <w:r>
        <w:rPr>
          <w:noProof/>
        </w:rPr>
        <mc:AlternateContent>
          <mc:Choice Requires="wps">
            <w:drawing>
              <wp:anchor distT="45720" distB="45720" distL="114300" distR="114300" simplePos="0" relativeHeight="251658259" behindDoc="0" locked="0" layoutInCell="1" allowOverlap="1" wp14:anchorId="5920D490" wp14:editId="0BABAD75">
                <wp:simplePos x="0" y="0"/>
                <wp:positionH relativeFrom="margin">
                  <wp:posOffset>3776345</wp:posOffset>
                </wp:positionH>
                <wp:positionV relativeFrom="paragraph">
                  <wp:posOffset>2340293</wp:posOffset>
                </wp:positionV>
                <wp:extent cx="1371600" cy="595313"/>
                <wp:effectExtent l="0" t="0" r="19050" b="14605"/>
                <wp:wrapNone/>
                <wp:docPr id="1123010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3679C256" w14:textId="2BD4DE25" w:rsidR="000B681D" w:rsidRPr="00D53656" w:rsidRDefault="000B681D" w:rsidP="000B681D">
                            <w:pPr>
                              <w:pStyle w:val="NoSpacing"/>
                              <w:rPr>
                                <w:b/>
                                <w:bCs/>
                                <w:lang w:val="en-MY"/>
                              </w:rPr>
                            </w:pPr>
                            <w:r>
                              <w:rPr>
                                <w:b/>
                                <w:bCs/>
                                <w:lang w:val="en-MY"/>
                              </w:rPr>
                              <w:t>The comment button bring user to comment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D490" id="_x0000_s1038" type="#_x0000_t202" style="position:absolute;margin-left:297.35pt;margin-top:184.3pt;width:108pt;height:46.9pt;z-index:251658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KbAIAAGsFAAAOAAAAZHJzL2Uyb0RvYy54bWysVNlu2zAQfC/QfyD4XstnDsFykDpNUSA9&#10;0LQfQFOURYTiqiRtyfn6Lley4rQFGhR9IXjtzO5wuMurtjJsr5zXYDM+GY05U1ZCru0249+/3b65&#10;4MwHYXNhwKqMH5TnV6vXr5ZNnaoplGBy5RiCWJ82dcbLEOo0SbwsVSX8CGpl8bAAV4mAS7dNcica&#10;RK9MMh2Pz5IGXF47kMp73L3pDvmK8ItCyfC5KLwKzGQccws0Oho3cUxWS5FunahLLfs0xD9kUQlt&#10;kXSAuhFBsJ3Tv0FVWjrwUISRhCqBotBSUQ1YzWT8SzX3pagV1YLi+HqQyf8/WPlpf19/cSy0b6HF&#10;B6QifH0H8sEzC+tS2K26dg6aUokciSdRsqSpfdqHRql96iPIpvkIOT6y2AUgoLZwVVQF62SIjg9w&#10;GERXbWAyUs7OJ2djPJJ4trhczCYzohDpMbp2PrxXULE4ybjDRyV0sb/zIWYj0uOVSObB6PxWG0OL&#10;aCS1No7tBVpASKlsmFO42VWYbrePVsIUyAy4jZbpti+O20hBloxIRPiMxNiX8XbqnvIuXkYQtX9n&#10;c8ovCG26OSYVmekxov79S4SDUTEfY7+qgukcNZ5SwUMFp1pMe7HpdgwrULkhsPfDcxFN6Eww3I1h&#10;ij7bEDj+O+MQQaxgwxBcaQvuTwD5w8Dc3T9W39UcjRjaTYtFo6+osri1gfyA7nTQ/X7sVjgpwT1y&#10;1uDPz7j/sRNOcWY+WHT45WQ+j62CFvPF+RQX7vRkc3oirESojAfOuuk6UHuJRVm4xp9QaDLpUyZ9&#10;0vijyUp994kt43RNt5565OonAAAA//8DAFBLAwQUAAYACAAAACEAL7uSDeAAAAALAQAADwAAAGRy&#10;cy9kb3ducmV2LnhtbEyPy07DMBBF90j8gzVI7KjTNk1DiFPx6q4sCCCxdONpbBGPI9ttw99jVrCc&#10;maM759abyQ7shD4YRwLmswwYUueUoV7A+9v2pgQWoiQlB0co4BsDbJrLi1pWyp3pFU9t7FkKoVBJ&#10;ATrGseI8dBqtDDM3IqXbwXkrYxp9z5WX5xRuB77IsoJbaSh90HLER43dV3u0Aj7yl2fU7eFp7Wn5&#10;ufNbE1YPRojrq+n+DljEKf7B8Kuf1KFJTnt3JBXYIGB1m68TKmBZlAWwRJTzLG32AvJikQNvav6/&#10;Q/MDAAD//wMAUEsBAi0AFAAGAAgAAAAhALaDOJL+AAAA4QEAABMAAAAAAAAAAAAAAAAAAAAAAFtD&#10;b250ZW50X1R5cGVzXS54bWxQSwECLQAUAAYACAAAACEAOP0h/9YAAACUAQAACwAAAAAAAAAAAAAA&#10;AAAvAQAAX3JlbHMvLnJlbHNQSwECLQAUAAYACAAAACEAiWfgSmwCAABrBQAADgAAAAAAAAAAAAAA&#10;AAAuAgAAZHJzL2Uyb0RvYy54bWxQSwECLQAUAAYACAAAACEAL7uSDeAAAAALAQAADwAAAAAAAAAA&#10;AAAAAADGBAAAZHJzL2Rvd25yZXYueG1sUEsFBgAAAAAEAAQA8wAAANMFAAAAAA==&#10;" fillcolor="#fff2cc [663]" strokecolor="#1f3763 [1604]" strokeweight="1pt">
                <v:textbox>
                  <w:txbxContent>
                    <w:p w14:paraId="3679C256" w14:textId="2BD4DE25" w:rsidR="000B681D" w:rsidRPr="00D53656" w:rsidRDefault="000B681D" w:rsidP="000B681D">
                      <w:pPr>
                        <w:pStyle w:val="NoSpacing"/>
                        <w:rPr>
                          <w:b/>
                          <w:bCs/>
                          <w:lang w:val="en-MY"/>
                        </w:rPr>
                      </w:pPr>
                      <w:r>
                        <w:rPr>
                          <w:b/>
                          <w:bCs/>
                          <w:lang w:val="en-MY"/>
                        </w:rPr>
                        <w:t>The comment button bring user to comment page.</w:t>
                      </w:r>
                    </w:p>
                  </w:txbxContent>
                </v:textbox>
                <w10:wrap anchorx="margin"/>
              </v:shape>
            </w:pict>
          </mc:Fallback>
        </mc:AlternateContent>
      </w:r>
      <w:r w:rsidR="00356D52">
        <w:rPr>
          <w:noProof/>
        </w:rPr>
        <w:drawing>
          <wp:inline distT="0" distB="0" distL="0" distR="0" wp14:anchorId="1A674757" wp14:editId="166150F5">
            <wp:extent cx="5720080" cy="5086350"/>
            <wp:effectExtent l="0" t="0" r="0" b="0"/>
            <wp:docPr id="314738345"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38345" name="Picture 26" descr="A screenshot of a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080" cy="5086350"/>
                    </a:xfrm>
                    <a:prstGeom prst="rect">
                      <a:avLst/>
                    </a:prstGeom>
                    <a:noFill/>
                    <a:ln>
                      <a:noFill/>
                    </a:ln>
                  </pic:spPr>
                </pic:pic>
              </a:graphicData>
            </a:graphic>
          </wp:inline>
        </w:drawing>
      </w:r>
    </w:p>
    <w:p w14:paraId="6F4C2313" w14:textId="3F0381CE" w:rsidR="00356D52" w:rsidRDefault="00356D52" w:rsidP="00356D52"/>
    <w:p w14:paraId="44900450" w14:textId="77777777" w:rsidR="000B681D" w:rsidRDefault="000B681D" w:rsidP="00356D52"/>
    <w:p w14:paraId="467377ED" w14:textId="77777777" w:rsidR="000B681D" w:rsidRDefault="000B681D" w:rsidP="00356D52"/>
    <w:p w14:paraId="0386D02E" w14:textId="77777777" w:rsidR="000B681D" w:rsidRDefault="000B681D" w:rsidP="00356D52"/>
    <w:p w14:paraId="56EC2272" w14:textId="77777777" w:rsidR="000B681D" w:rsidRDefault="000B681D" w:rsidP="00356D52"/>
    <w:p w14:paraId="57BD821F" w14:textId="77777777" w:rsidR="000B681D" w:rsidRDefault="000B681D" w:rsidP="00356D52"/>
    <w:p w14:paraId="56D0EC2C" w14:textId="77777777" w:rsidR="000B681D" w:rsidRDefault="000B681D" w:rsidP="00356D52"/>
    <w:p w14:paraId="52E58B31" w14:textId="77777777" w:rsidR="000B681D" w:rsidRDefault="000B681D" w:rsidP="00356D52"/>
    <w:p w14:paraId="335DF7F8" w14:textId="77777777" w:rsidR="000B681D" w:rsidRDefault="000B681D" w:rsidP="00356D52"/>
    <w:p w14:paraId="61973A8B" w14:textId="77777777" w:rsidR="000B681D" w:rsidRDefault="000B681D" w:rsidP="00356D52"/>
    <w:p w14:paraId="04F16FCD" w14:textId="77777777" w:rsidR="000B681D" w:rsidRDefault="000B681D" w:rsidP="00356D52"/>
    <w:p w14:paraId="5352C86A" w14:textId="40232314" w:rsidR="00356D52" w:rsidRDefault="00356D52" w:rsidP="00356D52"/>
    <w:p w14:paraId="3F2BFD4C" w14:textId="1FDD2B81" w:rsidR="00D01AE1" w:rsidRDefault="00D01AE1">
      <w:pPr>
        <w:spacing w:after="160" w:line="259" w:lineRule="auto"/>
      </w:pPr>
      <w:r>
        <w:br w:type="page"/>
      </w:r>
    </w:p>
    <w:p w14:paraId="29DF7AC1" w14:textId="77777777" w:rsidR="00356D52" w:rsidRDefault="00356D52" w:rsidP="00356D52">
      <w:r>
        <w:lastRenderedPageBreak/>
        <w:t>Feedback Page</w:t>
      </w:r>
    </w:p>
    <w:p w14:paraId="7D74F555" w14:textId="3B5279CF" w:rsidR="00356D52" w:rsidRDefault="00356D52" w:rsidP="00356D52"/>
    <w:p w14:paraId="0AF4B911" w14:textId="50570BA2" w:rsidR="00356D52" w:rsidRDefault="00E82A55" w:rsidP="00356D52">
      <w:r>
        <w:rPr>
          <w:noProof/>
        </w:rPr>
        <mc:AlternateContent>
          <mc:Choice Requires="wps">
            <w:drawing>
              <wp:anchor distT="45720" distB="45720" distL="114300" distR="114300" simplePos="0" relativeHeight="251658264" behindDoc="0" locked="0" layoutInCell="1" allowOverlap="1" wp14:anchorId="11D8B79B" wp14:editId="2A6CE5CD">
                <wp:simplePos x="0" y="0"/>
                <wp:positionH relativeFrom="margin">
                  <wp:posOffset>966788</wp:posOffset>
                </wp:positionH>
                <wp:positionV relativeFrom="paragraph">
                  <wp:posOffset>3228658</wp:posOffset>
                </wp:positionV>
                <wp:extent cx="1371600" cy="752475"/>
                <wp:effectExtent l="0" t="0" r="19050" b="28575"/>
                <wp:wrapNone/>
                <wp:docPr id="1691327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52475"/>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74F8E7A3" w14:textId="64096CCD" w:rsidR="00EE06F1" w:rsidRPr="00D53656" w:rsidRDefault="00EE06F1" w:rsidP="00EE06F1">
                            <w:pPr>
                              <w:pStyle w:val="NoSpacing"/>
                              <w:rPr>
                                <w:b/>
                                <w:bCs/>
                                <w:lang w:val="en-MY"/>
                              </w:rPr>
                            </w:pPr>
                            <w:r>
                              <w:rPr>
                                <w:b/>
                                <w:bCs/>
                                <w:lang w:val="en-MY"/>
                              </w:rPr>
                              <w:t xml:space="preserve">2. After finish leaving feedback, press the submit </w:t>
                            </w:r>
                            <w:r w:rsidR="00E82A55">
                              <w:rPr>
                                <w:b/>
                                <w:bCs/>
                                <w:lang w:val="en-MY"/>
                              </w:rP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8B79B" id="_x0000_s1039" type="#_x0000_t202" style="position:absolute;margin-left:76.15pt;margin-top:254.25pt;width:108pt;height:59.25pt;z-index:25165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VEbQIAAGsFAAAOAAAAZHJzL2Uyb0RvYy54bWysVF1v0zAUfUfiP1h+Z0lLu46o6TQ6hpDG&#10;hxj8ANdxGmuOb7DdJt2v5/omzTpAYkK8WP6659x7fHyXl11t2F45r8HmfHKWcqashELbbc6/f7t5&#10;dcGZD8IWwoBVOT8ozy9XL18s2yZTU6jAFMoxBLE+a5ucVyE0WZJ4Wala+DNolMXDElwtAi7dNimc&#10;aBG9Nsk0Tc+TFlzROJDKe9y97g/5ivDLUsnwuSy9CszkHHMLNDoaN3FMVkuRbZ1oKi2HNMQ/ZFEL&#10;bZF0hLoWQbCd079B1Vo68FCGMwl1AmWppaIasJpJ+ks1d5VoFNWC4vhmlMn/P1j5aX/XfHEsdG+h&#10;wwekInxzC/LeMwvrStitunIO2kqJAoknUbKkbXw2hEapfeYjyKb9CAU+stgFIKCudHVUBetkiI4P&#10;cBhFV11gMlK+XkzOUzySeLaYT2eLOVGI7BjdOB/eK6hZnOTc4aMSutjf+hCzEdnxSiTzYHRxo42h&#10;RTSSWhvH9gItIKRUNswo3OxqTLffRythCmQG3EbL9NsXx22kIEtGJCJ8QmLs83h7dU95588jiNq/&#10;swXlF4Q2/RyTisz0GFH/4SXCwaiYj7FfVcl0gRpPqeCxglMtpoPYdDuGlajcGDj44amIJvQmGO/G&#10;MEWfbQxM/844RhAr2DAG19qC+xNAcT8y9/eP1fc1RyOGbtNh0dFXsbK4tYHigO500P9+7FY4qcA9&#10;cNbiz8+5/7ETTnFmPlh0+JvJbBZbBS1m88UUF+70ZHN6IqxEqJwHzvrpOlB7iUVZuMKfUGoy6WMm&#10;Q9L4o8lKQ/eJLeN0Tbcee+TqJwAAAP//AwBQSwMEFAAGAAgAAAAhAHcdQuHfAAAACwEAAA8AAABk&#10;cnMvZG93bnJldi54bWxMj01PwzAMhu9I/IfISNxYQku7qjSd+NoNDhSQOGat11Y0TpVkW/n3mBMc&#10;X/vR68fVZrGTOKIPoyMN1ysFAql13Ui9hve37VUBIkRDnZkcoYZvDLCpz88qU3buRK94bGIvuIRC&#10;aTQMMc6llKEd0JqwcjMS7/bOWxM5+l523py43E4yUSqX1ozEFwYz48OA7VdzsBo+bl6ecGj2j2tP&#10;6eez344hux+1vrxY7m5BRFziHwy/+qwONTvt3IG6ICbOWZIyqiFTRQaCiTQveLLTkCdrBbKu5P8f&#10;6h8AAAD//wMAUEsBAi0AFAAGAAgAAAAhALaDOJL+AAAA4QEAABMAAAAAAAAAAAAAAAAAAAAAAFtD&#10;b250ZW50X1R5cGVzXS54bWxQSwECLQAUAAYACAAAACEAOP0h/9YAAACUAQAACwAAAAAAAAAAAAAA&#10;AAAvAQAAX3JlbHMvLnJlbHNQSwECLQAUAAYACAAAACEAK57lRG0CAABrBQAADgAAAAAAAAAAAAAA&#10;AAAuAgAAZHJzL2Uyb0RvYy54bWxQSwECLQAUAAYACAAAACEAdx1C4d8AAAALAQAADwAAAAAAAAAA&#10;AAAAAADHBAAAZHJzL2Rvd25yZXYueG1sUEsFBgAAAAAEAAQA8wAAANMFAAAAAA==&#10;" fillcolor="#fff2cc [663]" strokecolor="#1f3763 [1604]" strokeweight="1pt">
                <v:textbox>
                  <w:txbxContent>
                    <w:p w14:paraId="74F8E7A3" w14:textId="64096CCD" w:rsidR="00EE06F1" w:rsidRPr="00D53656" w:rsidRDefault="00EE06F1" w:rsidP="00EE06F1">
                      <w:pPr>
                        <w:pStyle w:val="NoSpacing"/>
                        <w:rPr>
                          <w:b/>
                          <w:bCs/>
                          <w:lang w:val="en-MY"/>
                        </w:rPr>
                      </w:pPr>
                      <w:r>
                        <w:rPr>
                          <w:b/>
                          <w:bCs/>
                          <w:lang w:val="en-MY"/>
                        </w:rPr>
                        <w:t xml:space="preserve">2. After finish leaving feedback, press the submit </w:t>
                      </w:r>
                      <w:r w:rsidR="00E82A55">
                        <w:rPr>
                          <w:b/>
                          <w:bCs/>
                          <w:lang w:val="en-MY"/>
                        </w:rPr>
                        <w:t>button.</w:t>
                      </w:r>
                    </w:p>
                  </w:txbxContent>
                </v:textbox>
                <w10:wrap anchorx="margin"/>
              </v:shape>
            </w:pict>
          </mc:Fallback>
        </mc:AlternateContent>
      </w:r>
      <w:r w:rsidR="00EE06F1">
        <w:rPr>
          <w:noProof/>
        </w:rPr>
        <mc:AlternateContent>
          <mc:Choice Requires="wps">
            <w:drawing>
              <wp:anchor distT="45720" distB="45720" distL="114300" distR="114300" simplePos="0" relativeHeight="251658263" behindDoc="0" locked="0" layoutInCell="1" allowOverlap="1" wp14:anchorId="7284BF07" wp14:editId="1BF586E5">
                <wp:simplePos x="0" y="0"/>
                <wp:positionH relativeFrom="margin">
                  <wp:posOffset>900113</wp:posOffset>
                </wp:positionH>
                <wp:positionV relativeFrom="paragraph">
                  <wp:posOffset>1214438</wp:posOffset>
                </wp:positionV>
                <wp:extent cx="1371600" cy="595313"/>
                <wp:effectExtent l="0" t="0" r="19050" b="14605"/>
                <wp:wrapNone/>
                <wp:docPr id="7169680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59531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6AD95E1" w14:textId="0583E90F" w:rsidR="00EE06F1" w:rsidRPr="00D53656" w:rsidRDefault="00EE06F1" w:rsidP="00EE06F1">
                            <w:pPr>
                              <w:pStyle w:val="NoSpacing"/>
                              <w:rPr>
                                <w:b/>
                                <w:bCs/>
                                <w:lang w:val="en-MY"/>
                              </w:rPr>
                            </w:pPr>
                            <w:r>
                              <w:rPr>
                                <w:b/>
                                <w:bCs/>
                                <w:lang w:val="en-MY"/>
                              </w:rPr>
                              <w:t>1.The user can leave their feedback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4BF07" id="_x0000_s1040" type="#_x0000_t202" style="position:absolute;margin-left:70.9pt;margin-top:95.65pt;width:108pt;height:46.9pt;z-index:2516582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RQSbQIAAGsFAAAOAAAAZHJzL2Uyb0RvYy54bWysVNlu2zAQfC/QfyD4XstnDsFykDpNUSA9&#10;0LQfQFOURYTiqiRtyfn6Lley4rQFGhR9IXjtzO5wuMurtjJsr5zXYDM+GY05U1ZCru0249+/3b65&#10;4MwHYXNhwKqMH5TnV6vXr5ZNnaoplGBy5RiCWJ82dcbLEOo0SbwsVSX8CGpl8bAAV4mAS7dNcica&#10;RK9MMh2Pz5IGXF47kMp73L3pDvmK8ItCyfC5KLwKzGQccws0Oho3cUxWS5FunahLLfs0xD9kUQlt&#10;kXSAuhFBsJ3Tv0FVWjrwUISRhCqBotBSUQ1YzWT8SzX3pagV1YLi+HqQyf8/WPlpf19/cSy0b6HF&#10;B6QifH0H8sEzC+tS2K26dg6aUokciSdRsqSpfdqHRql96iPIpvkIOT6y2AUgoLZwVVQF62SIjg9w&#10;GERXbWAyUs7OJ2djPJJ4trhczCYzohDpMbp2PrxXULE4ybjDRyV0sb/zIWYj0uOVSObB6PxWG0OL&#10;aCS1No7tBVpASKlsmFO42VWYbrePVsIUyAy4jZbpti+O20hBloxIRPiMxNiX8XbqnvIuXkYQtX9n&#10;c8ovCG26OSYVmekxov79S4SDUTEfY7+qgukcNZ5SwUMFp1pMe7HpdgwrULkhsPfDcxFN6Eww3I1h&#10;ij7bEDj+O+MQQaxgwxBcaQvuTwD5w8Dc3T9W39UcjRjaTYtFo6/msbK4tYH8gO500P1+7FY4KcE9&#10;ctbgz8+4/7ETTnFmPlh0+OVkPo+tghbzxfkUF+70ZHN6IqxEqIwHzrrpOlB7iUVZuMafUGgy6VMm&#10;fdL4o8lKffeJLeN0TbeeeuTqJwAAAP//AwBQSwMEFAAGAAgAAAAhAPWdpTHgAAAACwEAAA8AAABk&#10;cnMvZG93bnJldi54bWxMj81OwzAQhO9IvIO1SNyok6ahJcSp+OsNDgQq9ejG2yQiXke224a3ZznB&#10;bWd3NPtNuZ7sIE7oQ+9IQTpLQCA1zvTUKvj82NysQISoyejBESr4xgDr6vKi1IVxZ3rHUx1bwSEU&#10;Cq2gi3EspAxNh1aHmRuR+HZw3urI0rfSeH3mcDvIeZLcSqt74g+dHvGpw+arPloF28XbC3b14Xnp&#10;Kdu9+k0f8sdeqeur6eEeRMQp/pnhF5/RoWKmvTuSCWJgvUgZPfJwl2Yg2JHlS97sFcxXeQqyKuX/&#10;DtUPAAAA//8DAFBLAQItABQABgAIAAAAIQC2gziS/gAAAOEBAAATAAAAAAAAAAAAAAAAAAAAAABb&#10;Q29udGVudF9UeXBlc10ueG1sUEsBAi0AFAAGAAgAAAAhADj9If/WAAAAlAEAAAsAAAAAAAAAAAAA&#10;AAAALwEAAF9yZWxzLy5yZWxzUEsBAi0AFAAGAAgAAAAhAKbdFBJtAgAAawUAAA4AAAAAAAAAAAAA&#10;AAAALgIAAGRycy9lMm9Eb2MueG1sUEsBAi0AFAAGAAgAAAAhAPWdpTHgAAAACwEAAA8AAAAAAAAA&#10;AAAAAAAAxwQAAGRycy9kb3ducmV2LnhtbFBLBQYAAAAABAAEAPMAAADUBQAAAAA=&#10;" fillcolor="#fff2cc [663]" strokecolor="#1f3763 [1604]" strokeweight="1pt">
                <v:textbox>
                  <w:txbxContent>
                    <w:p w14:paraId="06AD95E1" w14:textId="0583E90F" w:rsidR="00EE06F1" w:rsidRPr="00D53656" w:rsidRDefault="00EE06F1" w:rsidP="00EE06F1">
                      <w:pPr>
                        <w:pStyle w:val="NoSpacing"/>
                        <w:rPr>
                          <w:b/>
                          <w:bCs/>
                          <w:lang w:val="en-MY"/>
                        </w:rPr>
                      </w:pPr>
                      <w:r>
                        <w:rPr>
                          <w:b/>
                          <w:bCs/>
                          <w:lang w:val="en-MY"/>
                        </w:rPr>
                        <w:t>1.The user can leave their feedback here.</w:t>
                      </w:r>
                    </w:p>
                  </w:txbxContent>
                </v:textbox>
                <w10:wrap anchorx="margin"/>
              </v:shape>
            </w:pict>
          </mc:Fallback>
        </mc:AlternateContent>
      </w:r>
      <w:r w:rsidR="00EE06F1">
        <w:rPr>
          <w:noProof/>
          <w14:ligatures w14:val="standardContextual"/>
        </w:rPr>
        <mc:AlternateContent>
          <mc:Choice Requires="wps">
            <w:drawing>
              <wp:anchor distT="0" distB="0" distL="114300" distR="114300" simplePos="0" relativeHeight="251658265" behindDoc="0" locked="0" layoutInCell="1" allowOverlap="1" wp14:anchorId="2B86B135" wp14:editId="2F76376C">
                <wp:simplePos x="0" y="0"/>
                <wp:positionH relativeFrom="margin">
                  <wp:posOffset>2471738</wp:posOffset>
                </wp:positionH>
                <wp:positionV relativeFrom="paragraph">
                  <wp:posOffset>3585845</wp:posOffset>
                </wp:positionV>
                <wp:extent cx="647700" cy="185738"/>
                <wp:effectExtent l="19050" t="57150" r="0" b="100330"/>
                <wp:wrapNone/>
                <wp:docPr id="1240410915" name="Straight Arrow Connector 6"/>
                <wp:cNvGraphicFramePr/>
                <a:graphic xmlns:a="http://schemas.openxmlformats.org/drawingml/2006/main">
                  <a:graphicData uri="http://schemas.microsoft.com/office/word/2010/wordprocessingShape">
                    <wps:wsp>
                      <wps:cNvCnPr/>
                      <wps:spPr>
                        <a:xfrm>
                          <a:off x="0" y="0"/>
                          <a:ext cx="647700" cy="185738"/>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E0171" id="Straight Arrow Connector 6" o:spid="_x0000_s1026" type="#_x0000_t32" style="position:absolute;margin-left:194.65pt;margin-top:282.35pt;width:51pt;height:14.65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gx6QEAADQEAAAOAAAAZHJzL2Uyb0RvYy54bWysU01z2yAQvXem/4HhXktOE9vjsZyD0/TS&#10;j0za/gCCQGIGWAY2lv3vuyBbTtJTO70gwe57u++xbG4PzrK9ismAb/h8VnOmvITW+K7hv37ef1hx&#10;llD4VljwquFHlfjt9v27zRDW6gp6sK2KjEh8Wg+h4T1iWFdVkr1yIs0gKE9BDdEJpG3sqjaKgdid&#10;ra7qelENENsQQaqU6PRuDPJt4ddaSfyudVLIbMOpNyxrLOtTXqvtRqy7KEJv5KkN8Q9dOGE8FZ2o&#10;7gQK9hzNH1TOyAgJNM4kuAq0NlIVDaRmXr9R86MXQRUtZE4Kk03p/9HKb/udf4hkwxDSOoWHmFUc&#10;dHT5S/2xQzHrOJmlDsgkHS6ul8uaLJUUmq9ulh9X2czqAg4x4WcFjuWfhieMwnQ97sB7uhaI82KY&#10;2H9JOALPgFzZejY0fLmgOy5pCaxp7421OVimQ+1sZHtB9yqkVB6vS559dl+hHc+XNzWhR+4JUlp8&#10;xYbC2E++ZXgMNKAYjfCdVSec9QS4WFP+8GjV2OOj0sy0ZMaoZSrysq/5xETZGaZJxQQ8qcvj/lbQ&#10;GXjKz1BVJvpvwBOiVAaPE9gZD3H09nV1PEyVx/yzA6PubMETtMcyNMUaGs3i6ukZ5dl/uS/wy2Pf&#10;/gYAAP//AwBQSwMEFAAGAAgAAAAhAD1qtbXfAAAACwEAAA8AAABkcnMvZG93bnJldi54bWxMj8tO&#10;wzAQRfdI/IM1SOyoE+I+EuJUCAmJihWFD3DjaZI2Hkex04a/Z1jBcu4c3TlTbmfXiwuOofOkIV0k&#10;IJBqbztqNHx9vj5sQIRoyJreE2r4xgDb6vamNIX1V/rAyz42gksoFEZDG+NQSBnqFp0JCz8g8e7o&#10;R2cij2Mj7WiuXO56+ZgkK+lMR3yhNQO+tFif95PTsN6RzPLJnJbv56MLuzelTqnX+v5ufn4CEXGO&#10;fzD86rM6VOx08BPZIHoN2SbPGNWwXKk1CCZUnnJy4CRXCciqlP9/qH4AAAD//wMAUEsBAi0AFAAG&#10;AAgAAAAhALaDOJL+AAAA4QEAABMAAAAAAAAAAAAAAAAAAAAAAFtDb250ZW50X1R5cGVzXS54bWxQ&#10;SwECLQAUAAYACAAAACEAOP0h/9YAAACUAQAACwAAAAAAAAAAAAAAAAAvAQAAX3JlbHMvLnJlbHNQ&#10;SwECLQAUAAYACAAAACEAxrhIMekBAAA0BAAADgAAAAAAAAAAAAAAAAAuAgAAZHJzL2Uyb0RvYy54&#10;bWxQSwECLQAUAAYACAAAACEAPWq1td8AAAALAQAADwAAAAAAAAAAAAAAAABDBAAAZHJzL2Rvd25y&#10;ZXYueG1sUEsFBgAAAAAEAAQA8wAAAE8FAAAAAA==&#10;" strokecolor="#bf8f00 [2407]" strokeweight="6pt">
                <v:stroke endarrow="block" joinstyle="miter"/>
                <w10:wrap anchorx="margin"/>
              </v:shape>
            </w:pict>
          </mc:Fallback>
        </mc:AlternateContent>
      </w:r>
      <w:r w:rsidR="00EE06F1">
        <w:rPr>
          <w:noProof/>
          <w14:ligatures w14:val="standardContextual"/>
        </w:rPr>
        <mc:AlternateContent>
          <mc:Choice Requires="wps">
            <w:drawing>
              <wp:anchor distT="0" distB="0" distL="114300" distR="114300" simplePos="0" relativeHeight="251658266" behindDoc="0" locked="0" layoutInCell="1" allowOverlap="1" wp14:anchorId="4CBF2650" wp14:editId="30360355">
                <wp:simplePos x="0" y="0"/>
                <wp:positionH relativeFrom="margin">
                  <wp:posOffset>2338387</wp:posOffset>
                </wp:positionH>
                <wp:positionV relativeFrom="paragraph">
                  <wp:posOffset>1537969</wp:posOffset>
                </wp:positionV>
                <wp:extent cx="719137" cy="409575"/>
                <wp:effectExtent l="19050" t="38100" r="43180" b="47625"/>
                <wp:wrapNone/>
                <wp:docPr id="792211275" name="Straight Arrow Connector 6"/>
                <wp:cNvGraphicFramePr/>
                <a:graphic xmlns:a="http://schemas.openxmlformats.org/drawingml/2006/main">
                  <a:graphicData uri="http://schemas.microsoft.com/office/word/2010/wordprocessingShape">
                    <wps:wsp>
                      <wps:cNvCnPr/>
                      <wps:spPr>
                        <a:xfrm>
                          <a:off x="0" y="0"/>
                          <a:ext cx="719137" cy="409575"/>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5D0C6" id="Straight Arrow Connector 6" o:spid="_x0000_s1026" type="#_x0000_t32" style="position:absolute;margin-left:184.1pt;margin-top:121.1pt;width:56.6pt;height:32.2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oGJ6QEAADQEAAAOAAAAZHJzL2Uyb0RvYy54bWysU8tu2zAQvBfoPxC815LSOG4Myzk4TS99&#10;BG36AQy1tAjwBXJj2X/fJWXLSXpK0Qslcndmd4bL1c3eGraDmLR3LW9mNWfgpO+027b898Pdh0+c&#10;JRSuE8Y7aPkBEr9Zv3+3GsISLnzvTQeREYlLyyG0vEcMy6pKsgcr0swHcBRUPlqBtI3bqotiIHZr&#10;qou6vqoGH7sQvYSU6PR2DPJ14VcKJP5QKgEy03LqDcsay/qY12q9EsttFKHX8tiG+IcurNCOik5U&#10;twIFe4r6LyqrZfTJK5xJbyuvlJZQNJCapn6l5lcvAhQtZE4Kk03p/9HK77uNu49kwxDSMoX7mFXs&#10;VbT5S/2xfTHrMJkFe2SSDhfNdfNxwZmk0GV9PV/Ms5nVGRxiwi/gLcs/LU8Yhd72uPHO0bX42BTD&#10;xO5rwhF4AuTKxrGBalzRHZe05I3u7rQxOVimAzYmsp2gexVSgsPLkmee7DffjeeLeU3okXuClBZf&#10;sKHQ5rPrGB4CDShGLdzWwBFnHAHO1pQ/PBgYe/wJiumOzBi1TEWe99VMTJSdYYpUTMCjujzurwWd&#10;gMf8DIUy0W8BT4hS2TucwFY7H0dvX1bH/VR5zD85MOrOFjz67lCGplhDo1lcPT6jPPvP9wV+fuzr&#10;PwAAAP//AwBQSwMEFAAGAAgAAAAhAD1oQ3rfAAAACwEAAA8AAABkcnMvZG93bnJldi54bWxMj8FO&#10;g0AQhu8mvsNmmnizCxQpUpbGmJjYeLL6AFN2C7TsLGGXFt/e8WRvM/m//PNNuZ1tLy5m9J0jBfEy&#10;AmGodrqjRsH319tjDsIHJI29I6Pgx3jYVvd3JRbaXenTXPahEVxCvkAFbQhDIaWvW2PRL91giLOj&#10;Gy0GXsdG6hGvXG57mURRJi12xBdaHMxra+rzfrIK1juSq+cJT08f56P1u/c0PcVOqYfF/LIBEcwc&#10;/mH402d1qNjp4CbSXvQKVlmeMKogSRMemEjzOAVx4CjK1iCrUt7+UP0CAAD//wMAUEsBAi0AFAAG&#10;AAgAAAAhALaDOJL+AAAA4QEAABMAAAAAAAAAAAAAAAAAAAAAAFtDb250ZW50X1R5cGVzXS54bWxQ&#10;SwECLQAUAAYACAAAACEAOP0h/9YAAACUAQAACwAAAAAAAAAAAAAAAAAvAQAAX3JlbHMvLnJlbHNQ&#10;SwECLQAUAAYACAAAACEAAyKBiekBAAA0BAAADgAAAAAAAAAAAAAAAAAuAgAAZHJzL2Uyb0RvYy54&#10;bWxQSwECLQAUAAYACAAAACEAPWhDet8AAAALAQAADwAAAAAAAAAAAAAAAABDBAAAZHJzL2Rvd25y&#10;ZXYueG1sUEsFBgAAAAAEAAQA8wAAAE8FAAAAAA==&#10;" strokecolor="#bf8f00 [2407]" strokeweight="6pt">
                <v:stroke endarrow="block" joinstyle="miter"/>
                <w10:wrap anchorx="margin"/>
              </v:shape>
            </w:pict>
          </mc:Fallback>
        </mc:AlternateContent>
      </w:r>
      <w:r w:rsidR="00356D52">
        <w:rPr>
          <w:noProof/>
        </w:rPr>
        <w:drawing>
          <wp:inline distT="0" distB="0" distL="0" distR="0" wp14:anchorId="6605AE04" wp14:editId="1BAA8AB6">
            <wp:extent cx="5720080" cy="4562475"/>
            <wp:effectExtent l="0" t="0" r="0" b="9525"/>
            <wp:docPr id="98484504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45042" name="Picture 28"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6186" cy="4567345"/>
                    </a:xfrm>
                    <a:prstGeom prst="rect">
                      <a:avLst/>
                    </a:prstGeom>
                    <a:noFill/>
                    <a:ln>
                      <a:noFill/>
                    </a:ln>
                  </pic:spPr>
                </pic:pic>
              </a:graphicData>
            </a:graphic>
          </wp:inline>
        </w:drawing>
      </w:r>
    </w:p>
    <w:p w14:paraId="322CDDEC" w14:textId="77777777" w:rsidR="00D01AE1" w:rsidRDefault="00D01AE1">
      <w:pPr>
        <w:spacing w:after="160" w:line="259" w:lineRule="auto"/>
      </w:pPr>
      <w:r>
        <w:br w:type="page"/>
      </w:r>
    </w:p>
    <w:p w14:paraId="7E9095AF" w14:textId="77777777" w:rsidR="00356D52" w:rsidRDefault="00356D52" w:rsidP="00356D52">
      <w:r>
        <w:lastRenderedPageBreak/>
        <w:t>Comment Page</w:t>
      </w:r>
    </w:p>
    <w:p w14:paraId="0BCB5C6E" w14:textId="64C5B3BB" w:rsidR="00356D52" w:rsidRDefault="00356D52" w:rsidP="00356D52"/>
    <w:p w14:paraId="13A59333" w14:textId="7393812D" w:rsidR="00356D52" w:rsidRDefault="0048453C" w:rsidP="00356D52">
      <w:r>
        <w:rPr>
          <w:noProof/>
          <w14:ligatures w14:val="standardContextual"/>
        </w:rPr>
        <mc:AlternateContent>
          <mc:Choice Requires="wps">
            <w:drawing>
              <wp:anchor distT="0" distB="0" distL="114300" distR="114300" simplePos="0" relativeHeight="251658267" behindDoc="0" locked="0" layoutInCell="1" allowOverlap="1" wp14:anchorId="79AEC785" wp14:editId="51E7CEB5">
                <wp:simplePos x="0" y="0"/>
                <wp:positionH relativeFrom="margin">
                  <wp:posOffset>4105275</wp:posOffset>
                </wp:positionH>
                <wp:positionV relativeFrom="paragraph">
                  <wp:posOffset>2135505</wp:posOffset>
                </wp:positionV>
                <wp:extent cx="500062" cy="495300"/>
                <wp:effectExtent l="38100" t="38100" r="14605" b="38100"/>
                <wp:wrapNone/>
                <wp:docPr id="1151036514" name="Straight Arrow Connector 6"/>
                <wp:cNvGraphicFramePr/>
                <a:graphic xmlns:a="http://schemas.openxmlformats.org/drawingml/2006/main">
                  <a:graphicData uri="http://schemas.microsoft.com/office/word/2010/wordprocessingShape">
                    <wps:wsp>
                      <wps:cNvCnPr/>
                      <wps:spPr>
                        <a:xfrm flipH="1">
                          <a:off x="0" y="0"/>
                          <a:ext cx="500062" cy="495300"/>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32D69" id="Straight Arrow Connector 6" o:spid="_x0000_s1026" type="#_x0000_t32" style="position:absolute;margin-left:323.25pt;margin-top:168.15pt;width:39.35pt;height:39pt;flip:x;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Y8QEAAD4EAAAOAAAAZHJzL2Uyb0RvYy54bWysU02P2yAQvVfqf0DcGzvpfrRWnD1ku+2h&#10;7a768QNYDDESMAhm4/jfd8CJN92eWvWCgOG9mfdmWN8cnGV7FZMB3/LlouZMeQmd8buW//xx9+Yd&#10;ZwmF74QFr1o+qsRvNq9frYfQqBX0YDsVGZH41Ayh5T1iaKoqyV45kRYQlKeghugE0jHuqi6Kgdid&#10;rVZ1fVUNELsQQaqU6PZ2CvJN4ddaSbzXOilktuVUG5Y1lvUxr9VmLZpdFKE38liG+IcqnDCeks5U&#10;twIFe4rmDypnZIQEGhcSXAVaG6mKBlKzrF+o+d6LoIoWMieF2ab0/2jl1/3WP0SyYQipSeEhZhUH&#10;HR3T1oRP1NOiiyplh2LbONumDsgkXV7W1IgVZ5JCF+8v39bF1mqiyXQhJvyowLG8aXnCKMyuxy14&#10;Tw2COKUQ+88JqRACngAZbD0bWn59Rd0ulSSwprsz1uZgmRO1tZHtBXVYSKk8XpR39sl9gW66v84l&#10;5l4T9wyZTudsKIz94DuGY6BRxWiE31l1xFlPgGeTyg5Hq6YavynNTEdmTFrmJOd1LWcmep1hmlTM&#10;wKO6PPgvBZ2Ax/cZqsps/w14RpTM4HEGO+MhTt7+nh0Pc+bp/cmBSXe24BG6sYxPsYaGtLh6/FD5&#10;F5yfC/z5229+AQAA//8DAFBLAwQUAAYACAAAACEASCJ/2OEAAAALAQAADwAAAGRycy9kb3ducmV2&#10;LnhtbEyPTU+DQBCG7yb+h82YeLPLV6FBhsaY9uTBtGrS3hYYgcjOEnZp8d+7nvQ4eZ+87zPFdtGD&#10;uNBke8MI4SoAQVybpucW4f1t/7ABYZ3iRg2GCeGbLGzL25tC5Y258oEuR9cKX8I2Vwidc2Mupa07&#10;0squzEjss08zaeX8ObWymdTVl+tBRkGQSq169gudGum5o/rrOGuEM2Xj7jXb7avWvGTJYQ5Pp+AD&#10;8f5ueXoE4WhxfzD86nt1KL1TZWZurBgQ0iRdexQhjtMYhCeyaB2BqBCSMIlBloX8/0P5AwAA//8D&#10;AFBLAQItABQABgAIAAAAIQC2gziS/gAAAOEBAAATAAAAAAAAAAAAAAAAAAAAAABbQ29udGVudF9U&#10;eXBlc10ueG1sUEsBAi0AFAAGAAgAAAAhADj9If/WAAAAlAEAAAsAAAAAAAAAAAAAAAAALwEAAF9y&#10;ZWxzLy5yZWxzUEsBAi0AFAAGAAgAAAAhAIVv/djxAQAAPgQAAA4AAAAAAAAAAAAAAAAALgIAAGRy&#10;cy9lMm9Eb2MueG1sUEsBAi0AFAAGAAgAAAAhAEgif9jhAAAACwEAAA8AAAAAAAAAAAAAAAAASwQA&#10;AGRycy9kb3ducmV2LnhtbFBLBQYAAAAABAAEAPMAAABZBQAAAAA=&#10;" strokecolor="#bf8f00 [2407]" strokeweight="6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68" behindDoc="0" locked="0" layoutInCell="1" allowOverlap="1" wp14:anchorId="79177ECA" wp14:editId="57A66CB9">
                <wp:simplePos x="0" y="0"/>
                <wp:positionH relativeFrom="margin">
                  <wp:posOffset>709612</wp:posOffset>
                </wp:positionH>
                <wp:positionV relativeFrom="paragraph">
                  <wp:posOffset>940119</wp:posOffset>
                </wp:positionV>
                <wp:extent cx="823912" cy="500062"/>
                <wp:effectExtent l="38100" t="38100" r="33655" b="52705"/>
                <wp:wrapNone/>
                <wp:docPr id="2109739596" name="Straight Arrow Connector 6"/>
                <wp:cNvGraphicFramePr/>
                <a:graphic xmlns:a="http://schemas.openxmlformats.org/drawingml/2006/main">
                  <a:graphicData uri="http://schemas.microsoft.com/office/word/2010/wordprocessingShape">
                    <wps:wsp>
                      <wps:cNvCnPr/>
                      <wps:spPr>
                        <a:xfrm flipH="1">
                          <a:off x="0" y="0"/>
                          <a:ext cx="823912" cy="500062"/>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2C3CA" id="Straight Arrow Connector 6" o:spid="_x0000_s1026" type="#_x0000_t32" style="position:absolute;margin-left:55.85pt;margin-top:74.05pt;width:64.85pt;height:39.35pt;flip:x;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9uQ7wEAAD4EAAAOAAAAZHJzL2Uyb0RvYy54bWysU8tu2zAQvBfoPxC817LVNkkNyzk4TXto&#10;m6CPD2CopUSAL5Aby/77LilZefTUIBdCIjmzM7PLzeXBGraHmLR3DV8tlpyBk77Vrmv4n9/X7y44&#10;SyhcK4x30PAjJH65fftmM4Q11L73poXIiMSl9RAa3iOGdVUl2YMVaeEDODpUPlqB9Bu7qo1iIHZr&#10;qnq5PKsGH9sQvYSUaPdqPOTbwq8USLxRKgEy03DShmWNZb3La7XdiHUXRei1nGSIF6iwQjsqOlNd&#10;CRTsPup/qKyW0SevcCG9rbxSWkLxQG5Wy2dufvUiQPFC4aQwx5Rej1b+2O/cbaQYhpDWKdzG7OKg&#10;omXK6PCVelp8kVJ2KLEd59jggEzS5kX9/tOq5kzS0cclNaXOsVYjTaYLMeEX8Jblj4YnjEJ3Pe68&#10;c9QgH8cSYv8t4Qg8ATLYODY0/PyMul2UJG90e62NyYdlTmBnItsL6rCQEhx+KPfMvf3u23H/PMua&#10;RM2QIvEJGwptPruW4THQqGLUwnUGJpxxBHgIqXzh0cCo8ScoplsKY/QyF3msazUz0e0MU+RiBk7u&#10;8uA/N3QCTvczFMps/w94RpTK3uEMttr5OGb7tDoe5srj/VMCo+8cwZ1vj2V8SjQ0pCXV6UHlV/D4&#10;v8Afnv32LwAAAP//AwBQSwMEFAAGAAgAAAAhAEwhxvXfAAAACwEAAA8AAABkcnMvZG93bnJldi54&#10;bWxMj0FPg0AQhe8m/ofNmHizyxJSCLI0jWlPHkxrTeptgRFI2VnCLi3+e8eT3t7LfHnzXrFZ7CCu&#10;OPnekQa1ikAg1a7pqdVwet8/ZSB8MNSYwRFq+EYPm/L+rjB54250wOsxtIJDyOdGQxfCmEvp6w6t&#10;8Ss3IvHty03WBLZTK5vJ3DjcDjKOorW0pif+0JkRXzqsL8fZavjEdNy9pbt91brXNDnM6nyOPrR+&#10;fFi2zyACLuEPht/6XB1K7lS5mRovBvZKpYyySDIFgok4UQmIikW8zkCWhfy/ofwBAAD//wMAUEsB&#10;Ai0AFAAGAAgAAAAhALaDOJL+AAAA4QEAABMAAAAAAAAAAAAAAAAAAAAAAFtDb250ZW50X1R5cGVz&#10;XS54bWxQSwECLQAUAAYACAAAACEAOP0h/9YAAACUAQAACwAAAAAAAAAAAAAAAAAvAQAAX3JlbHMv&#10;LnJlbHNQSwECLQAUAAYACAAAACEAyN/bkO8BAAA+BAAADgAAAAAAAAAAAAAAAAAuAgAAZHJzL2Uy&#10;b0RvYy54bWxQSwECLQAUAAYACAAAACEATCHG9d8AAAALAQAADwAAAAAAAAAAAAAAAABJBAAAZHJz&#10;L2Rvd25yZXYueG1sUEsFBgAAAAAEAAQA8wAAAFUFAAAAAA==&#10;" strokecolor="#bf8f00 [2407]" strokeweight="6pt">
                <v:stroke endarrow="block" joinstyle="miter"/>
                <w10:wrap anchorx="margin"/>
              </v:shape>
            </w:pict>
          </mc:Fallback>
        </mc:AlternateContent>
      </w:r>
      <w:r>
        <w:rPr>
          <w:noProof/>
        </w:rPr>
        <mc:AlternateContent>
          <mc:Choice Requires="wps">
            <w:drawing>
              <wp:anchor distT="45720" distB="45720" distL="114300" distR="114300" simplePos="0" relativeHeight="251658269" behindDoc="0" locked="0" layoutInCell="1" allowOverlap="1" wp14:anchorId="26541ADF" wp14:editId="7CC36804">
                <wp:simplePos x="0" y="0"/>
                <wp:positionH relativeFrom="margin">
                  <wp:posOffset>4281487</wp:posOffset>
                </wp:positionH>
                <wp:positionV relativeFrom="paragraph">
                  <wp:posOffset>1335405</wp:posOffset>
                </wp:positionV>
                <wp:extent cx="1371600" cy="752475"/>
                <wp:effectExtent l="0" t="0" r="19050" b="28575"/>
                <wp:wrapNone/>
                <wp:docPr id="1530816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52475"/>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35F25BB1" w14:textId="3E049838" w:rsidR="0048453C" w:rsidRPr="00D53656" w:rsidRDefault="0048453C" w:rsidP="0048453C">
                            <w:pPr>
                              <w:pStyle w:val="NoSpacing"/>
                              <w:rPr>
                                <w:b/>
                                <w:bCs/>
                                <w:lang w:val="en-MY"/>
                              </w:rPr>
                            </w:pPr>
                            <w:r>
                              <w:rPr>
                                <w:b/>
                                <w:bCs/>
                                <w:lang w:val="en-MY"/>
                              </w:rPr>
                              <w:t xml:space="preserve">These are </w:t>
                            </w:r>
                            <w:r w:rsidR="007E3352">
                              <w:rPr>
                                <w:b/>
                                <w:bCs/>
                                <w:lang w:val="en-MY"/>
                              </w:rPr>
                              <w:t>the feedbacks that user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41ADF" id="_x0000_s1041" type="#_x0000_t202" style="position:absolute;margin-left:337.1pt;margin-top:105.15pt;width:108pt;height:59.25pt;z-index:25165826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EcbAIAAGsFAAAOAAAAZHJzL2Uyb0RvYy54bWysVF1v0zAUfUfiP1h+Z0lLu46o6TQ6hpDG&#10;hxj8ANdxGmuOb7DdJt2v5/omzTpAYkK8WP6659x7fHyXl11t2F45r8HmfHKWcqashELbbc6/f7t5&#10;dcGZD8IWwoBVOT8ozy9XL18s2yZTU6jAFMoxBLE+a5ucVyE0WZJ4Wala+DNolMXDElwtAi7dNimc&#10;aBG9Nsk0Tc+TFlzROJDKe9y97g/5ivDLUsnwuSy9CszkHHMLNDoaN3FMVkuRbZ1oKi2HNMQ/ZFEL&#10;bZF0hLoWQbCd079B1Vo68FCGMwl1AmWppaIasJpJ+ks1d5VoFNWC4vhmlMn/P1j5aX/XfHEsdG+h&#10;wwekInxzC/LeMwvrStitunIO2kqJAoknUbKkbXw2hEapfeYjyKb9CAU+stgFIKCudHVUBetkiI4P&#10;cBhFV11gMlK+XkzOUzySeLaYT2eLOVGI7BjdOB/eK6hZnOTc4aMSutjf+hCzEdnxSiTzYHRxo42h&#10;RTSSWhvH9gItIKRUNswo3OxqTLffRythCmQG3EbL9NsXx22kIEtGJCJ8QmLs83h7dU95588jiNq/&#10;swXlF4Q2/RyTisz0GFH/4SXCwaiYj7FfVcl0gRpPqeCxglMtpoPYdDuGlajcGDj44amIJvQmGO/G&#10;MEWfbQxM/844RhAr2DAG19qC+xNAcT8y9/eP1fc1RyOGbtNh0egrslHc2kBxQHc66H8/diucVOAe&#10;OGvx5+fc/9gJpzgzHyw6/M1kNoutghaz+WKKC3d6sjk9EVYiVM4DZ/10Hai9xKIsXOFPKDWZ9DGT&#10;IWn80WSlofvElnG6pluPPXL1EwAA//8DAFBLAwQUAAYACAAAACEACbVvnOAAAAALAQAADwAAAGRy&#10;cy9kb3ducmV2LnhtbEyPy07DMBBF90j8gzVI7KjdpLQhxKl4dQcLApW6dONpHBGPI9ttw99jVrCc&#10;maM751bryQ7shD70jiTMZwIYUut0T52Ez4/NTQEsREVaDY5QwjcGWNeXF5UqtTvTO56a2LEUQqFU&#10;EkyMY8l5aA1aFWZuREq3g/NWxTT6jmuvzincDjwTYsmt6il9MGrEJ4PtV3O0EraLtxc0zeF55Snf&#10;vfpNH24feymvr6aHe2ARp/gHw69+Uoc6Oe3dkXRgg4TlapElVEI2FzmwRBR3Im32EvKsKIDXFf/f&#10;of4BAAD//wMAUEsBAi0AFAAGAAgAAAAhALaDOJL+AAAA4QEAABMAAAAAAAAAAAAAAAAAAAAAAFtD&#10;b250ZW50X1R5cGVzXS54bWxQSwECLQAUAAYACAAAACEAOP0h/9YAAACUAQAACwAAAAAAAAAAAAAA&#10;AAAvAQAAX3JlbHMvLnJlbHNQSwECLQAUAAYACAAAACEABCQRHGwCAABrBQAADgAAAAAAAAAAAAAA&#10;AAAuAgAAZHJzL2Uyb0RvYy54bWxQSwECLQAUAAYACAAAACEACbVvnOAAAAALAQAADwAAAAAAAAAA&#10;AAAAAADGBAAAZHJzL2Rvd25yZXYueG1sUEsFBgAAAAAEAAQA8wAAANMFAAAAAA==&#10;" fillcolor="#fff2cc [663]" strokecolor="#1f3763 [1604]" strokeweight="1pt">
                <v:textbox>
                  <w:txbxContent>
                    <w:p w14:paraId="35F25BB1" w14:textId="3E049838" w:rsidR="0048453C" w:rsidRPr="00D53656" w:rsidRDefault="0048453C" w:rsidP="0048453C">
                      <w:pPr>
                        <w:pStyle w:val="NoSpacing"/>
                        <w:rPr>
                          <w:b/>
                          <w:bCs/>
                          <w:lang w:val="en-MY"/>
                        </w:rPr>
                      </w:pPr>
                      <w:r>
                        <w:rPr>
                          <w:b/>
                          <w:bCs/>
                          <w:lang w:val="en-MY"/>
                        </w:rPr>
                        <w:t xml:space="preserve">These are </w:t>
                      </w:r>
                      <w:r w:rsidR="007E3352">
                        <w:rPr>
                          <w:b/>
                          <w:bCs/>
                          <w:lang w:val="en-MY"/>
                        </w:rPr>
                        <w:t>the feedbacks that user left.</w:t>
                      </w:r>
                    </w:p>
                  </w:txbxContent>
                </v:textbox>
                <w10:wrap anchorx="margin"/>
              </v:shape>
            </w:pict>
          </mc:Fallback>
        </mc:AlternateContent>
      </w:r>
      <w:r>
        <w:rPr>
          <w:noProof/>
        </w:rPr>
        <mc:AlternateContent>
          <mc:Choice Requires="wps">
            <w:drawing>
              <wp:anchor distT="45720" distB="45720" distL="114300" distR="114300" simplePos="0" relativeHeight="251658270" behindDoc="0" locked="0" layoutInCell="1" allowOverlap="1" wp14:anchorId="64798193" wp14:editId="4B1C47E4">
                <wp:simplePos x="0" y="0"/>
                <wp:positionH relativeFrom="margin">
                  <wp:posOffset>123825</wp:posOffset>
                </wp:positionH>
                <wp:positionV relativeFrom="paragraph">
                  <wp:posOffset>1458912</wp:posOffset>
                </wp:positionV>
                <wp:extent cx="1371600" cy="752475"/>
                <wp:effectExtent l="0" t="0" r="19050" b="28575"/>
                <wp:wrapNone/>
                <wp:docPr id="839221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52475"/>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7D74ADB8" w14:textId="1E1C3B9D" w:rsidR="0048453C" w:rsidRPr="00D53656" w:rsidRDefault="00220D8E" w:rsidP="0048453C">
                            <w:pPr>
                              <w:pStyle w:val="NoSpacing"/>
                              <w:rPr>
                                <w:b/>
                                <w:bCs/>
                                <w:lang w:val="en-MY"/>
                              </w:rPr>
                            </w:pPr>
                            <w:r>
                              <w:rPr>
                                <w:b/>
                                <w:bCs/>
                                <w:lang w:val="en-MY"/>
                              </w:rPr>
                              <w:t>The search buttons allow user to search feedbacks.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98193" id="_x0000_s1042" type="#_x0000_t202" style="position:absolute;margin-left:9.75pt;margin-top:114.85pt;width:108pt;height:59.25pt;z-index:2516582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PdbQIAAGsFAAAOAAAAZHJzL2Uyb0RvYy54bWysVNuO0zAQfUfiHyy/07SllyVqulq6LEJa&#10;LmLhA1zHaax1PMF2m3S/nvEkzXYBiRXixfJtzpk5Pp7VZVsZdlDOa7AZn4zGnCkrIdd2l/Hv325e&#10;XXDmg7C5MGBVxo/K88v1yxerpk7VFEowuXIMQaxPmzrjZQh1miRelqoSfgS1snhYgKtEwKXbJbkT&#10;DaJXJpmOx4ukAZfXDqTyHnevu0O+JvyiUDJ8LgqvAjMZx9wCjY7GbRyT9UqkOyfqUss+DfEPWVRC&#10;WyQdoK5FEGzv9G9QlZYOPBRhJKFKoCi0VFQDVjMZ/1LNXSlqRbWgOL4eZPL/D1Z+OtzVXxwL7Vto&#10;8QGpCF/fgrz3zMKmFHanrpyDplQiR+JJlCxpap/2oVFqn/oIsm0+Qo6PLPYBCKgtXBVVwToZouMD&#10;HAfRVRuYjJSvl5PFGI8kni3n09lyThQiPUXXzof3CioWJxl3+KiELg63PsRsRHq6Esk8GJ3faGNo&#10;EY2kNsaxg0ALCCmVDTMKN/sK0+320UqYApkBt9Ey3fbFaRspyJIRiQifkBj7PN5O3XPe+fMIovbv&#10;bE75BaFNN8ekIjM9RtS/f4lwNCrmY+xXVTCdo8ZTKnio4FyLaS823Y5hBSo3BPZ+eCqiCZ0Jhrsx&#10;TNFnGwLHf2ccIogVbBiCK23B/Qkgvx+Yu/un6ruaoxFDu22xaPTVIlYWt7aQH9GdDrrfj90KJyW4&#10;B84a/PkZ9z/2winOzAeLDn8zmc1iq6DFbL6c4sKdn2zPT4SVCJXxwFk33QRqL7EoC1f4EwpNJn3M&#10;pE8afzRZqe8+sWWcr+nWY49c/wQAAP//AwBQSwMEFAAGAAgAAAAhAGM85F7fAAAACgEAAA8AAABk&#10;cnMvZG93bnJldi54bWxMj01PwzAMhu9I/IfISNxYSruyrTSd+NoNDhQm7Zg1XlvROFWSbeXfY05w&#10;fO1Hrx+X68kO4oQ+9I4U3M4SEEiNMz21Cj4/NjdLECFqMnpwhAq+McC6urwodWHcmd7xVMdWcAmF&#10;QivoYhwLKUPTodVh5kYk3h2ctzpy9K00Xp+53A4yTZI7aXVPfKHTIz512HzVR6tgO397wa4+PC88&#10;ZbtXv+lD/tgrdX01PdyDiDjFPxh+9VkdKnbauyOZIAbOq5xJBWm6WoBgIM1ynuwVZPNlCrIq5f8X&#10;qh8AAAD//wMAUEsBAi0AFAAGAAgAAAAhALaDOJL+AAAA4QEAABMAAAAAAAAAAAAAAAAAAAAAAFtD&#10;b250ZW50X1R5cGVzXS54bWxQSwECLQAUAAYACAAAACEAOP0h/9YAAACUAQAACwAAAAAAAAAAAAAA&#10;AAAvAQAAX3JlbHMvLnJlbHNQSwECLQAUAAYACAAAACEAM/rT3W0CAABrBQAADgAAAAAAAAAAAAAA&#10;AAAuAgAAZHJzL2Uyb0RvYy54bWxQSwECLQAUAAYACAAAACEAYzzkXt8AAAAKAQAADwAAAAAAAAAA&#10;AAAAAADHBAAAZHJzL2Rvd25yZXYueG1sUEsFBgAAAAAEAAQA8wAAANMFAAAAAA==&#10;" fillcolor="#fff2cc [663]" strokecolor="#1f3763 [1604]" strokeweight="1pt">
                <v:textbox>
                  <w:txbxContent>
                    <w:p w14:paraId="7D74ADB8" w14:textId="1E1C3B9D" w:rsidR="0048453C" w:rsidRPr="00D53656" w:rsidRDefault="00220D8E" w:rsidP="0048453C">
                      <w:pPr>
                        <w:pStyle w:val="NoSpacing"/>
                        <w:rPr>
                          <w:b/>
                          <w:bCs/>
                          <w:lang w:val="en-MY"/>
                        </w:rPr>
                      </w:pPr>
                      <w:r>
                        <w:rPr>
                          <w:b/>
                          <w:bCs/>
                          <w:lang w:val="en-MY"/>
                        </w:rPr>
                        <w:t>The search buttons allow user to search feedbacks.</w:t>
                      </w:r>
                    </w:p>
                  </w:txbxContent>
                </v:textbox>
                <w10:wrap anchorx="margin"/>
              </v:shape>
            </w:pict>
          </mc:Fallback>
        </mc:AlternateContent>
      </w:r>
      <w:r w:rsidR="00356D52">
        <w:rPr>
          <w:noProof/>
        </w:rPr>
        <w:drawing>
          <wp:inline distT="0" distB="0" distL="0" distR="0" wp14:anchorId="118753E8" wp14:editId="6D57A611">
            <wp:extent cx="5720080" cy="4410075"/>
            <wp:effectExtent l="0" t="0" r="0" b="9525"/>
            <wp:docPr id="5511031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319" name="Picture 29"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080" cy="4410075"/>
                    </a:xfrm>
                    <a:prstGeom prst="rect">
                      <a:avLst/>
                    </a:prstGeom>
                    <a:noFill/>
                    <a:ln>
                      <a:noFill/>
                    </a:ln>
                  </pic:spPr>
                </pic:pic>
              </a:graphicData>
            </a:graphic>
          </wp:inline>
        </w:drawing>
      </w:r>
    </w:p>
    <w:p w14:paraId="520CB796" w14:textId="77777777" w:rsidR="00356D52" w:rsidRDefault="00356D52" w:rsidP="00356D52"/>
    <w:p w14:paraId="4CEBC7D7" w14:textId="77777777" w:rsidR="00356D52" w:rsidRDefault="00356D52" w:rsidP="00356D52"/>
    <w:p w14:paraId="0C5E4E7D" w14:textId="77777777" w:rsidR="00356D52" w:rsidRDefault="00356D52" w:rsidP="00356D52"/>
    <w:p w14:paraId="18F5BA8C" w14:textId="77777777" w:rsidR="00356D52" w:rsidRDefault="00356D52" w:rsidP="00356D52"/>
    <w:p w14:paraId="26025BFC" w14:textId="77777777" w:rsidR="00356D52" w:rsidRDefault="00356D52" w:rsidP="00356D52"/>
    <w:p w14:paraId="438FA531" w14:textId="77777777" w:rsidR="00356D52" w:rsidRDefault="00356D52" w:rsidP="00356D52"/>
    <w:p w14:paraId="78C1300C" w14:textId="77777777" w:rsidR="00356D52" w:rsidRDefault="00356D52" w:rsidP="00356D52"/>
    <w:p w14:paraId="265D481A" w14:textId="77777777" w:rsidR="00356D52" w:rsidRDefault="00356D52" w:rsidP="00356D52"/>
    <w:p w14:paraId="63A3DE24" w14:textId="77777777" w:rsidR="00356D52" w:rsidRDefault="00356D52" w:rsidP="00356D52"/>
    <w:p w14:paraId="208DFCF9" w14:textId="77777777" w:rsidR="00356D52" w:rsidRDefault="00356D52" w:rsidP="00356D52"/>
    <w:p w14:paraId="022E9389" w14:textId="77777777" w:rsidR="00356D52" w:rsidRDefault="00356D52" w:rsidP="00356D52"/>
    <w:p w14:paraId="4FDE8F4A" w14:textId="77777777" w:rsidR="00356D52" w:rsidRDefault="00356D52" w:rsidP="00356D52"/>
    <w:p w14:paraId="282BDD48" w14:textId="77777777" w:rsidR="00356D52" w:rsidRDefault="00356D52" w:rsidP="00356D52"/>
    <w:p w14:paraId="35D4E401" w14:textId="77777777" w:rsidR="00356D52" w:rsidRDefault="00356D52" w:rsidP="00356D52"/>
    <w:p w14:paraId="7E2F8FAA" w14:textId="77777777" w:rsidR="00D01AE1" w:rsidRDefault="00D01AE1">
      <w:pPr>
        <w:spacing w:after="160" w:line="259" w:lineRule="auto"/>
      </w:pPr>
      <w:r>
        <w:br w:type="page"/>
      </w:r>
    </w:p>
    <w:p w14:paraId="7D43B6FF" w14:textId="77777777" w:rsidR="00356D52" w:rsidRDefault="00356D52" w:rsidP="00356D52">
      <w:r>
        <w:lastRenderedPageBreak/>
        <w:t xml:space="preserve">Admin </w:t>
      </w:r>
    </w:p>
    <w:p w14:paraId="3A4D7717" w14:textId="09B61D4F" w:rsidR="00356D52" w:rsidRDefault="00356D52" w:rsidP="00356D52">
      <w:r>
        <w:t>Admin View User Page</w:t>
      </w:r>
    </w:p>
    <w:p w14:paraId="48DE914F" w14:textId="4B60B5A2" w:rsidR="00356D52" w:rsidRDefault="00356D52" w:rsidP="00356D52"/>
    <w:p w14:paraId="1D796961" w14:textId="18396E17" w:rsidR="00356D52" w:rsidRPr="00A732B4" w:rsidRDefault="00F45168" w:rsidP="00894826">
      <w:pPr>
        <w:rPr>
          <w:sz w:val="20"/>
          <w:szCs w:val="20"/>
        </w:rPr>
      </w:pPr>
      <w:r>
        <w:rPr>
          <w:noProof/>
        </w:rPr>
        <mc:AlternateContent>
          <mc:Choice Requires="wps">
            <w:drawing>
              <wp:anchor distT="45720" distB="45720" distL="114300" distR="114300" simplePos="0" relativeHeight="251658274" behindDoc="0" locked="0" layoutInCell="1" allowOverlap="1" wp14:anchorId="1D48E2B5" wp14:editId="2E1A8F8F">
                <wp:simplePos x="0" y="0"/>
                <wp:positionH relativeFrom="margin">
                  <wp:posOffset>3699884</wp:posOffset>
                </wp:positionH>
                <wp:positionV relativeFrom="paragraph">
                  <wp:posOffset>139362</wp:posOffset>
                </wp:positionV>
                <wp:extent cx="1371600" cy="951399"/>
                <wp:effectExtent l="0" t="0" r="19050" b="20320"/>
                <wp:wrapNone/>
                <wp:docPr id="89896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951399"/>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4B5BB750" w14:textId="27A16E82" w:rsidR="00434C5A" w:rsidRPr="00D53656" w:rsidRDefault="00571526" w:rsidP="00434C5A">
                            <w:pPr>
                              <w:pStyle w:val="NoSpacing"/>
                              <w:rPr>
                                <w:b/>
                                <w:bCs/>
                                <w:lang w:val="en-MY"/>
                              </w:rPr>
                            </w:pPr>
                            <w:r>
                              <w:rPr>
                                <w:b/>
                                <w:bCs/>
                                <w:lang w:val="en-MY"/>
                              </w:rPr>
                              <w:t xml:space="preserve">View payment button allows admin to view </w:t>
                            </w:r>
                            <w:r w:rsidR="00F45168">
                              <w:rPr>
                                <w:b/>
                                <w:bCs/>
                                <w:lang w:val="en-MY"/>
                              </w:rPr>
                              <w:t>user’s payment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8E2B5" id="_x0000_s1043" type="#_x0000_t202" style="position:absolute;margin-left:291.35pt;margin-top:10.95pt;width:108pt;height:74.9pt;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xbgIAAGsFAAAOAAAAZHJzL2Uyb0RvYy54bWysVMtu2zAQvBfoPxC817IdO4kFy0HqNEWB&#10;9IGm/QCaoiwiFFclaUvO13e5khWnLdCg6IXga2d2h8NdXrWVYXvlvAab8clozJmyEnJttxn//u32&#10;zSVnPgibCwNWZfygPL9avX61bOpUTaEEkyvHEMT6tKkzXoZQp0niZakq4UdQK4uHBbhKBFy6bZI7&#10;0SB6ZZLpeHyeNODy2oFU3uPuTXfIV4RfFEqGz0XhVWAm45hboNHRuIljslqKdOtEXWrZpyH+IYtK&#10;aIukA9SNCILtnP4NqtLSgYcijCRUCRSFlopqwGom41+quS9FragWFMfXg0z+/8HKT/v7+otjoX0L&#10;LT4gFeHrO5APnllYl8Ju1bVz0JRK5Eg8iZIlTe3TPjRK7VMfQTbNR8jxkcUuAAG1hauiKlgnQ3R8&#10;gMMgumoDk5Hy7GJyPsYjiWeL+eRssSAKkR6ja+fDewUVi5OMO3xUQhf7Ox9iNiI9XolkHozOb7Ux&#10;tIhGUmvj2F6gBYSUyoYZhZtdhel2+2glTIHMgNtomW778riNFGTJiESEz0iMfRlvp+4p7/xlBFH7&#10;dzan/ILQpptjUpGZHiPq379EOBgV8zH2qyqYzlHjKRU8VHCqxbQXm27HsAKVGwJ7PzwX0YTOBMPd&#10;GKbosw2B478zDhHECjYMwZW24P4EkD8MzN39Y/VdzdGIod20WDT66iJWFrc2kB/QnQ6634/dCicl&#10;uEfOGvz5Gfc/dsIpzswHiw5fTGaz2CpoMZtfTHHhTk82pyfCSoTKeOCsm64DtZdYlIVr/AmFJpM+&#10;ZdInjT+arNR3n9gyTtd066lHrn4CAAD//wMAUEsDBBQABgAIAAAAIQA4C8vS3gAAAAoBAAAPAAAA&#10;ZHJzL2Rvd25yZXYueG1sTI9NT8MwDIbvSPyHyEjcWNrCSFeaTnztNg4UkDhmrddWNE6VZFv595gT&#10;HG0/ev285Xq2oziiD4MjDekiAYHUuHagTsP72+YqBxGiodaMjlDDNwZYV+dnpSlad6JXPNaxExxC&#10;oTAa+hinQsrQ9GhNWLgJiW97562JPPpOtt6cONyOMkuSW2nNQPyhNxM+9th81Qer4ePm5Rn7ev+k&#10;PF1/bv1mCMuHQevLi/n+DkTEOf7B8KvP6lCx084dqA1i1LDMM8WohixdgWBArXJe7JhUqQJZlfJ/&#10;heoHAAD//wMAUEsBAi0AFAAGAAgAAAAhALaDOJL+AAAA4QEAABMAAAAAAAAAAAAAAAAAAAAAAFtD&#10;b250ZW50X1R5cGVzXS54bWxQSwECLQAUAAYACAAAACEAOP0h/9YAAACUAQAACwAAAAAAAAAAAAAA&#10;AAAvAQAAX3JlbHMvLnJlbHNQSwECLQAUAAYACAAAACEAwHbfsW4CAABrBQAADgAAAAAAAAAAAAAA&#10;AAAuAgAAZHJzL2Uyb0RvYy54bWxQSwECLQAUAAYACAAAACEAOAvL0t4AAAAKAQAADwAAAAAAAAAA&#10;AAAAAADIBAAAZHJzL2Rvd25yZXYueG1sUEsFBgAAAAAEAAQA8wAAANMFAAAAAA==&#10;" fillcolor="#fff2cc [663]" strokecolor="#1f3763 [1604]" strokeweight="1pt">
                <v:textbox>
                  <w:txbxContent>
                    <w:p w14:paraId="4B5BB750" w14:textId="27A16E82" w:rsidR="00434C5A" w:rsidRPr="00D53656" w:rsidRDefault="00571526" w:rsidP="00434C5A">
                      <w:pPr>
                        <w:pStyle w:val="NoSpacing"/>
                        <w:rPr>
                          <w:b/>
                          <w:bCs/>
                          <w:lang w:val="en-MY"/>
                        </w:rPr>
                      </w:pPr>
                      <w:r>
                        <w:rPr>
                          <w:b/>
                          <w:bCs/>
                          <w:lang w:val="en-MY"/>
                        </w:rPr>
                        <w:t xml:space="preserve">View payment button allows admin to view </w:t>
                      </w:r>
                      <w:r w:rsidR="00F45168">
                        <w:rPr>
                          <w:b/>
                          <w:bCs/>
                          <w:lang w:val="en-MY"/>
                        </w:rPr>
                        <w:t>user’s payment info.</w:t>
                      </w:r>
                    </w:p>
                  </w:txbxContent>
                </v:textbox>
                <w10:wrap anchorx="margin"/>
              </v:shape>
            </w:pict>
          </mc:Fallback>
        </mc:AlternateContent>
      </w:r>
      <w:r w:rsidR="00AE5142">
        <w:rPr>
          <w:noProof/>
        </w:rPr>
        <mc:AlternateContent>
          <mc:Choice Requires="wps">
            <w:drawing>
              <wp:anchor distT="45720" distB="45720" distL="114300" distR="114300" simplePos="0" relativeHeight="251658273" behindDoc="0" locked="0" layoutInCell="1" allowOverlap="1" wp14:anchorId="486858B5" wp14:editId="76934D8C">
                <wp:simplePos x="0" y="0"/>
                <wp:positionH relativeFrom="margin">
                  <wp:posOffset>2426067</wp:posOffset>
                </wp:positionH>
                <wp:positionV relativeFrom="paragraph">
                  <wp:posOffset>578064</wp:posOffset>
                </wp:positionV>
                <wp:extent cx="1110615" cy="650122"/>
                <wp:effectExtent l="0" t="0" r="13335" b="17145"/>
                <wp:wrapNone/>
                <wp:docPr id="167837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0615" cy="650122"/>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CC64F86" w14:textId="34A6C9A4" w:rsidR="00434C5A" w:rsidRPr="00D53656" w:rsidRDefault="00A732B4" w:rsidP="00434C5A">
                            <w:pPr>
                              <w:pStyle w:val="NoSpacing"/>
                              <w:rPr>
                                <w:b/>
                                <w:sz w:val="20"/>
                                <w:szCs w:val="20"/>
                                <w:lang w:val="en-MY"/>
                              </w:rPr>
                            </w:pPr>
                            <w:r>
                              <w:rPr>
                                <w:b/>
                                <w:bCs/>
                                <w:sz w:val="20"/>
                                <w:szCs w:val="20"/>
                                <w:lang w:val="en-MY"/>
                              </w:rPr>
                              <w:t xml:space="preserve">This button </w:t>
                            </w:r>
                            <w:r w:rsidR="00AE5142">
                              <w:rPr>
                                <w:b/>
                                <w:bCs/>
                                <w:sz w:val="20"/>
                                <w:szCs w:val="20"/>
                                <w:lang w:val="en-MY"/>
                              </w:rPr>
                              <w:t>allows admin to view comments.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858B5" id="_x0000_s1044" type="#_x0000_t202" style="position:absolute;margin-left:191.05pt;margin-top:45.5pt;width:87.45pt;height:51.2pt;z-index:2516582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Jj7awIAAGsFAAAOAAAAZHJzL2Uyb0RvYy54bWysVNuO0zAQfUfiHyy/01zUliVqulq6LEJa&#10;LmLhA1zHaax1PMZ2m5Sv37GTZruAxArxYvk258wcH8/qsm8VOQjrJOiSZrOUEqE5VFLvSvr9282r&#10;C0qcZ7piCrQo6VE4erl++WLVmULk0ICqhCUIol3RmZI23psiSRxvRMvcDIzQeFiDbZnHpd0llWUd&#10;orcqydN0mXRgK2OBC+dw93o4pOuIX9eC+8917YQnqqSYm4+jjeM2jMl6xYqdZaaRfEyD/UMWLZMa&#10;SSeoa+YZ2Vv5G1QruQUHtZ9xaBOoa8lFrAGrydJfqrlrmBGxFhTHmUkm9/9g+afDnfliie/fQo8P&#10;GItw5hb4vSMaNg3TO3FlLXSNYBUSZ0GypDOuGEOD1K5wAWTbfYQKH5ntPUSgvrZtUAXrJIiOD3Cc&#10;RBe9JzxQZlm6zBaUcDxbLtIszyMFK07Rxjr/XkBLwqSkFh81orPDrfMhG1acrgQyB0pWN1KpuAhG&#10;EhtlyYGhBRjnQvt5DFf7FtMd9tFK6WgG3EbLDNsXp22kiJYMSJHwCYnSz+Md1D3nXTyPIGj/TlfR&#10;rJ5JNcwxqcAcHyPoP76EPyoR8lH6q6iJrFDjPBY8VXCuxUnseDuE1ajcFDj64amIyg8mmO6GMBE/&#10;2xSY/p1xioisoP0U3EoN9k8A1f3EPNw/VT/UHIzo+22PRaOvLoKNwtYWqiO608Lw+7Fb4aQB+5OS&#10;Dn9+Sd2PPbOCEvVBo8PfZPN5aBVxMV+8znFhz0+25ydMc4QqqadkmG58bC+hKA1X+BNqGU36mMmY&#10;NP7oaKWx+4SWcb6Otx575PoBAAD//wMAUEsDBBQABgAIAAAAIQCR7TGA3wAAAAoBAAAPAAAAZHJz&#10;L2Rvd25yZXYueG1sTI9NT8MwDIbvSPyHyEjcWNp1ZVtpOvG12zhQQOKYNV5b0ThVkm3l32NOcLPl&#10;R6+ft9xMdhAn9KF3pCCdJSCQGmd6ahW8v21vViBC1GT04AgVfGOATXV5UerCuDO94qmOreAQCoVW&#10;0MU4FlKGpkOrw8yNSHw7OG915NW30nh95nA7yHmS3Eqre+IPnR7xscPmqz5aBR+Ll2fs6sPT0lP2&#10;ufPbPuQPvVLXV9P9HYiIU/yD4Vef1aFip707kgliUJCt5imjCtYpd2Igz5c87JlcZwuQVSn/V6h+&#10;AAAA//8DAFBLAQItABQABgAIAAAAIQC2gziS/gAAAOEBAAATAAAAAAAAAAAAAAAAAAAAAABbQ29u&#10;dGVudF9UeXBlc10ueG1sUEsBAi0AFAAGAAgAAAAhADj9If/WAAAAlAEAAAsAAAAAAAAAAAAAAAAA&#10;LwEAAF9yZWxzLy5yZWxzUEsBAi0AFAAGAAgAAAAhAAXgmPtrAgAAawUAAA4AAAAAAAAAAAAAAAAA&#10;LgIAAGRycy9lMm9Eb2MueG1sUEsBAi0AFAAGAAgAAAAhAJHtMYDfAAAACgEAAA8AAAAAAAAAAAAA&#10;AAAAxQQAAGRycy9kb3ducmV2LnhtbFBLBQYAAAAABAAEAPMAAADRBQAAAAA=&#10;" fillcolor="#fff2cc [663]" strokecolor="#1f3763 [1604]" strokeweight="1pt">
                <v:textbox>
                  <w:txbxContent>
                    <w:p w14:paraId="0CC64F86" w14:textId="34A6C9A4" w:rsidR="00434C5A" w:rsidRPr="00D53656" w:rsidRDefault="00A732B4" w:rsidP="00434C5A">
                      <w:pPr>
                        <w:pStyle w:val="NoSpacing"/>
                        <w:rPr>
                          <w:b/>
                          <w:sz w:val="20"/>
                          <w:szCs w:val="20"/>
                          <w:lang w:val="en-MY"/>
                        </w:rPr>
                      </w:pPr>
                      <w:r>
                        <w:rPr>
                          <w:b/>
                          <w:bCs/>
                          <w:sz w:val="20"/>
                          <w:szCs w:val="20"/>
                          <w:lang w:val="en-MY"/>
                        </w:rPr>
                        <w:t xml:space="preserve">This button </w:t>
                      </w:r>
                      <w:r w:rsidR="00AE5142">
                        <w:rPr>
                          <w:b/>
                          <w:bCs/>
                          <w:sz w:val="20"/>
                          <w:szCs w:val="20"/>
                          <w:lang w:val="en-MY"/>
                        </w:rPr>
                        <w:t>allows admin to view comments.</w:t>
                      </w:r>
                    </w:p>
                  </w:txbxContent>
                </v:textbox>
                <w10:wrap anchorx="margin"/>
              </v:shape>
            </w:pict>
          </mc:Fallback>
        </mc:AlternateContent>
      </w:r>
      <w:r w:rsidR="00F55672">
        <w:rPr>
          <w:noProof/>
        </w:rPr>
        <mc:AlternateContent>
          <mc:Choice Requires="wps">
            <w:drawing>
              <wp:anchor distT="45720" distB="45720" distL="114300" distR="114300" simplePos="0" relativeHeight="251658272" behindDoc="0" locked="0" layoutInCell="1" allowOverlap="1" wp14:anchorId="71E881BF" wp14:editId="03EBEEF3">
                <wp:simplePos x="0" y="0"/>
                <wp:positionH relativeFrom="margin">
                  <wp:posOffset>523269</wp:posOffset>
                </wp:positionH>
                <wp:positionV relativeFrom="paragraph">
                  <wp:posOffset>810627</wp:posOffset>
                </wp:positionV>
                <wp:extent cx="882650" cy="1009540"/>
                <wp:effectExtent l="0" t="0" r="12700" b="19685"/>
                <wp:wrapNone/>
                <wp:docPr id="1693761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1009540"/>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706E37A" w14:textId="19A5CB4B" w:rsidR="00434C5A" w:rsidRPr="00D53656" w:rsidRDefault="00434C5A" w:rsidP="00434C5A">
                            <w:pPr>
                              <w:pStyle w:val="NoSpacing"/>
                              <w:rPr>
                                <w:b/>
                                <w:bCs/>
                                <w:lang w:val="en-MY"/>
                              </w:rPr>
                            </w:pPr>
                            <w:r>
                              <w:rPr>
                                <w:b/>
                                <w:bCs/>
                                <w:lang w:val="en-MY"/>
                              </w:rPr>
                              <w:t xml:space="preserve">The search </w:t>
                            </w:r>
                            <w:r w:rsidR="009757AF">
                              <w:rPr>
                                <w:b/>
                                <w:bCs/>
                                <w:lang w:val="en-MY"/>
                              </w:rPr>
                              <w:t>bar allows admin</w:t>
                            </w:r>
                            <w:r>
                              <w:rPr>
                                <w:b/>
                                <w:bCs/>
                                <w:lang w:val="en-MY"/>
                              </w:rPr>
                              <w:t xml:space="preserve"> to search </w:t>
                            </w:r>
                            <w:r w:rsidR="00F55672">
                              <w:rPr>
                                <w:b/>
                                <w:bCs/>
                                <w:lang w:val="en-MY"/>
                              </w:rPr>
                              <w:t>accounts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881BF" id="_x0000_s1045" type="#_x0000_t202" style="position:absolute;margin-left:41.2pt;margin-top:63.85pt;width:69.5pt;height:79.5pt;z-index:2516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66lbQIAAGsFAAAOAAAAZHJzL2Uyb0RvYy54bWysVF1v2yAUfZ+0/4B4X+1ESZdYcaouXadJ&#10;3YfW7QcQwDEq5jIgsbNfvwt23HSbtGraC4J7uR/n3AOrq67R5CCdV2BKOrnIKZGGg1BmV9JvX29f&#10;LSjxgRnBNBhZ0qP09Gr98sWqtYWcQg1aSEcwifFFa0tah2CLLPO8lg3zF2ClQWcFrmEBj26XCcda&#10;zN7obJrnl1kLTlgHXHqP1pveSdcpf1VJHj5VlZeB6JJibyGtLq3buGbrFSt2jtla8aEN9g9dNEwZ&#10;LDqmumGBkb1Tv6VqFHfgoQoXHJoMqkpxmTAgmkn+C5r7mlmZsCA53o40+f+Xln883NvPjoTuDXQ4&#10;wATC2zvgD54Y2NTM7OS1c9DWkgksPImUZa31xRAaqfaFj0m27QcQOGS2D5ASdZVrIiuIk2B2HMBx&#10;JF12gXA0LhbTyzl6OLomeb6cz9JUMlacoq3z4Z2EhsRNSR0ONWVnhzsfYjesOF2JxTxoJW6V1ukQ&#10;hSQ32pEDQwkwzqUJsxSu9w2229tRSvkgBjSjZHrz4mTGEkmSMVMq+KSINs+r27N7Xnf+vAKR+7dG&#10;JLEGpnS/x6Zi5TSMyP8wiXDUMvajzRdZESWQ42kCPCI452Ka5jncjmEVMjcGDnp4SqIOvQjGuzFM&#10;psc2BuZ/rzhGpKpgwhjcKAPuTwnEw1i5v39C32OOQgzdtkPQqKVlRBZNWxBHVKeD/vXjb4WbGtwP&#10;Slp8+SX13/fMSUr0e4MKX05mKEES0mE2fz3Fgzv3bM89zHBMVdJASb/dhPS9RFAGrvElVCqJ9LGT&#10;oWl80UlKw+8Tv4zzc7r1+EeufwIAAP//AwBQSwMEFAAGAAgAAAAhAEz4JAfeAAAACgEAAA8AAABk&#10;cnMvZG93bnJldi54bWxMj81OwzAQhO9IvIO1SNyo01CaKMSp+OsNDgSQOLrxNo6I15HttuHtWU5w&#10;250ZzX5bb2Y3iiOGOHhSsFxkIJA6bwbqFby/ba9KEDFpMnr0hAq+McKmOT+rdWX8iV7x2KZecAnF&#10;SiuwKU2VlLGz6HRc+AmJvb0PTideQy9N0Ccud6PMs2wtnR6IL1g94YPF7qs9OAUfq5cntO3+sQh0&#10;/fkctkO8uR+UuryY725BJJzTXxh+8RkdGmba+QOZKEYFZb7iJOt5UYDgQJ4vWdnxUK4LkE0t/7/Q&#10;/AAAAP//AwBQSwECLQAUAAYACAAAACEAtoM4kv4AAADhAQAAEwAAAAAAAAAAAAAAAAAAAAAAW0Nv&#10;bnRlbnRfVHlwZXNdLnhtbFBLAQItABQABgAIAAAAIQA4/SH/1gAAAJQBAAALAAAAAAAAAAAAAAAA&#10;AC8BAABfcmVscy8ucmVsc1BLAQItABQABgAIAAAAIQCJt66lbQIAAGsFAAAOAAAAAAAAAAAAAAAA&#10;AC4CAABkcnMvZTJvRG9jLnhtbFBLAQItABQABgAIAAAAIQBM+CQH3gAAAAoBAAAPAAAAAAAAAAAA&#10;AAAAAMcEAABkcnMvZG93bnJldi54bWxQSwUGAAAAAAQABADzAAAA0gUAAAAA&#10;" fillcolor="#fff2cc [663]" strokecolor="#1f3763 [1604]" strokeweight="1pt">
                <v:textbox>
                  <w:txbxContent>
                    <w:p w14:paraId="0706E37A" w14:textId="19A5CB4B" w:rsidR="00434C5A" w:rsidRPr="00D53656" w:rsidRDefault="00434C5A" w:rsidP="00434C5A">
                      <w:pPr>
                        <w:pStyle w:val="NoSpacing"/>
                        <w:rPr>
                          <w:b/>
                          <w:bCs/>
                          <w:lang w:val="en-MY"/>
                        </w:rPr>
                      </w:pPr>
                      <w:r>
                        <w:rPr>
                          <w:b/>
                          <w:bCs/>
                          <w:lang w:val="en-MY"/>
                        </w:rPr>
                        <w:t xml:space="preserve">The search </w:t>
                      </w:r>
                      <w:r w:rsidR="009757AF">
                        <w:rPr>
                          <w:b/>
                          <w:bCs/>
                          <w:lang w:val="en-MY"/>
                        </w:rPr>
                        <w:t>bar allows admin</w:t>
                      </w:r>
                      <w:r>
                        <w:rPr>
                          <w:b/>
                          <w:bCs/>
                          <w:lang w:val="en-MY"/>
                        </w:rPr>
                        <w:t xml:space="preserve"> to search </w:t>
                      </w:r>
                      <w:r w:rsidR="00F55672">
                        <w:rPr>
                          <w:b/>
                          <w:bCs/>
                          <w:lang w:val="en-MY"/>
                        </w:rPr>
                        <w:t>accounts</w:t>
                      </w:r>
                    </w:p>
                  </w:txbxContent>
                </v:textbox>
                <w10:wrap anchorx="margin"/>
              </v:shape>
            </w:pict>
          </mc:Fallback>
        </mc:AlternateContent>
      </w:r>
      <w:r w:rsidR="009757AF">
        <w:rPr>
          <w:noProof/>
          <w14:ligatures w14:val="standardContextual"/>
        </w:rPr>
        <mc:AlternateContent>
          <mc:Choice Requires="wps">
            <w:drawing>
              <wp:anchor distT="0" distB="0" distL="114300" distR="114300" simplePos="0" relativeHeight="251658277" behindDoc="0" locked="0" layoutInCell="1" allowOverlap="1" wp14:anchorId="272D5949" wp14:editId="5FF3EC72">
                <wp:simplePos x="0" y="0"/>
                <wp:positionH relativeFrom="margin">
                  <wp:posOffset>2231602</wp:posOffset>
                </wp:positionH>
                <wp:positionV relativeFrom="paragraph">
                  <wp:posOffset>180366</wp:posOffset>
                </wp:positionV>
                <wp:extent cx="1431283" cy="175704"/>
                <wp:effectExtent l="0" t="133350" r="17145" b="72390"/>
                <wp:wrapNone/>
                <wp:docPr id="446957640" name="Straight Arrow Connector 6"/>
                <wp:cNvGraphicFramePr/>
                <a:graphic xmlns:a="http://schemas.openxmlformats.org/drawingml/2006/main">
                  <a:graphicData uri="http://schemas.microsoft.com/office/word/2010/wordprocessingShape">
                    <wps:wsp>
                      <wps:cNvCnPr/>
                      <wps:spPr>
                        <a:xfrm flipH="1" flipV="1">
                          <a:off x="0" y="0"/>
                          <a:ext cx="1431283" cy="175704"/>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E0591" id="Straight Arrow Connector 6" o:spid="_x0000_s1026" type="#_x0000_t32" style="position:absolute;margin-left:175.7pt;margin-top:14.2pt;width:112.7pt;height:13.85pt;flip:x y;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xd68wEAAEkEAAAOAAAAZHJzL2Uyb0RvYy54bWysVE1vGyEQvVfqf0Dc6911nDiyvM7BadpD&#10;P6J+3QkLXiRgEEy89r/vwNqbNq0qteoFzTK8x5s3w65vDs6yvYrJgG95M6s5U15CZ/yu5V+/3L26&#10;5iyh8J2w4FXLjyrxm83LF+shrNQcerCdioxIfFoNoeU9YlhVVZK9ciLNIChPSQ3RCaTPuKu6KAZi&#10;d7aa1/VVNUDsQgSpUqLd2zHJN4VfayXxo9ZJIbMtJ21Y1ljWh7xWm7VY7aIIvZEnGeIfVDhhPF06&#10;Ud0KFOwxml+onJEREmicSXAVaG2kKjVQNU39rJrPvQiq1ELmpDDZlP4frfyw3/r7SDYMIa1SuI+5&#10;ioOOjmlrwlvqKS/RtxzlHGlmh2LgcTJQHZBJ2mwWF838+oIzSblmebmsF9nhamTM6BATvlHgWA5a&#10;njAKs+txC95TryCOd4j9u4Qj8AzIYOvZ0PLlFTW+SElgTXdnrM3JMjJqayPbC2q2kFJ5XJRz9tG9&#10;h27cX17WhB65J0iR+BMbCmNf+47hMdDUYjTC76w64awnwJNfJcKjVaPGT0oz02U3RpF5lJ/raiYm&#10;Op1hmqqYgKfq/gQ8nc9QVcb8b8ATotwMHiewMx7i72Tj4SxZj+fPDox1ZwseoDuWSSrW0LwWV09v&#10;Kz+IH78L/OkPsPkOAAD//wMAUEsDBBQABgAIAAAAIQCXyE8Y4AAAAAkBAAAPAAAAZHJzL2Rvd25y&#10;ZXYueG1sTI9BT8MwDIXvSPyHyEjcWNqNlq1rOiEQJ7hsRZt2yxrTVjROabK1/HvMCU629Z6ev5dv&#10;JtuJCw6+daQgnkUgkCpnWqoVvJcvd0sQPmgyunOECr7Rw6a4vsp1ZtxIW7zsQi04hHymFTQh9JmU&#10;vmrQaj9zPRJrH26wOvA51NIMeuRw28l5FKXS6pb4Q6N7fGqw+tydrQJMvsp65d+qVbsfy+jwetg/&#10;HxdK3d5Mj2sQAafwZ4ZffEaHgplO7kzGi07BIonv2apgvuTJhuQh5S4nXtIYZJHL/w2KHwAAAP//&#10;AwBQSwECLQAUAAYACAAAACEAtoM4kv4AAADhAQAAEwAAAAAAAAAAAAAAAAAAAAAAW0NvbnRlbnRf&#10;VHlwZXNdLnhtbFBLAQItABQABgAIAAAAIQA4/SH/1gAAAJQBAAALAAAAAAAAAAAAAAAAAC8BAABf&#10;cmVscy8ucmVsc1BLAQItABQABgAIAAAAIQCQgxd68wEAAEkEAAAOAAAAAAAAAAAAAAAAAC4CAABk&#10;cnMvZTJvRG9jLnhtbFBLAQItABQABgAIAAAAIQCXyE8Y4AAAAAkBAAAPAAAAAAAAAAAAAAAAAE0E&#10;AABkcnMvZG93bnJldi54bWxQSwUGAAAAAAQABADzAAAAWgUAAAAA&#10;" strokecolor="#bf8f00 [2407]" strokeweight="6pt">
                <v:stroke endarrow="block" joinstyle="miter"/>
                <w10:wrap anchorx="margin"/>
              </v:shape>
            </w:pict>
          </mc:Fallback>
        </mc:AlternateContent>
      </w:r>
      <w:r w:rsidR="009757AF">
        <w:rPr>
          <w:noProof/>
          <w14:ligatures w14:val="standardContextual"/>
        </w:rPr>
        <mc:AlternateContent>
          <mc:Choice Requires="wps">
            <w:drawing>
              <wp:anchor distT="0" distB="0" distL="114300" distR="114300" simplePos="0" relativeHeight="251658278" behindDoc="0" locked="0" layoutInCell="1" allowOverlap="1" wp14:anchorId="78439196" wp14:editId="4A4F3D5A">
                <wp:simplePos x="0" y="0"/>
                <wp:positionH relativeFrom="margin">
                  <wp:posOffset>1515701</wp:posOffset>
                </wp:positionH>
                <wp:positionV relativeFrom="paragraph">
                  <wp:posOffset>218040</wp:posOffset>
                </wp:positionV>
                <wp:extent cx="1005506" cy="354737"/>
                <wp:effectExtent l="0" t="76200" r="23495" b="45720"/>
                <wp:wrapNone/>
                <wp:docPr id="319349001" name="Straight Arrow Connector 6"/>
                <wp:cNvGraphicFramePr/>
                <a:graphic xmlns:a="http://schemas.openxmlformats.org/drawingml/2006/main">
                  <a:graphicData uri="http://schemas.microsoft.com/office/word/2010/wordprocessingShape">
                    <wps:wsp>
                      <wps:cNvCnPr/>
                      <wps:spPr>
                        <a:xfrm flipH="1" flipV="1">
                          <a:off x="0" y="0"/>
                          <a:ext cx="1005506" cy="354737"/>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8DAFE" id="Straight Arrow Connector 6" o:spid="_x0000_s1026" type="#_x0000_t32" style="position:absolute;margin-left:119.35pt;margin-top:17.15pt;width:79.15pt;height:27.95pt;flip:x y;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1Pj8wEAAEkEAAAOAAAAZHJzL2Uyb0RvYy54bWysVE1vGyEQvVfqf0Dc610nsV1ZXufgNO2h&#10;H1H6cSfs4EUCBgHx2v++A7vetGlVqVUvaJbhPd68GXZzfbSGHSBEja7h81nNGTiJrXb7hn/9cvvq&#10;NWcxCdcKgw4afoLIr7cvX2x6v4YL7NC0EBiRuLjufcO7lPy6qqLswIo4Qw+OkgqDFYk+w75qg+iJ&#10;3Zrqoq6XVY+h9QElxEi7N0OSbwu/UiDTJ6UiJGYaTtpSWUNZH/JabTdivQ/Cd1qOMsQ/qLBCO7p0&#10;oroRSbDHoH+hsloGjKjSTKKtUCktodRA1czrZ9V87oSHUguZE/1kU/x/tPLjYefuAtnQ+7iO/i7k&#10;Ko4qWKaM9u+op7xE33KUc6SZHYuBp8lAOCYmaXNe14tFveRMUu5ycbW6XGWHq4Exo32I6S2gZTlo&#10;eExB6H2Xdugc9QrDcIc4vI9pAJ4BGWwc6xu+WlLji5SIRre32picLCMDOxPYQVCzhZTg0lU5Zx7t&#10;B2yH/dWiJvTAPUGKxJ/YktDmjWtZOnma2hS0cHsDI844Ajz5VaJ0MjBovAfFdJvdGETmUX6uaz4x&#10;0ekMU1TFBByr+xNwPJ+hUMb8b8ATotyMLk1gqx2G38lOx7NkNZw/OzDUnS14wPZUJqlYQ/NaXB3f&#10;Vn4QP34X+NMfYPsdAAD//wMAUEsDBBQABgAIAAAAIQDz6oFt3wAAAAkBAAAPAAAAZHJzL2Rvd25y&#10;ZXYueG1sTI/BTsMwEETvSPyDtUjcqE0CtAnZVAjECS5tUCtubrwkEbEdYrcJf89yguNqn2beFOvZ&#10;9uJEY+i8Q7heKBDkam861yC8Vc9XKxAhamd07x0hfFOAdXl+Vujc+Mlt6LSNjeAQF3KN0MY45FKG&#10;uiWrw8IP5Pj34UerI59jI82oJw63vUyUupNWd44bWj3QY0v15/ZoEej2q2qy8Fpn3W6q1P5lv3t6&#10;TxEvL+aHexCR5vgHw68+q0PJTgd/dCaIHiFJV0tGEdKbFAQDabbkcQeETCUgy0L+X1D+AAAA//8D&#10;AFBLAQItABQABgAIAAAAIQC2gziS/gAAAOEBAAATAAAAAAAAAAAAAAAAAAAAAABbQ29udGVudF9U&#10;eXBlc10ueG1sUEsBAi0AFAAGAAgAAAAhADj9If/WAAAAlAEAAAsAAAAAAAAAAAAAAAAALwEAAF9y&#10;ZWxzLy5yZWxzUEsBAi0AFAAGAAgAAAAhABGHU+PzAQAASQQAAA4AAAAAAAAAAAAAAAAALgIAAGRy&#10;cy9lMm9Eb2MueG1sUEsBAi0AFAAGAAgAAAAhAPPqgW3fAAAACQEAAA8AAAAAAAAAAAAAAAAATQQA&#10;AGRycy9kb3ducmV2LnhtbFBLBQYAAAAABAAEAPMAAABZBQAAAAA=&#10;" strokecolor="#bf8f00 [2407]" strokeweight="6pt">
                <v:stroke endarrow="block" joinstyle="miter"/>
                <w10:wrap anchorx="margin"/>
              </v:shape>
            </w:pict>
          </mc:Fallback>
        </mc:AlternateContent>
      </w:r>
      <w:r w:rsidR="009757AF">
        <w:rPr>
          <w:noProof/>
          <w14:ligatures w14:val="standardContextual"/>
        </w:rPr>
        <mc:AlternateContent>
          <mc:Choice Requires="wps">
            <w:drawing>
              <wp:anchor distT="0" distB="0" distL="114300" distR="114300" simplePos="0" relativeHeight="251658279" behindDoc="0" locked="0" layoutInCell="1" allowOverlap="1" wp14:anchorId="53D443F2" wp14:editId="4CF8B66A">
                <wp:simplePos x="0" y="0"/>
                <wp:positionH relativeFrom="margin">
                  <wp:posOffset>955396</wp:posOffset>
                </wp:positionH>
                <wp:positionV relativeFrom="paragraph">
                  <wp:posOffset>244764</wp:posOffset>
                </wp:positionV>
                <wp:extent cx="720123" cy="433723"/>
                <wp:effectExtent l="38100" t="38100" r="22860" b="42545"/>
                <wp:wrapNone/>
                <wp:docPr id="1643257775" name="Straight Arrow Connector 6"/>
                <wp:cNvGraphicFramePr/>
                <a:graphic xmlns:a="http://schemas.openxmlformats.org/drawingml/2006/main">
                  <a:graphicData uri="http://schemas.microsoft.com/office/word/2010/wordprocessingShape">
                    <wps:wsp>
                      <wps:cNvCnPr/>
                      <wps:spPr>
                        <a:xfrm flipH="1" flipV="1">
                          <a:off x="0" y="0"/>
                          <a:ext cx="720123" cy="433723"/>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1003F" id="Straight Arrow Connector 6" o:spid="_x0000_s1026" type="#_x0000_t32" style="position:absolute;margin-left:75.25pt;margin-top:19.25pt;width:56.7pt;height:34.15pt;flip:x y;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hj8wEAAEgEAAAOAAAAZHJzL2Uyb0RvYy54bWysVE1vGyEQvVfqf0Dc6/VHGleW1zk4TXvo&#10;R9Q2vRMWvEjAIJh47X/fAezNR0+NekGzDO/NvMew66uDs2yvYjLgWz6bTDlTXkJn/K7ld79u3n3g&#10;LKHwnbDgVcuPKvGrzds36yGs1Bx6sJ2KjEh8Wg2h5T1iWDVNkr1yIk0gKE9JDdEJpM+4a7ooBmJ3&#10;tplPp5fNALELEaRKiXava5JvCr/WSuJ3rZNCZltOvWFZY1nv89ps1mK1iyL0Rp7aEK/owgnjqehI&#10;dS1QsIdo/qJyRkZIoHEiwTWgtZGqaCA1s+kLNT97EVTRQuakMNqU/h+t/Lbf+ttINgwhrVK4jVnF&#10;QUfHtDXhM90pL9HvHOUc9cwOxcDjaKA6IJO0uSQR8wVnklIXi8WSYmJuKmEGh5jwkwLHctDyhFGY&#10;XY9b8J6uCmItIfZfElbgGZDB1rOBalzSvZdOEljT3Rhrc7JMjNrayPaC7lpIqTxelHP2wX2Fru4v&#10;308JXblHSGnxGRsKYz/6juEx0NBiNMLvrDrhrCfAo10lwqNVtccfSjPTkRlVy1jkaV+zkYlOZ5gm&#10;FSPwpC4/gZeCzsDT+QxVZcr/BTwiSmXwOIKd8RCrt8+r42GsXM+fHai6swX30B3LIBVraFyLq6en&#10;ld/D0+8Cf/wBbP4AAAD//wMAUEsDBBQABgAIAAAAIQB73xt83wAAAAoBAAAPAAAAZHJzL2Rvd25y&#10;ZXYueG1sTI9BT4NAEIXvJv6HzZh4s7uWQICyNEbjSS8W08bbFqZAZGeR3Rb8944nPU1e3pc37xXb&#10;xQ7igpPvHWm4XykQSLVremo1vFfPdykIHww1ZnCEGr7Rw7a8vipM3riZ3vCyC63gEPK50dCFMOZS&#10;+rpDa/zKjUjsndxkTWA5tbKZzMzhdpBrpRJpTU/8oTMjPnZYf+7OVgPGX1Wb+dc66/dzpQ4vh/3T&#10;R6T17c3ysAERcAl/MPzW5+pQcqejO1PjxcA6VjGjGqKULwPrJMpAHNlRSQqyLOT/CeUPAAAA//8D&#10;AFBLAQItABQABgAIAAAAIQC2gziS/gAAAOEBAAATAAAAAAAAAAAAAAAAAAAAAABbQ29udGVudF9U&#10;eXBlc10ueG1sUEsBAi0AFAAGAAgAAAAhADj9If/WAAAAlAEAAAsAAAAAAAAAAAAAAAAALwEAAF9y&#10;ZWxzLy5yZWxzUEsBAi0AFAAGAAgAAAAhAPa5+GPzAQAASAQAAA4AAAAAAAAAAAAAAAAALgIAAGRy&#10;cy9lMm9Eb2MueG1sUEsBAi0AFAAGAAgAAAAhAHvfG3zfAAAACgEAAA8AAAAAAAAAAAAAAAAATQQA&#10;AGRycy9kb3ducmV2LnhtbFBLBQYAAAAABAAEAPMAAABZBQAAAAA=&#10;" strokecolor="#bf8f00 [2407]" strokeweight="6pt">
                <v:stroke endarrow="block" joinstyle="miter"/>
                <w10:wrap anchorx="margin"/>
              </v:shape>
            </w:pict>
          </mc:Fallback>
        </mc:AlternateContent>
      </w:r>
      <w:r w:rsidR="009757AF">
        <w:rPr>
          <w:noProof/>
          <w14:ligatures w14:val="standardContextual"/>
        </w:rPr>
        <mc:AlternateContent>
          <mc:Choice Requires="wps">
            <w:drawing>
              <wp:anchor distT="0" distB="0" distL="114300" distR="114300" simplePos="0" relativeHeight="251658280" behindDoc="0" locked="0" layoutInCell="1" allowOverlap="1" wp14:anchorId="5C0A159A" wp14:editId="3FBF663B">
                <wp:simplePos x="0" y="0"/>
                <wp:positionH relativeFrom="margin">
                  <wp:posOffset>898261</wp:posOffset>
                </wp:positionH>
                <wp:positionV relativeFrom="paragraph">
                  <wp:posOffset>436453</wp:posOffset>
                </wp:positionV>
                <wp:extent cx="45719" cy="347745"/>
                <wp:effectExtent l="57150" t="38100" r="88265" b="14605"/>
                <wp:wrapNone/>
                <wp:docPr id="479998483" name="Straight Arrow Connector 6"/>
                <wp:cNvGraphicFramePr/>
                <a:graphic xmlns:a="http://schemas.openxmlformats.org/drawingml/2006/main">
                  <a:graphicData uri="http://schemas.microsoft.com/office/word/2010/wordprocessingShape">
                    <wps:wsp>
                      <wps:cNvCnPr/>
                      <wps:spPr>
                        <a:xfrm flipH="1" flipV="1">
                          <a:off x="0" y="0"/>
                          <a:ext cx="45719" cy="347745"/>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8596D" id="Straight Arrow Connector 6" o:spid="_x0000_s1026" type="#_x0000_t32" style="position:absolute;margin-left:70.75pt;margin-top:34.35pt;width:3.6pt;height:27.4pt;flip:x y;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qp9AEAAEcEAAAOAAAAZHJzL2Uyb0RvYy54bWysU01vGyEQvVfqf0Dc67VTO24tr3NwmvbQ&#10;NlG/7oQFLxIwCCZe+993AHvz0VOrXtDA8N7Mewzrq4OzbK9iMuBbPptMOVNeQmf8ruU/f9y8ecdZ&#10;QuE7YcGrlh9V4leb16/WQ1ipC+jBdioyIvFpNYSW94hh1TRJ9sqJNIGgPCU1RCeQtnHXdFEMxO5s&#10;czGdXjYDxC5EkColOr2uSb4p/ForibdaJ4XMtpx6w7LGst7ntdmsxWoXReiNPLUh/qELJ4ynoiPV&#10;tUDBHqL5g8oZGSGBxokE14DWRqqigdTMpi/UfO9FUEULmZPCaFP6f7Ty637r7yLZMIS0SuEuZhUH&#10;HR3T1oRP9Ka8RL9ylHPUMzsUA4+jgeqATNLhfLGcvedMUubtfLmcL7K/TeXL2BATflTgWA5anjAK&#10;s+txC97TS0GsFcT+c8IKPAMy2Ho2tHx5Sc9eGklgTXdjrM3JMjBqayPbC3pqIaXyOC/37IP7Al09&#10;Xy6mhK7cI6S0+IwNhbEffMfwGGhmMRrhd1adcNYT4NGtEuHRqtrjN6WZ6ciLqmUs8rSv2chEtzNM&#10;k4oReFKXf8BLQWfg6X6GqjLkfwMeEaUyeBzBzniI1dvn1fEwVq73zw5U3dmCe+iOZY6KNTStxdXT&#10;z8rf4em+wB///+Y3AAAA//8DAFBLAwQUAAYACAAAACEA6LKtj98AAAAKAQAADwAAAGRycy9kb3du&#10;cmV2LnhtbEyPzU7DMBCE70i8g7VI3KjTn5Q2jVMhECe4tEGtenPjJYmI1yF2m/D2bE5wm9F+mp1J&#10;t4NtxBU7XztSMJ1EIJAKZ2oqFXzkrw8rED5oMrpxhAp+0MM2u71JdWJcTzu87kMpOIR8ohVUIbSJ&#10;lL6o0Go/cS0S3z5dZ3Vg25XSdLrncNvIWRQtpdU18YdKt/hcYfG1v1gFGH/n5dq/F+v60OfR8e14&#10;eDnNlbq/G542IAIO4Q+GsT5Xh4w7nd2FjBcN+8U0ZlTBcvUIYgQWozizmM1jkFkq/0/IfgEAAP//&#10;AwBQSwECLQAUAAYACAAAACEAtoM4kv4AAADhAQAAEwAAAAAAAAAAAAAAAAAAAAAAW0NvbnRlbnRf&#10;VHlwZXNdLnhtbFBLAQItABQABgAIAAAAIQA4/SH/1gAAAJQBAAALAAAAAAAAAAAAAAAAAC8BAABf&#10;cmVscy8ucmVsc1BLAQItABQABgAIAAAAIQALReqp9AEAAEcEAAAOAAAAAAAAAAAAAAAAAC4CAABk&#10;cnMvZTJvRG9jLnhtbFBLAQItABQABgAIAAAAIQDosq2P3wAAAAoBAAAPAAAAAAAAAAAAAAAAAE4E&#10;AABkcnMvZG93bnJldi54bWxQSwUGAAAAAAQABADzAAAAWgUAAAAA&#10;" strokecolor="#bf8f00 [2407]" strokeweight="6pt">
                <v:stroke endarrow="block" joinstyle="miter"/>
                <w10:wrap anchorx="margin"/>
              </v:shape>
            </w:pict>
          </mc:Fallback>
        </mc:AlternateContent>
      </w:r>
      <w:r w:rsidR="009757AF">
        <w:rPr>
          <w:noProof/>
        </w:rPr>
        <mc:AlternateContent>
          <mc:Choice Requires="wps">
            <w:drawing>
              <wp:anchor distT="45720" distB="45720" distL="114300" distR="114300" simplePos="0" relativeHeight="251658271" behindDoc="0" locked="0" layoutInCell="1" allowOverlap="1" wp14:anchorId="51D71A29" wp14:editId="489BB1FA">
                <wp:simplePos x="0" y="0"/>
                <wp:positionH relativeFrom="margin">
                  <wp:posOffset>1590730</wp:posOffset>
                </wp:positionH>
                <wp:positionV relativeFrom="paragraph">
                  <wp:posOffset>683260</wp:posOffset>
                </wp:positionV>
                <wp:extent cx="739977" cy="1004254"/>
                <wp:effectExtent l="0" t="0" r="22225" b="24765"/>
                <wp:wrapNone/>
                <wp:docPr id="1368828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977" cy="1004254"/>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7EC8E25" w14:textId="2734BD10" w:rsidR="00434C5A" w:rsidRPr="00D53656" w:rsidRDefault="00A732B4" w:rsidP="00434C5A">
                            <w:pPr>
                              <w:pStyle w:val="NoSpacing"/>
                              <w:rPr>
                                <w:b/>
                                <w:sz w:val="20"/>
                                <w:szCs w:val="20"/>
                                <w:lang w:val="en-MY"/>
                              </w:rPr>
                            </w:pPr>
                            <w:r w:rsidRPr="00A732B4">
                              <w:rPr>
                                <w:b/>
                                <w:bCs/>
                                <w:sz w:val="20"/>
                                <w:szCs w:val="20"/>
                                <w:lang w:val="en-MY"/>
                              </w:rPr>
                              <w:t>This button allows admin to add new 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71A29" id="_x0000_s1046" type="#_x0000_t202" style="position:absolute;margin-left:125.25pt;margin-top:53.8pt;width:58.25pt;height:79.1pt;z-index:25165827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x9bQIAAGsFAAAOAAAAZHJzL2Uyb0RvYy54bWysVF1v0zAUfUfiP1h+Z0lLR9eo6TQ6hpDG&#10;hxj8ANdxGmuOb7DdJt2v5/omzTpAYkK8WPa17zn3Hh97ednVhu2V8xpszidnKWfKSii03eb8+7eb&#10;Vxec+SBsIQxYlfOD8vxy9fLFsm0yNYUKTKEcQxDrs7bJeRVCkyWJl5WqhT+DRlncLMHVIuDSbZPC&#10;iRbRa5NM0/RN0oIrGgdSeY/R636Trwi/LJUMn8vSq8BMzrG2QKOjcRPHZLUU2daJptJyKEP8QxW1&#10;0BZJR6hrEQTbOf0bVK2lAw9lOJNQJ1CWWirqAbuZpL90c1eJRlEvKI5vRpn8/4OVn/Z3zRfHQvcW&#10;OrxAasI3tyDvPbOwroTdqivnoK2UKJB4EiVL2sZnQ2qU2mc+gmzaj1DgJYtdAALqSldHVbBPhuh4&#10;AYdRdNUFJjE4f71YzOecSdyapOlsej4jCpEdsxvnw3sFNYuTnDu8VEIX+1sfYjUiOx6JZB6MLm60&#10;MbSIRlJr49heoAWElMqGGaWbXY3l9nG0UjqYAcNomT58cQwjBVkyIhHhExJjn8fbq3vKe/48gqj9&#10;O1uQWYPQpp9jUZGZLiPqP9xEOBgV6zH2qyqZLlDjKTU8dnCqxXQQm07HtBKVGxMHPzwV0YTeBOPZ&#10;mKbosY2J6d8ZxwxiBRvG5FpbcH8CKO5H5v78sfu+52jE0G06bBp7pvuMoQ0UB3Sng/7142+Fkwrc&#10;A2ctvvyc+x874RRn5oNFhy8ms1n8KmgxO58jEHOnO5vTHWElQuU8cNZP14G+l9iUhSt8CaUmkz5W&#10;MhSNL5qsNPw+8cs4XdOpxz9y9RMAAP//AwBQSwMEFAAGAAgAAAAhAG1vZ1reAAAACwEAAA8AAABk&#10;cnMvZG93bnJldi54bWxMj8tOwzAQRfdI/IM1SOyoQ0uSKsSpeHUHCwJILN1kGlvE48h22/D3DCtY&#10;ju7RnXPrzexGccQQrScF14sMBFLne0uDgve37dUaREyaej16QgXfGGHTnJ/Vuur9iV7x2KZBcAnF&#10;SiswKU2VlLEz6HRc+AmJs70PTic+wyD7oE9c7ka5zLJCOm2JPxg94YPB7qs9OAUfNy9PaNr9Yxlo&#10;9fkctjbm91apy4v57hZEwjn9wfCrz+rQsNPOH6iPYlSwzLOcUQ6ysgDBxKooed2OoyJfg2xq+X9D&#10;8wMAAP//AwBQSwECLQAUAAYACAAAACEAtoM4kv4AAADhAQAAEwAAAAAAAAAAAAAAAAAAAAAAW0Nv&#10;bnRlbnRfVHlwZXNdLnhtbFBLAQItABQABgAIAAAAIQA4/SH/1gAAAJQBAAALAAAAAAAAAAAAAAAA&#10;AC8BAABfcmVscy8ucmVsc1BLAQItABQABgAIAAAAIQAZVWx9bQIAAGsFAAAOAAAAAAAAAAAAAAAA&#10;AC4CAABkcnMvZTJvRG9jLnhtbFBLAQItABQABgAIAAAAIQBtb2da3gAAAAsBAAAPAAAAAAAAAAAA&#10;AAAAAMcEAABkcnMvZG93bnJldi54bWxQSwUGAAAAAAQABADzAAAA0gUAAAAA&#10;" fillcolor="#fff2cc [663]" strokecolor="#1f3763 [1604]" strokeweight="1pt">
                <v:textbox>
                  <w:txbxContent>
                    <w:p w14:paraId="07EC8E25" w14:textId="2734BD10" w:rsidR="00434C5A" w:rsidRPr="00D53656" w:rsidRDefault="00A732B4" w:rsidP="00434C5A">
                      <w:pPr>
                        <w:pStyle w:val="NoSpacing"/>
                        <w:rPr>
                          <w:b/>
                          <w:sz w:val="20"/>
                          <w:szCs w:val="20"/>
                          <w:lang w:val="en-MY"/>
                        </w:rPr>
                      </w:pPr>
                      <w:r w:rsidRPr="00A732B4">
                        <w:rPr>
                          <w:b/>
                          <w:bCs/>
                          <w:sz w:val="20"/>
                          <w:szCs w:val="20"/>
                          <w:lang w:val="en-MY"/>
                        </w:rPr>
                        <w:t>This button allows admin to add new contact.</w:t>
                      </w:r>
                    </w:p>
                  </w:txbxContent>
                </v:textbox>
                <w10:wrap anchorx="margin"/>
              </v:shape>
            </w:pict>
          </mc:Fallback>
        </mc:AlternateContent>
      </w:r>
      <w:r w:rsidR="00A83FCA">
        <w:rPr>
          <w:noProof/>
        </w:rPr>
        <mc:AlternateContent>
          <mc:Choice Requires="wps">
            <w:drawing>
              <wp:anchor distT="45720" distB="45720" distL="114300" distR="114300" simplePos="0" relativeHeight="251658275" behindDoc="0" locked="0" layoutInCell="1" allowOverlap="1" wp14:anchorId="4D689864" wp14:editId="73F6B3BA">
                <wp:simplePos x="0" y="0"/>
                <wp:positionH relativeFrom="margin">
                  <wp:posOffset>2711399</wp:posOffset>
                </wp:positionH>
                <wp:positionV relativeFrom="paragraph">
                  <wp:posOffset>3627681</wp:posOffset>
                </wp:positionV>
                <wp:extent cx="1432384" cy="597267"/>
                <wp:effectExtent l="0" t="0" r="15875" b="12700"/>
                <wp:wrapNone/>
                <wp:docPr id="578844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384" cy="597267"/>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3341F628" w14:textId="6DA6FA87" w:rsidR="00434C5A" w:rsidRPr="00D53656" w:rsidRDefault="00A83FCA" w:rsidP="00434C5A">
                            <w:pPr>
                              <w:pStyle w:val="NoSpacing"/>
                              <w:rPr>
                                <w:b/>
                                <w:bCs/>
                                <w:lang w:val="en-MY"/>
                              </w:rPr>
                            </w:pPr>
                            <w:r>
                              <w:rPr>
                                <w:b/>
                                <w:bCs/>
                                <w:lang w:val="en-MY"/>
                              </w:rPr>
                              <w:t>The edit button edits the user account’s credential.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89864" id="_x0000_s1047" type="#_x0000_t202" style="position:absolute;margin-left:213.5pt;margin-top:285.65pt;width:112.8pt;height:47.05pt;z-index:2516582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AJbQIAAGsFAAAOAAAAZHJzL2Uyb0RvYy54bWysVMtu2zAQvBfoPxC8N7IVJ3EEy0HqNEWB&#10;9IGm/QCaoiwiFFclaUvO13e5khWnLdCg6IXga3d2hsNdXHW1YTvlvAab8+nJhDNlJRTabnL+/dvt&#10;mzlnPghbCANW5XyvPL9avn61aJtMpVCBKZRjmMT6rG1yXoXQZEniZaVq4U+gURYPS3C1CLh0m6Rw&#10;osXstUnSyeQ8acEVjQOpvMfdm/6QLyl/WSoZPpelV4GZnGNtgUZH4zqOyXIhso0TTaXlUIb4hypq&#10;oS2CjqluRBBs6/RvqWotHXgow4mEOoGy1FIRB2QznfzC5r4SjSIuKI5vRpn8/0srP+3umy+Ohe4t&#10;dPiARMI3dyAfPLOwqoTdqGvnoK2UKBB4GiVL2sZnQ2iU2mc+Jlm3H6HARxbbAJSoK10dVUGeDLPj&#10;A+xH0VUXmIyQs9P0dD7jTOLZ2eVFen5BECI7RDfOh/cKahYnOXf4qJRd7O58iNWI7HAlgnkwurjV&#10;xtAiGkmtjGM7gRYQUiobZhRutjWW2++jlSaDGXAbLdNvzw/bCEGWjJkI8BmIsS/D7dU9xj17GUDU&#10;/p0tyKxBaNPPsaiITI8R9R9eIuyNivUY+1WVTBeocUqERwbHWqSD2HQ7hpWo3Bg4+OG5iCb0Jhjv&#10;xjBFn20MnPwdcYwgVLBhDK61BfenBMXDiNzfP7DvOUcjhm7dIWnkTFfj1hqKPbrTQf/7sVvhpAL3&#10;yFmLPz/n/sdWOMWZ+WDR4ZfT2Sy2ClrMzi5SXLjjk/XxibASU+U8cNZPV4HaSyRl4Rp/QqnJpE+V&#10;DEXjjyYrDd0ntozjNd166pHLnwAAAP//AwBQSwMEFAAGAAgAAAAhAIusmIrgAAAACwEAAA8AAABk&#10;cnMvZG93bnJldi54bWxMj0tPwzAQhO9I/AdrkbhRp2keVYhT8eqNHghU4ujG2zgiXke224Z/jznB&#10;bVYzmv2m3sxmZGd0frAkYLlIgCF1Vg3UC/h4396tgfkgScnREgr4Rg+b5vqqlpWyF3rDcxt6FkvI&#10;V1KADmGqOPedRiP9wk5I0TtaZ2SIp+u5cvISy83I0yQpuJEDxQ9aTviksftqT0bAPtu9oG6Pz6Wj&#10;1eer2w4+fxyEuL2ZH+6BBZzDXxh+8SM6NJHpYE+kPBsFZGkZtwQBeblcAYuJIk8LYIcoijwD3tT8&#10;/4bmBwAA//8DAFBLAQItABQABgAIAAAAIQC2gziS/gAAAOEBAAATAAAAAAAAAAAAAAAAAAAAAABb&#10;Q29udGVudF9UeXBlc10ueG1sUEsBAi0AFAAGAAgAAAAhADj9If/WAAAAlAEAAAsAAAAAAAAAAAAA&#10;AAAALwEAAF9yZWxzLy5yZWxzUEsBAi0AFAAGAAgAAAAhAG2kYAltAgAAawUAAA4AAAAAAAAAAAAA&#10;AAAALgIAAGRycy9lMm9Eb2MueG1sUEsBAi0AFAAGAAgAAAAhAIusmIrgAAAACwEAAA8AAAAAAAAA&#10;AAAAAAAAxwQAAGRycy9kb3ducmV2LnhtbFBLBQYAAAAABAAEAPMAAADUBQAAAAA=&#10;" fillcolor="#fff2cc [663]" strokecolor="#1f3763 [1604]" strokeweight="1pt">
                <v:textbox>
                  <w:txbxContent>
                    <w:p w14:paraId="3341F628" w14:textId="6DA6FA87" w:rsidR="00434C5A" w:rsidRPr="00D53656" w:rsidRDefault="00A83FCA" w:rsidP="00434C5A">
                      <w:pPr>
                        <w:pStyle w:val="NoSpacing"/>
                        <w:rPr>
                          <w:b/>
                          <w:bCs/>
                          <w:lang w:val="en-MY"/>
                        </w:rPr>
                      </w:pPr>
                      <w:r>
                        <w:rPr>
                          <w:b/>
                          <w:bCs/>
                          <w:lang w:val="en-MY"/>
                        </w:rPr>
                        <w:t>The edit button edits the user account’s credential.</w:t>
                      </w:r>
                    </w:p>
                  </w:txbxContent>
                </v:textbox>
                <w10:wrap anchorx="margin"/>
              </v:shape>
            </w:pict>
          </mc:Fallback>
        </mc:AlternateContent>
      </w:r>
      <w:r w:rsidR="006255CC">
        <w:rPr>
          <w:noProof/>
          <w14:ligatures w14:val="standardContextual"/>
        </w:rPr>
        <mc:AlternateContent>
          <mc:Choice Requires="wps">
            <w:drawing>
              <wp:anchor distT="0" distB="0" distL="114300" distR="114300" simplePos="0" relativeHeight="251658282" behindDoc="0" locked="0" layoutInCell="1" allowOverlap="1" wp14:anchorId="22C64B73" wp14:editId="6D987063">
                <wp:simplePos x="0" y="0"/>
                <wp:positionH relativeFrom="margin">
                  <wp:posOffset>1507483</wp:posOffset>
                </wp:positionH>
                <wp:positionV relativeFrom="paragraph">
                  <wp:posOffset>4333996</wp:posOffset>
                </wp:positionV>
                <wp:extent cx="400600" cy="557075"/>
                <wp:effectExtent l="38100" t="38100" r="57150" b="52705"/>
                <wp:wrapNone/>
                <wp:docPr id="1608821848" name="Straight Arrow Connector 6"/>
                <wp:cNvGraphicFramePr/>
                <a:graphic xmlns:a="http://schemas.openxmlformats.org/drawingml/2006/main">
                  <a:graphicData uri="http://schemas.microsoft.com/office/word/2010/wordprocessingShape">
                    <wps:wsp>
                      <wps:cNvCnPr/>
                      <wps:spPr>
                        <a:xfrm>
                          <a:off x="0" y="0"/>
                          <a:ext cx="400600" cy="557075"/>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D0EEF" id="Straight Arrow Connector 6" o:spid="_x0000_s1026" type="#_x0000_t32" style="position:absolute;margin-left:118.7pt;margin-top:341.25pt;width:31.55pt;height:43.8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tXW6AEAADQEAAAOAAAAZHJzL2Uyb0RvYy54bWysU01z2yAQvXem/4HhXkvOxHFHYzkHp+ml&#10;H5mm/QEELRIzwDJALPvfd0G2nKSndnpBgt33dt9j2dwerGF7CFGja/lyUXMGTmKnXd/yXz/vP3zk&#10;LCbhOmHQQcuPEPnt9v27zegbuMIBTQeBEYmLzehbPqTkm6qKcgAr4gI9OAoqDFYk2oa+6oIYid2a&#10;6qqub6oRQ+cDSoiRTu+mIN8WfqVApu9KRUjMtJx6S2UNZX3Ka7XdiKYPwg9antoQ/9CFFdpR0Znq&#10;TiTBnoP+g8pqGTCiSguJtkKltISigdQs6zdqHgfhoWghc6KfbYr/j1Z+2+/cQyAbRh+b6B9CVnFQ&#10;weYv9ccOxazjbBYcEpN0eE3u12SppNBqta7Xq2xmdQH7ENNnQMvyT8tjCkL3Q9qhc3QtGJbFMLH/&#10;EtMEPANyZePY2PL1Dd1xSYtodHevjcnBMh2wM4HtBd2rkBJcui555tl+xW46X69qQk/cM6S0+Iot&#10;CW0+uY6lo6cBTUEL1xs44YwjwMWa8peOBqYef4BiuiMzJi1zkZd9LWcmys4wRSpm4EldHve3gs7A&#10;U36GQpnovwHPiFIZXZrBVjsMk7evq6fDXHnKPzsw6c4WPGF3LENTrKHRLK6enlGe/Zf7Ar889u1v&#10;AAAA//8DAFBLAwQUAAYACAAAACEAL9Y8PN8AAAALAQAADwAAAGRycy9kb3ducmV2LnhtbEyPwU7D&#10;MAyG70i8Q2QkbixZ262jNJ0QEhITJwYP4DVZ261xqibdyttjTnCz5V+fv7/czq4XFzuGzpOG5UKB&#10;sFR701Gj4evz9WEDIkQkg70nq+HbBthWtzclFsZf6cNe9rERDKFQoIY2xqGQMtStdRgWfrDEt6Mf&#10;HUZex0aaEa8Md71MlFpLhx3xhxYH+9La+ryfnIZ8RzJ9nPC0ej8fXdi9Zdlp6bW+v5ufn0BEO8e/&#10;MPzqszpU7HTwE5kgeg1Jmmcc1bDeJCsQnEiV4uHA+FwlIKtS/u9Q/QAAAP//AwBQSwECLQAUAAYA&#10;CAAAACEAtoM4kv4AAADhAQAAEwAAAAAAAAAAAAAAAAAAAAAAW0NvbnRlbnRfVHlwZXNdLnhtbFBL&#10;AQItABQABgAIAAAAIQA4/SH/1gAAAJQBAAALAAAAAAAAAAAAAAAAAC8BAABfcmVscy8ucmVsc1BL&#10;AQItABQABgAIAAAAIQAR2tXW6AEAADQEAAAOAAAAAAAAAAAAAAAAAC4CAABkcnMvZTJvRG9jLnht&#10;bFBLAQItABQABgAIAAAAIQAv1jw83wAAAAsBAAAPAAAAAAAAAAAAAAAAAEIEAABkcnMvZG93bnJl&#10;di54bWxQSwUGAAAAAAQABADzAAAATgUAAAAA&#10;" strokecolor="#bf8f00 [2407]" strokeweight="6pt">
                <v:stroke endarrow="block" joinstyle="miter"/>
                <w10:wrap anchorx="margin"/>
              </v:shape>
            </w:pict>
          </mc:Fallback>
        </mc:AlternateContent>
      </w:r>
      <w:r w:rsidR="006255CC">
        <w:rPr>
          <w:noProof/>
          <w14:ligatures w14:val="standardContextual"/>
        </w:rPr>
        <mc:AlternateContent>
          <mc:Choice Requires="wps">
            <w:drawing>
              <wp:anchor distT="0" distB="0" distL="114300" distR="114300" simplePos="0" relativeHeight="251658281" behindDoc="0" locked="0" layoutInCell="1" allowOverlap="1" wp14:anchorId="5A2F3074" wp14:editId="38B187D5">
                <wp:simplePos x="0" y="0"/>
                <wp:positionH relativeFrom="margin">
                  <wp:posOffset>2273886</wp:posOffset>
                </wp:positionH>
                <wp:positionV relativeFrom="paragraph">
                  <wp:posOffset>4272662</wp:posOffset>
                </wp:positionV>
                <wp:extent cx="775875" cy="601271"/>
                <wp:effectExtent l="38100" t="38100" r="24765" b="46990"/>
                <wp:wrapNone/>
                <wp:docPr id="914933301" name="Straight Arrow Connector 6"/>
                <wp:cNvGraphicFramePr/>
                <a:graphic xmlns:a="http://schemas.openxmlformats.org/drawingml/2006/main">
                  <a:graphicData uri="http://schemas.microsoft.com/office/word/2010/wordprocessingShape">
                    <wps:wsp>
                      <wps:cNvCnPr/>
                      <wps:spPr>
                        <a:xfrm flipH="1">
                          <a:off x="0" y="0"/>
                          <a:ext cx="775875" cy="601271"/>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59896" id="Straight Arrow Connector 6" o:spid="_x0000_s1026" type="#_x0000_t32" style="position:absolute;margin-left:179.05pt;margin-top:336.45pt;width:61.1pt;height:47.35pt;flip:x;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V8AEAAD4EAAAOAAAAZHJzL2Uyb0RvYy54bWysU8uOGyEQvEfKPyDu8YyteL2yPN6DN5sc&#10;8ljl8QEsAx4koBH0euy/TwP27COnRLkgoKnqrupmc3N0lh1UTAZ8x+ezljPlJfTG7zv+6+fdu2vO&#10;EgrfCwtedfykEr/Zvn2zGcNaLWAA26vIiMSn9Rg6PiCGddMkOSgn0gyC8hTUEJ1AOsZ900cxEruz&#10;zaJtr5oRYh8iSJUS3d7WIN8Wfq2VxG9aJ4XMdpxqw7LGsj7ktdluxHofRRiMPJch/qEKJ4ynpBPV&#10;rUDBHqP5g8oZGSGBxpkE14DWRqqigdTM21dqfgwiqKKFzElhsin9P1r59bDz95FsGENap3Afs4qj&#10;jo5pa8In6mnRRZWyY7HtNNmmjsgkXa5Wy+vVkjNJoat2vljNs61Npcl0ISb8qMCxvOl4wijMfsAd&#10;eE8NglhTiMPnhBV4AWSw9WykHFfU7VJJAmv6O2NtDpY5UTsb2UFQh4WUyuP78s4+ui/Q1/vVsiV0&#10;5Z4gpcQXbCiM/eB7hqdAo4rRCL+36oyzngBPJpUdnqyqNX5XmpmezKhapiTP67rYYj29zjBNKibg&#10;WV0e/NeCLsDz+wxVZbb/BjwhSmbwOIGd8RCrty+z43HKXN9fHKi6swUP0J/K+BRraEiLq+cPlX/B&#10;83OBP3377W8AAAD//wMAUEsDBBQABgAIAAAAIQBlmJcr4QAAAAsBAAAPAAAAZHJzL2Rvd25yZXYu&#10;eG1sTI/BTsMwEETvSPyDtUjcqJ22xCHEqRBqTxxQC0jl5sRLEhGvo9hpw99jTuW4mqeZt8Vmtj07&#10;4eg7RwqShQCGVDvTUaPg/W13lwHzQZPRvSNU8IMeNuX1VaFz4860x9MhNCyWkM+1gjaEIefc1y1a&#10;7RduQIrZlxutDvEcG25GfY7ltudLIVJudUdxodUDPrdYfx8mq+AT5bB9ldtd1bgXud5PyfEoPpS6&#10;vZmfHoEFnMMFhj/9qA5ldKrcRMazXsHqPksiqiCVywdgkVhnYgWsUiBTmQIvC/7/h/IXAAD//wMA&#10;UEsBAi0AFAAGAAgAAAAhALaDOJL+AAAA4QEAABMAAAAAAAAAAAAAAAAAAAAAAFtDb250ZW50X1R5&#10;cGVzXS54bWxQSwECLQAUAAYACAAAACEAOP0h/9YAAACUAQAACwAAAAAAAAAAAAAAAAAvAQAAX3Jl&#10;bHMvLnJlbHNQSwECLQAUAAYACAAAACEAvxiwVfABAAA+BAAADgAAAAAAAAAAAAAAAAAuAgAAZHJz&#10;L2Uyb0RvYy54bWxQSwECLQAUAAYACAAAACEAZZiXK+EAAAALAQAADwAAAAAAAAAAAAAAAABKBAAA&#10;ZHJzL2Rvd25yZXYueG1sUEsFBgAAAAAEAAQA8wAAAFgFAAAAAA==&#10;" strokecolor="#bf8f00 [2407]" strokeweight="6pt">
                <v:stroke endarrow="block" joinstyle="miter"/>
                <w10:wrap anchorx="margin"/>
              </v:shape>
            </w:pict>
          </mc:Fallback>
        </mc:AlternateContent>
      </w:r>
      <w:r w:rsidR="006255CC">
        <w:rPr>
          <w:noProof/>
        </w:rPr>
        <mc:AlternateContent>
          <mc:Choice Requires="wps">
            <w:drawing>
              <wp:anchor distT="45720" distB="45720" distL="114300" distR="114300" simplePos="0" relativeHeight="251658276" behindDoc="0" locked="0" layoutInCell="1" allowOverlap="1" wp14:anchorId="316D0E18" wp14:editId="54C23D0E">
                <wp:simplePos x="0" y="0"/>
                <wp:positionH relativeFrom="margin">
                  <wp:posOffset>640146</wp:posOffset>
                </wp:positionH>
                <wp:positionV relativeFrom="paragraph">
                  <wp:posOffset>3567118</wp:posOffset>
                </wp:positionV>
                <wp:extent cx="1371600" cy="752475"/>
                <wp:effectExtent l="0" t="0" r="19050" b="28575"/>
                <wp:wrapNone/>
                <wp:docPr id="392004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752475"/>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26DC1E9D" w14:textId="2E7A9FC9" w:rsidR="00434C5A" w:rsidRPr="00D53656" w:rsidRDefault="006255CC" w:rsidP="00434C5A">
                            <w:pPr>
                              <w:pStyle w:val="NoSpacing"/>
                              <w:rPr>
                                <w:b/>
                                <w:bCs/>
                                <w:lang w:val="en-MY"/>
                              </w:rPr>
                            </w:pPr>
                            <w:r>
                              <w:rPr>
                                <w:b/>
                                <w:bCs/>
                                <w:lang w:val="en-MY"/>
                              </w:rPr>
                              <w:t>The delete button delet</w:t>
                            </w:r>
                            <w:r w:rsidR="00A83FCA">
                              <w:rPr>
                                <w:b/>
                                <w:bCs/>
                                <w:lang w:val="en-MY"/>
                              </w:rPr>
                              <w:t>es the user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D0E18" id="_x0000_s1048" type="#_x0000_t202" style="position:absolute;margin-left:50.4pt;margin-top:280.9pt;width:108pt;height:59.25pt;z-index:251658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vcKbAIAAGsFAAAOAAAAZHJzL2Uyb0RvYy54bWysVF1v0zAUfUfiP1h+Z0lLu46o6TQ6hpDG&#10;hxj8ANdxGmuOb7DdJt2v5/omzTpAYkK8WP6659xzfH2Xl11t2F45r8HmfHKWcqashELbbc6/f7t5&#10;dcGZD8IWwoBVOT8ozy9XL18s2yZTU6jAFMoxBLE+a5ucVyE0WZJ4Wala+DNolMXDElwtAi7dNimc&#10;aBG9Nsk0Tc+TFlzROJDKe9y97g/5ivDLUsnwuSy9CszkHHMLNDoaN3FMVkuRbZ1oKi2HNMQ/ZFEL&#10;bZF0hLoWQbCd079B1Vo68FCGMwl1AmWppSINqGaS/qLmrhKNIi1ojm9Gm/z/g5Wf9nfNF8dC9xY6&#10;fEAS4ZtbkPeeWVhXwm7VlXPQVkoUSDyJliVt47MhNFrtMx9BNu1HKPCRxS4AAXWlq6MrqJMhOj7A&#10;YTRddYHJSPl6MTlP8Uji2WI+nS3mRCGyY3TjfHivoGZxknOHj0roYn/rQ8xGZMcrkcyD0cWNNoYW&#10;sZDU2ji2F1gCQkplw4zCza7GdPt9LCVMgYoBt7Fk+u2L4zZSUElGJCJ8QmLs83h7d095588jiN6/&#10;swXlF4Q2/RyTisz0GNH/4SXCwaiYj7FfVcl0gR5PSfCo4NSL6WA23Y5hJTo3Bg718NREE/oiGO/G&#10;MEWfbQxM/844RhAr2DAG19qC+xNAcT8y9/eP6nvNsRBDt+lQNGomZXFrA8UBq9NB//uxW+GkAvfA&#10;WYs/P+f+x044xZn5YLHC30xms9gqaDGbL6a4cKcnm9MTYSVC5Txw1k/XgdpLFGXhCn9CqalIHzMZ&#10;ksYfTaU0dJ/YMk7XdOuxR65+AgAA//8DAFBLAwQUAAYACAAAACEAXodTQt4AAAALAQAADwAAAGRy&#10;cy9kb3ducmV2LnhtbEyPzU7DMBCE70i8g7VI3KgdQkMV4lT89UYPBJA4uvE2iYjXke224e1ZTnCb&#10;0Y5mv6nWsxvFEUMcPGnIFgoEUuvtQJ2G97fN1QpETIasGT2hhm+MsK7PzypTWn+iVzw2qRNcQrE0&#10;GvqUplLK2PboTFz4CYlvex+cSWxDJ20wJy53o7xWqpDODMQfejPhY4/tV3NwGj5uts/YN/un20D5&#10;50vYDHH5MGh9eTHf34FIOKe/MPziMzrUzLTzB7JRjOyVYvSkYVlkLDiRZwWLnYZipXKQdSX/b6h/&#10;AAAA//8DAFBLAQItABQABgAIAAAAIQC2gziS/gAAAOEBAAATAAAAAAAAAAAAAAAAAAAAAABbQ29u&#10;dGVudF9UeXBlc10ueG1sUEsBAi0AFAAGAAgAAAAhADj9If/WAAAAlAEAAAsAAAAAAAAAAAAAAAAA&#10;LwEAAF9yZWxzLy5yZWxzUEsBAi0AFAAGAAgAAAAhAChO9wpsAgAAawUAAA4AAAAAAAAAAAAAAAAA&#10;LgIAAGRycy9lMm9Eb2MueG1sUEsBAi0AFAAGAAgAAAAhAF6HU0LeAAAACwEAAA8AAAAAAAAAAAAA&#10;AAAAxgQAAGRycy9kb3ducmV2LnhtbFBLBQYAAAAABAAEAPMAAADRBQAAAAA=&#10;" fillcolor="#fff2cc [663]" strokecolor="#1f3763 [1604]" strokeweight="1pt">
                <v:textbox>
                  <w:txbxContent>
                    <w:p w14:paraId="26DC1E9D" w14:textId="2E7A9FC9" w:rsidR="00434C5A" w:rsidRPr="00D53656" w:rsidRDefault="006255CC" w:rsidP="00434C5A">
                      <w:pPr>
                        <w:pStyle w:val="NoSpacing"/>
                        <w:rPr>
                          <w:b/>
                          <w:bCs/>
                          <w:lang w:val="en-MY"/>
                        </w:rPr>
                      </w:pPr>
                      <w:r>
                        <w:rPr>
                          <w:b/>
                          <w:bCs/>
                          <w:lang w:val="en-MY"/>
                        </w:rPr>
                        <w:t>The delete button delet</w:t>
                      </w:r>
                      <w:r w:rsidR="00A83FCA">
                        <w:rPr>
                          <w:b/>
                          <w:bCs/>
                          <w:lang w:val="en-MY"/>
                        </w:rPr>
                        <w:t>es the user account.</w:t>
                      </w:r>
                    </w:p>
                  </w:txbxContent>
                </v:textbox>
                <w10:wrap anchorx="margin"/>
              </v:shape>
            </w:pict>
          </mc:Fallback>
        </mc:AlternateContent>
      </w:r>
      <w:r w:rsidR="00356D52">
        <w:rPr>
          <w:noProof/>
        </w:rPr>
        <w:drawing>
          <wp:inline distT="0" distB="0" distL="0" distR="0" wp14:anchorId="1E884D71" wp14:editId="568AD20F">
            <wp:extent cx="4746091" cy="8105775"/>
            <wp:effectExtent l="0" t="0" r="0" b="0"/>
            <wp:docPr id="59322472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24726" name="Picture 3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47845" cy="8108771"/>
                    </a:xfrm>
                    <a:prstGeom prst="rect">
                      <a:avLst/>
                    </a:prstGeom>
                    <a:noFill/>
                    <a:ln>
                      <a:noFill/>
                    </a:ln>
                  </pic:spPr>
                </pic:pic>
              </a:graphicData>
            </a:graphic>
          </wp:inline>
        </w:drawing>
      </w:r>
      <w:r w:rsidR="00D01AE1">
        <w:rPr>
          <w:sz w:val="20"/>
          <w:szCs w:val="20"/>
        </w:rPr>
        <w:br w:type="page"/>
      </w:r>
    </w:p>
    <w:p w14:paraId="1F993AF4" w14:textId="77777777" w:rsidR="00356D52" w:rsidRPr="00D01AE1" w:rsidRDefault="00356D52" w:rsidP="00D01AE1">
      <w:pPr>
        <w:jc w:val="center"/>
        <w:rPr>
          <w:sz w:val="20"/>
          <w:szCs w:val="20"/>
        </w:rPr>
      </w:pPr>
      <w:r>
        <w:lastRenderedPageBreak/>
        <w:t>Admin View Payment Page</w:t>
      </w:r>
    </w:p>
    <w:p w14:paraId="54775F55" w14:textId="54D46FEC" w:rsidR="00356D52" w:rsidRDefault="00356D52" w:rsidP="00356D52"/>
    <w:p w14:paraId="02911EAB" w14:textId="37180102" w:rsidR="00356D52" w:rsidRDefault="005764C8" w:rsidP="00356D52">
      <w:r>
        <w:rPr>
          <w:noProof/>
        </w:rPr>
        <mc:AlternateContent>
          <mc:Choice Requires="wps">
            <w:drawing>
              <wp:anchor distT="45720" distB="45720" distL="114300" distR="114300" simplePos="0" relativeHeight="251658283" behindDoc="0" locked="0" layoutInCell="1" allowOverlap="1" wp14:anchorId="35256EE2" wp14:editId="0A8114B2">
                <wp:simplePos x="0" y="0"/>
                <wp:positionH relativeFrom="margin">
                  <wp:posOffset>2288643</wp:posOffset>
                </wp:positionH>
                <wp:positionV relativeFrom="paragraph">
                  <wp:posOffset>92629</wp:posOffset>
                </wp:positionV>
                <wp:extent cx="1538095" cy="596900"/>
                <wp:effectExtent l="0" t="0" r="24130" b="12700"/>
                <wp:wrapNone/>
                <wp:docPr id="1612154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8095" cy="596900"/>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7200CFB2" w14:textId="44E4399A" w:rsidR="00F45168" w:rsidRPr="00D53656" w:rsidRDefault="008C7B9E" w:rsidP="00F45168">
                            <w:pPr>
                              <w:pStyle w:val="NoSpacing"/>
                              <w:rPr>
                                <w:b/>
                                <w:bCs/>
                                <w:lang w:val="en-MY"/>
                              </w:rPr>
                            </w:pPr>
                            <w:r>
                              <w:rPr>
                                <w:b/>
                                <w:bCs/>
                                <w:lang w:val="en-MY"/>
                              </w:rPr>
                              <w:t>The search bar allows admin to search</w:t>
                            </w:r>
                            <w:r w:rsidR="005764C8">
                              <w:rPr>
                                <w:b/>
                                <w:bCs/>
                                <w:lang w:val="en-MY"/>
                              </w:rPr>
                              <w:t xml:space="preserve"> user’s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56EE2" id="_x0000_s1049" type="#_x0000_t202" style="position:absolute;margin-left:180.2pt;margin-top:7.3pt;width:121.1pt;height:47pt;z-index:2516582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IAbgIAAGsFAAAOAAAAZHJzL2Uyb0RvYy54bWysVF1v0zAUfUfiP1h+p0m7dqzR0ml0DCGN&#10;DzH4Aa7tNNYcX2O7Tcqv59pJsw6QmBAvlr/uOffce+zLq67RZC+dV2BKOp3klEjDQSizLem3r7ev&#10;LijxgRnBNBhZ0oP09Gr18sVlaws5gxq0kI4giPFFa0tah2CLLPO8lg3zE7DS4GEFrmEBl26bCcda&#10;RG90Nsvz86wFJ6wDLr3H3Zv+kK4SflVJHj5VlZeB6JJibiGNLo2bOGarS1ZsHbO14kMa7B+yaJgy&#10;SDpC3bDAyM6p36AaxR14qMKEQ5NBVSkukwZUM81/UXNfMyuTFiyOt2OZ/P+D5R/39/azI6F7Ax02&#10;MInw9g74gycG1jUzW3ntHLS1ZAKJp7FkWWt9MYTGUvvCR5BN+wEENpntAiSgrnJNrArqJIiODTiM&#10;RZddIDxSLs4u8uWCEo5ni+X5Mk9dyVhxjLbOh3cSGhInJXXY1ITO9nc+xGxYcbwSyTxoJW6V1mkR&#10;jSTX2pE9QwswzqUJ8xSudw2m2++jlXpaVuA2WqbfvjhuI0WyZERKhE9ItHkeb1/dU97F8whi7d8a&#10;kcwamNL9HJOKzKkZsf5DJ8JBy5iPNl9kRZTAGs+S4FHBaS1mqZ/D7RhWYeXGwMEPT4uoQ2+C8W4M&#10;k+mxjYH53xnHiMQKJozBjTLg/gQgHkbm/v5Rfa85GjF0mw5Fo+azqCxubUAc0J0O+tePvxVOanA/&#10;KGnx5ZfUf98xJynR7w06fDmdz+NXkRbzxesZLtzpyeb0hBmOUCUNlPTTdUjfSxRl4BpfQqWSSR8z&#10;GZLGF52sNPw+8cs4Xadbj3/k6icAAAD//wMAUEsDBBQABgAIAAAAIQDe7mMG3gAAAAoBAAAPAAAA&#10;ZHJzL2Rvd25yZXYueG1sTI/NTsMwEITvSLyDtUjcqE0bQhXiVPz1Rg+EVuLoxtskIl5HttuGt2c5&#10;wW13ZzT7Tbma3CBOGGLvScPtTIFAarztqdWw/VjfLEHEZMiawRNq+MYIq+ryojSF9Wd6x1OdWsEh&#10;FAujoUtpLKSMTYfOxJkfkVg7+OBM4jW00gZz5nA3yLlSuXSmJ/7QmRGfO2y+6qPTsMs2r9jVh5f7&#10;QIvPt7Du491Tr/X11fT4ACLhlP7M8IvP6FAx094fyUYxaFjkKmMrC1kOgg25mvOw54Na5iCrUv6v&#10;UP0AAAD//wMAUEsBAi0AFAAGAAgAAAAhALaDOJL+AAAA4QEAABMAAAAAAAAAAAAAAAAAAAAAAFtD&#10;b250ZW50X1R5cGVzXS54bWxQSwECLQAUAAYACAAAACEAOP0h/9YAAACUAQAACwAAAAAAAAAAAAAA&#10;AAAvAQAAX3JlbHMvLnJlbHNQSwECLQAUAAYACAAAACEAN86iAG4CAABrBQAADgAAAAAAAAAAAAAA&#10;AAAuAgAAZHJzL2Uyb0RvYy54bWxQSwECLQAUAAYACAAAACEA3u5jBt4AAAAKAQAADwAAAAAAAAAA&#10;AAAAAADIBAAAZHJzL2Rvd25yZXYueG1sUEsFBgAAAAAEAAQA8wAAANMFAAAAAA==&#10;" fillcolor="#fff2cc [663]" strokecolor="#1f3763 [1604]" strokeweight="1pt">
                <v:textbox>
                  <w:txbxContent>
                    <w:p w14:paraId="7200CFB2" w14:textId="44E4399A" w:rsidR="00F45168" w:rsidRPr="00D53656" w:rsidRDefault="008C7B9E" w:rsidP="00F45168">
                      <w:pPr>
                        <w:pStyle w:val="NoSpacing"/>
                        <w:rPr>
                          <w:b/>
                          <w:bCs/>
                          <w:lang w:val="en-MY"/>
                        </w:rPr>
                      </w:pPr>
                      <w:r>
                        <w:rPr>
                          <w:b/>
                          <w:bCs/>
                          <w:lang w:val="en-MY"/>
                        </w:rPr>
                        <w:t>The search bar allows admin to search</w:t>
                      </w:r>
                      <w:r w:rsidR="005764C8">
                        <w:rPr>
                          <w:b/>
                          <w:bCs/>
                          <w:lang w:val="en-MY"/>
                        </w:rPr>
                        <w:t xml:space="preserve"> user’s account</w:t>
                      </w:r>
                    </w:p>
                  </w:txbxContent>
                </v:textbox>
                <w10:wrap anchorx="margin"/>
              </v:shape>
            </w:pict>
          </mc:Fallback>
        </mc:AlternateContent>
      </w:r>
      <w:r w:rsidR="00F45168">
        <w:rPr>
          <w:noProof/>
          <w14:ligatures w14:val="standardContextual"/>
        </w:rPr>
        <mc:AlternateContent>
          <mc:Choice Requires="wps">
            <w:drawing>
              <wp:anchor distT="0" distB="0" distL="114300" distR="114300" simplePos="0" relativeHeight="251658285" behindDoc="0" locked="0" layoutInCell="1" allowOverlap="1" wp14:anchorId="0C917D79" wp14:editId="68F06574">
                <wp:simplePos x="0" y="0"/>
                <wp:positionH relativeFrom="margin">
                  <wp:posOffset>1063496</wp:posOffset>
                </wp:positionH>
                <wp:positionV relativeFrom="paragraph">
                  <wp:posOffset>442584</wp:posOffset>
                </wp:positionV>
                <wp:extent cx="1214575" cy="45719"/>
                <wp:effectExtent l="38100" t="114300" r="0" b="145415"/>
                <wp:wrapNone/>
                <wp:docPr id="276265762" name="Straight Arrow Connector 6"/>
                <wp:cNvGraphicFramePr/>
                <a:graphic xmlns:a="http://schemas.openxmlformats.org/drawingml/2006/main">
                  <a:graphicData uri="http://schemas.microsoft.com/office/word/2010/wordprocessingShape">
                    <wps:wsp>
                      <wps:cNvCnPr/>
                      <wps:spPr>
                        <a:xfrm flipH="1">
                          <a:off x="0" y="0"/>
                          <a:ext cx="1214575" cy="45719"/>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0568E" id="Straight Arrow Connector 6" o:spid="_x0000_s1026" type="#_x0000_t32" style="position:absolute;margin-left:83.75pt;margin-top:34.85pt;width:95.65pt;height:3.6pt;flip:x;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ZF7AEAAD4EAAAOAAAAZHJzL2Uyb0RvYy54bWysU8tu2zAQvBfoPxC815KMOG4Nyzk4TXvo&#10;I0ibD2CopUWAL5Aby/77LilbadOiQIpeCJLLGc4Ml+urgzVsDzFp71rezGrOwEnfabdr+f33mzdv&#10;OUsoXCeMd9DyIyR+tXn9aj2EFcx9700HkRGJS6shtLxHDKuqSrIHK9LMB3BUVD5agbSMu6qLYiB2&#10;a6p5XV9Wg49diF5CSrR7PRb5pvArBRK/KpUAmWk5acMyxjI+5LHarMVqF0XotTzJEP+gwgrt6NKJ&#10;6lqgYI9R/0ZltYw+eYUz6W3lldISigdy09TP3HzrRYDihcJJYYop/T9a+WW/dbeRYhhCWqVwG7OL&#10;g4qWKaPDR3rT4ouUskOJ7TjFBgdkkjabeXOxWC44k1SjWfMux1qNNJkuxIQfwFuWJy1PGIXe9bj1&#10;ztED+TheIfafEo7AMyCDjWNDy5eX9NpFSfJGdzfamFwsfQJbE9le0AsLKcHhRTlnHu1n3437y0VN&#10;6JF7ghSJv7Ch0Oa96xgeA7UqRi3czsAJZxwBnkIqMzwaGDXegWK6y2GMInP/PtfVTEx0OsMUuZiA&#10;J3d/A57OZyiU3n4JeEKUm73DCWy18/FPsvFwlqzG8+cERt85ggffHUv7lGioSUuqpw+Vf8HP6wJ/&#10;+vabHwAAAP//AwBQSwMEFAAGAAgAAAAhAHavA9LfAAAACQEAAA8AAABkcnMvZG93bnJldi54bWxM&#10;j8FOwzAQRO9I/IO1SNyoU6BxG+JUCLUnDqiFSu3NiZckIl5HsdOGv2c5wXG0T7Nv8vXkOnHGIbSe&#10;NMxnCQikytuWag0f79u7JYgQDVnTeUIN3xhgXVxf5Saz/kI7PO9jLbiEQmY0NDH2mZShatCZMPM9&#10;Et8+/eBM5DjU0g7mwuWuk/dJkkpnWuIPjenxpcHqaz86DSdU/eZNbbZl7V/V426cH4/JQevbm+n5&#10;CUTEKf7B8KvP6lCwU+lHskF0nFO1YFRDulIgGHhYLHlLqUGlK5BFLv8vKH4AAAD//wMAUEsBAi0A&#10;FAAGAAgAAAAhALaDOJL+AAAA4QEAABMAAAAAAAAAAAAAAAAAAAAAAFtDb250ZW50X1R5cGVzXS54&#10;bWxQSwECLQAUAAYACAAAACEAOP0h/9YAAACUAQAACwAAAAAAAAAAAAAAAAAvAQAAX3JlbHMvLnJl&#10;bHNQSwECLQAUAAYACAAAACEADwWmRewBAAA+BAAADgAAAAAAAAAAAAAAAAAuAgAAZHJzL2Uyb0Rv&#10;Yy54bWxQSwECLQAUAAYACAAAACEAdq8D0t8AAAAJAQAADwAAAAAAAAAAAAAAAABGBAAAZHJzL2Rv&#10;d25yZXYueG1sUEsFBgAAAAAEAAQA8wAAAFIFAAAAAA==&#10;" strokecolor="#bf8f00 [2407]" strokeweight="6pt">
                <v:stroke endarrow="block" joinstyle="miter"/>
                <w10:wrap anchorx="margin"/>
              </v:shape>
            </w:pict>
          </mc:Fallback>
        </mc:AlternateContent>
      </w:r>
      <w:r w:rsidR="00F45168">
        <w:rPr>
          <w:noProof/>
        </w:rPr>
        <mc:AlternateContent>
          <mc:Choice Requires="wps">
            <w:drawing>
              <wp:anchor distT="45720" distB="45720" distL="114300" distR="114300" simplePos="0" relativeHeight="251658284" behindDoc="0" locked="0" layoutInCell="1" allowOverlap="1" wp14:anchorId="6E734CB1" wp14:editId="39AC9F9F">
                <wp:simplePos x="0" y="0"/>
                <wp:positionH relativeFrom="margin">
                  <wp:posOffset>1945082</wp:posOffset>
                </wp:positionH>
                <wp:positionV relativeFrom="paragraph">
                  <wp:posOffset>2952111</wp:posOffset>
                </wp:positionV>
                <wp:extent cx="1273817" cy="650123"/>
                <wp:effectExtent l="0" t="0" r="21590" b="17145"/>
                <wp:wrapNone/>
                <wp:docPr id="33247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7" cy="65012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34108757" w14:textId="6A2F7944" w:rsidR="00F45168" w:rsidRPr="00D53656" w:rsidRDefault="00F45168" w:rsidP="00F45168">
                            <w:pPr>
                              <w:pStyle w:val="NoSpacing"/>
                              <w:rPr>
                                <w:b/>
                                <w:bCs/>
                                <w:lang w:val="en-MY"/>
                              </w:rPr>
                            </w:pPr>
                            <w:r>
                              <w:rPr>
                                <w:b/>
                                <w:bCs/>
                                <w:lang w:val="en-MY"/>
                              </w:rPr>
                              <w:t>The delete button deletes the user’s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34CB1" id="_x0000_s1050" type="#_x0000_t202" style="position:absolute;margin-left:153.15pt;margin-top:232.45pt;width:100.3pt;height:51.2pt;z-index:2516582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pPbQIAAGsFAAAOAAAAZHJzL2Uyb0RvYy54bWysVF1v0zAUfUfiP1h+p0mzdi1R02l0DCGN&#10;DzH4Aa5jN9Yc32C7Tcqv59pJsw6QmBAvlr/uPfccH9/VVVdrchDWKTAFnU5SSoThUCqzK+i3r7ev&#10;lpQ4z0zJNBhR0KNw9Gr98sWqbXKRQQW6FJZgEuPytilo5X2TJ4njlaiZm0AjDB5KsDXzuLS7pLSs&#10;xey1TrI0vUxasGVjgQvncPemP6TrmF9Kwf0nKZ3wRBcUa/NxtHHchjFZr1i+s6ypFB/KYP9QRc2U&#10;QdAx1Q3zjOyt+i1VrbgFB9JPONQJSKm4iByQzTT9hc19xRoRuaA4rhllcv8vLf94uG8+W+K7N9Dh&#10;A0YSrrkD/uCIgU3FzE5cWwttJViJwNMgWdI2Lh9Cg9QudyHJtv0AJT4y23uIiTpp66AK8iSYHR/g&#10;OIouOk94gMwWF8vpghKOZ5fzdJpdRAiWn6Ib6/w7ATUJk4JafNSYnR3unA/VsPx0JYA50Kq8VVrH&#10;RTCS2GhLDgwtwDgXxs9iuN7XWG6/j1ZKBzPgNlqm316ethEiWjJkioBPQLR5Hm6v7jnu/HkAQfu3&#10;poxm9Uzpfo5FBeT4GEH/4SX8UYtQjzZfhCSqRI2zSHhkcK5FNogdb4cwicqNgYMfnoqofW+C8W4I&#10;E/GzjYHp3xHHiIgKxo/BtTJg/5SgfBiR+/sn9j3nYETfbTskjZxngVnY2kJ5RHda6H8/diucVGB/&#10;UNLizy+o+75nVlCi3xt0+OvpbBZaRVzM5osMF/b8ZHt+wgzHVAX1lPTTjY/tJZAycI0/Qapo0sdK&#10;hqLxR0crDd0ntIzzdbz12CPXPwEAAP//AwBQSwMEFAAGAAgAAAAhAOhw+wrfAAAACwEAAA8AAABk&#10;cnMvZG93bnJldi54bWxMj01PwzAMhu9I/IfISNxYCu0yKE0nvnaDAwUkjlnrNRWNUyXZVv495gS3&#10;1/Kj14+r9exGccAQB08aLhcZCKTWdwP1Gt7fNhfXIGIy1JnRE2r4xgjr+vSkMmXnj/SKhyb1gkso&#10;lkaDTWkqpYytRWfiwk9IvNv54EziMfSyC+bI5W6UV1mmpDMD8QVrJnyw2H41e6fho3h5QtvsHleB&#10;8s/nsBni8n7Q+vxsvrsFkXBOfzD86rM61Oy09Xvqohg15JnKGdVQqOIGBBPLTHHYclCrHGRdyf8/&#10;1D8AAAD//wMAUEsBAi0AFAAGAAgAAAAhALaDOJL+AAAA4QEAABMAAAAAAAAAAAAAAAAAAAAAAFtD&#10;b250ZW50X1R5cGVzXS54bWxQSwECLQAUAAYACAAAACEAOP0h/9YAAACUAQAACwAAAAAAAAAAAAAA&#10;AAAvAQAAX3JlbHMvLnJlbHNQSwECLQAUAAYACAAAACEAM0CqT20CAABrBQAADgAAAAAAAAAAAAAA&#10;AAAuAgAAZHJzL2Uyb0RvYy54bWxQSwECLQAUAAYACAAAACEA6HD7Ct8AAAALAQAADwAAAAAAAAAA&#10;AAAAAADHBAAAZHJzL2Rvd25yZXYueG1sUEsFBgAAAAAEAAQA8wAAANMFAAAAAA==&#10;" fillcolor="#fff2cc [663]" strokecolor="#1f3763 [1604]" strokeweight="1pt">
                <v:textbox>
                  <w:txbxContent>
                    <w:p w14:paraId="34108757" w14:textId="6A2F7944" w:rsidR="00F45168" w:rsidRPr="00D53656" w:rsidRDefault="00F45168" w:rsidP="00F45168">
                      <w:pPr>
                        <w:pStyle w:val="NoSpacing"/>
                        <w:rPr>
                          <w:b/>
                          <w:bCs/>
                          <w:lang w:val="en-MY"/>
                        </w:rPr>
                      </w:pPr>
                      <w:r>
                        <w:rPr>
                          <w:b/>
                          <w:bCs/>
                          <w:lang w:val="en-MY"/>
                        </w:rPr>
                        <w:t>The delete button deletes the user’s account.</w:t>
                      </w:r>
                    </w:p>
                  </w:txbxContent>
                </v:textbox>
                <w10:wrap anchorx="margin"/>
              </v:shape>
            </w:pict>
          </mc:Fallback>
        </mc:AlternateContent>
      </w:r>
      <w:r w:rsidR="00F45168">
        <w:rPr>
          <w:noProof/>
          <w14:ligatures w14:val="standardContextual"/>
        </w:rPr>
        <mc:AlternateContent>
          <mc:Choice Requires="wps">
            <w:drawing>
              <wp:anchor distT="0" distB="0" distL="114300" distR="114300" simplePos="0" relativeHeight="251658286" behindDoc="0" locked="0" layoutInCell="1" allowOverlap="1" wp14:anchorId="31FCE3BF" wp14:editId="5FED0368">
                <wp:simplePos x="0" y="0"/>
                <wp:positionH relativeFrom="margin">
                  <wp:posOffset>1914469</wp:posOffset>
                </wp:positionH>
                <wp:positionV relativeFrom="paragraph">
                  <wp:posOffset>2264989</wp:posOffset>
                </wp:positionV>
                <wp:extent cx="613017" cy="672612"/>
                <wp:effectExtent l="38100" t="38100" r="34925" b="32385"/>
                <wp:wrapNone/>
                <wp:docPr id="1208867933" name="Straight Arrow Connector 6"/>
                <wp:cNvGraphicFramePr/>
                <a:graphic xmlns:a="http://schemas.openxmlformats.org/drawingml/2006/main">
                  <a:graphicData uri="http://schemas.microsoft.com/office/word/2010/wordprocessingShape">
                    <wps:wsp>
                      <wps:cNvCnPr/>
                      <wps:spPr>
                        <a:xfrm flipH="1" flipV="1">
                          <a:off x="0" y="0"/>
                          <a:ext cx="613017" cy="672612"/>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C479B" id="Straight Arrow Connector 6" o:spid="_x0000_s1026" type="#_x0000_t32" style="position:absolute;margin-left:150.75pt;margin-top:178.35pt;width:48.25pt;height:52.95pt;flip:x y;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Mn9AEAAEgEAAAOAAAAZHJzL2Uyb0RvYy54bWysVE2P2yAQvVfqf0DcG9tpm1RWnD1ku+2h&#10;H6t+3VkMMRIwCNjY+fcdwPF+9NSqFzRmeG/mPQbvriajyUn4oMB2tFnVlAjLoVf22NGfP25evaMk&#10;RGZ7psGKjp5FoFf7ly92o2vFGgbQvfAESWxoR9fRIUbXVlXggzAsrMAJi0kJ3rCIn/5Y9Z6NyG50&#10;ta7rTTWC750HLkLA3euSpPvML6Xg8auUQUSiO4q9xbz6vN6ltdrvWHv0zA2Kz22wf+jCMGWx6EJ1&#10;zSIj9179QWUU9xBAxhUHU4GUiousAdU09TM13wfmRNaC5gS32BT+Hy3/cjrYW482jC60wd36pGKS&#10;3hCplfuId0pz9CtFKYc9kykbeF4MFFMkHDc3zeu62VLCMbXZrjfNOhlcFcIEdj7EDwIMSUFHQ/RM&#10;HYd4AGvxqsCXEuz0KcQCvAASWFsydnS7wXvPnQTQqr9RWqdknhhx0J6cGN4141zY+Caf0/fmM/Rl&#10;f/u2RnThXiC5xSdskSn93vYknh0ObfSK2aMWM05bBDzYlaN41qL0+E1Iono0o2hZijzuq1mY8HSC&#10;SVSxAGd16Qk8F3QBzucTVOQp/xvwgsiVwcYFbJQFX7x9Wj1OS+Vy/uJA0Z0suIP+nAcpW4Pjml2d&#10;n1Z6D4+/M/zhB7D/DQAA//8DAFBLAwQUAAYACAAAACEAZur/EeEAAAALAQAADwAAAGRycy9kb3du&#10;cmV2LnhtbEyPwU6DQBCG7ya+w2ZMvNndFsGCLI3ReNJLi2njbQsjENlZZLcF397xpLeZzJd/vj/f&#10;zLYXZxx950jDcqFAIFWu7qjR8FY+36xB+GCoNr0j1PCNHjbF5UVustpNtMXzLjSCQ8hnRkMbwpBJ&#10;6asWrfELNyDx7cON1gRex0bWo5k43PZypVQiremIP7RmwMcWq8/dyWrA+KtsUv9apd1+KtXh5bB/&#10;eo+0vr6aH+5BBJzDHwy/+qwOBTsd3YlqL3oNkVrGjPIQJ3cgmIjSNbc7arhNVgnIIpf/OxQ/AAAA&#10;//8DAFBLAQItABQABgAIAAAAIQC2gziS/gAAAOEBAAATAAAAAAAAAAAAAAAAAAAAAABbQ29udGVu&#10;dF9UeXBlc10ueG1sUEsBAi0AFAAGAAgAAAAhADj9If/WAAAAlAEAAAsAAAAAAAAAAAAAAAAALwEA&#10;AF9yZWxzLy5yZWxzUEsBAi0AFAAGAAgAAAAhAKKhwyf0AQAASAQAAA4AAAAAAAAAAAAAAAAALgIA&#10;AGRycy9lMm9Eb2MueG1sUEsBAi0AFAAGAAgAAAAhAGbq/xHhAAAACwEAAA8AAAAAAAAAAAAAAAAA&#10;TgQAAGRycy9kb3ducmV2LnhtbFBLBQYAAAAABAAEAPMAAABcBQAAAAA=&#10;" strokecolor="#bf8f00 [2407]" strokeweight="6pt">
                <v:stroke endarrow="block" joinstyle="miter"/>
                <w10:wrap anchorx="margin"/>
              </v:shape>
            </w:pict>
          </mc:Fallback>
        </mc:AlternateContent>
      </w:r>
      <w:r w:rsidR="00356D52">
        <w:rPr>
          <w:noProof/>
        </w:rPr>
        <w:drawing>
          <wp:inline distT="0" distB="0" distL="0" distR="0" wp14:anchorId="678F1E8F" wp14:editId="2A84CFD8">
            <wp:extent cx="5720080" cy="4034155"/>
            <wp:effectExtent l="0" t="0" r="0" b="4445"/>
            <wp:docPr id="92654597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45972" name="Picture 31"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080" cy="4034155"/>
                    </a:xfrm>
                    <a:prstGeom prst="rect">
                      <a:avLst/>
                    </a:prstGeom>
                    <a:noFill/>
                    <a:ln>
                      <a:noFill/>
                    </a:ln>
                  </pic:spPr>
                </pic:pic>
              </a:graphicData>
            </a:graphic>
          </wp:inline>
        </w:drawing>
      </w:r>
    </w:p>
    <w:p w14:paraId="145230FC" w14:textId="77777777" w:rsidR="00356D52" w:rsidRDefault="00356D52" w:rsidP="00356D52"/>
    <w:p w14:paraId="680D86FF" w14:textId="77777777" w:rsidR="00D01AE1" w:rsidRDefault="00D01AE1">
      <w:pPr>
        <w:spacing w:after="160" w:line="259" w:lineRule="auto"/>
      </w:pPr>
      <w:r>
        <w:br w:type="page"/>
      </w:r>
    </w:p>
    <w:p w14:paraId="302DE321" w14:textId="77777777" w:rsidR="00356D52" w:rsidRDefault="00356D52" w:rsidP="00356D52">
      <w:r>
        <w:lastRenderedPageBreak/>
        <w:t>Admin View Comment Page</w:t>
      </w:r>
    </w:p>
    <w:p w14:paraId="6B6F4094" w14:textId="77777777" w:rsidR="00356D52" w:rsidRDefault="00356D52" w:rsidP="00356D52"/>
    <w:p w14:paraId="260D5492" w14:textId="366615BA" w:rsidR="00356D52" w:rsidRDefault="001779A7" w:rsidP="00356D52">
      <w:r>
        <w:rPr>
          <w:noProof/>
        </w:rPr>
        <mc:AlternateContent>
          <mc:Choice Requires="wps">
            <w:drawing>
              <wp:anchor distT="45720" distB="45720" distL="114300" distR="114300" simplePos="0" relativeHeight="251658289" behindDoc="0" locked="0" layoutInCell="1" allowOverlap="1" wp14:anchorId="0595072B" wp14:editId="1749564F">
                <wp:simplePos x="0" y="0"/>
                <wp:positionH relativeFrom="margin">
                  <wp:posOffset>147995</wp:posOffset>
                </wp:positionH>
                <wp:positionV relativeFrom="paragraph">
                  <wp:posOffset>2463727</wp:posOffset>
                </wp:positionV>
                <wp:extent cx="1273817" cy="787546"/>
                <wp:effectExtent l="0" t="0" r="21590" b="12700"/>
                <wp:wrapNone/>
                <wp:docPr id="1690489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7" cy="787546"/>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433BF2D" w14:textId="78E1808A" w:rsidR="001779A7" w:rsidRPr="008F398A" w:rsidRDefault="003A4EC1" w:rsidP="001779A7">
                            <w:pPr>
                              <w:pStyle w:val="NoSpacing"/>
                              <w:rPr>
                                <w:b/>
                                <w:bCs/>
                                <w:sz w:val="20"/>
                                <w:szCs w:val="20"/>
                                <w:lang w:val="en-MY"/>
                              </w:rPr>
                            </w:pPr>
                            <w:r>
                              <w:rPr>
                                <w:b/>
                                <w:bCs/>
                                <w:sz w:val="20"/>
                                <w:szCs w:val="20"/>
                                <w:lang w:val="en-MY"/>
                              </w:rPr>
                              <w:t xml:space="preserve">These are </w:t>
                            </w:r>
                            <w:r w:rsidR="00394F37">
                              <w:rPr>
                                <w:b/>
                                <w:bCs/>
                                <w:sz w:val="20"/>
                                <w:szCs w:val="20"/>
                                <w:lang w:val="en-MY"/>
                              </w:rPr>
                              <w:t>comments left by user</w:t>
                            </w:r>
                            <w:r w:rsidR="009625EA">
                              <w:rPr>
                                <w:b/>
                                <w:bCs/>
                                <w:sz w:val="20"/>
                                <w:szCs w:val="20"/>
                                <w:lang w:val="en-MY"/>
                              </w:rPr>
                              <w:t>s, and admin can view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5072B" id="_x0000_s1051" type="#_x0000_t202" style="position:absolute;margin-left:11.65pt;margin-top:194pt;width:100.3pt;height:62pt;z-index:2516582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NbbQIAAGsFAAAOAAAAZHJzL2Uyb0RvYy54bWysVF1v0zAUfUfiP1h+p0lDu5ao6TQ6hpDG&#10;hxj8ANexG2uOb7DdJt2v59pJsw6QmBAvlr/uPfccH9/VZVdrchDWKTAFnU5SSoThUCqzK+j3bzev&#10;lpQ4z0zJNBhR0KNw9HL98sWqbXKRQQW6FJZgEuPytilo5X2TJ4njlaiZm0AjDB5KsDXzuLS7pLSs&#10;xey1TrI0vUhasGVjgQvncPe6P6TrmF9Kwf1nKZ3wRBcUa/NxtHHchjFZr1i+s6ypFB/KYP9QRc2U&#10;QdAx1TXzjOyt+i1VrbgFB9JPONQJSKm4iByQzTT9hc1dxRoRuaA4rhllcv8vLf90uGu+WOK7t9Dh&#10;A0YSrrkFfu+IgU3FzE5cWQttJViJwNMgWdI2Lh9Cg9QudyHJtv0IJT4y23uIiTpp66AK8iSYHR/g&#10;OIouOk94gMwWr5fTBSUczxbLxXx2ESFYfopurPPvBdQkTApq8VFjdna4dT5Uw/LTlQDmQKvyRmkd&#10;F8FIYqMtOTC0AONcGD+L4XpfY7n9PlopHcyA22iZfnt52kaIaMmQKQI+AdHmebi9uue48+cBBO3f&#10;mTKa1TOl+zkWFZDjYwT9h5fwRy1CPdp8FZKoEjXOIuGRwbkW2SB2vB3CJCo3Bg5+eCqi9r0Jxrsh&#10;TMTPNgamf0ccIyIqGD8G18qA/VOC8n5E7u+f2PecgxF9t+2QNHKeB2ZhawvlEd1pof/92K1wUoF9&#10;oKTFn19Q92PPrKBEfzDo8DfT2Sy0iriYzRcZLuz5yfb8hBmOqQrqKemnGx/bSyBl4Ap/glTRpI+V&#10;DEXjj45WGrpPaBnn63jrsUeufwIAAP//AwBQSwMEFAAGAAgAAAAhAIgFFwTfAAAACgEAAA8AAABk&#10;cnMvZG93bnJldi54bWxMj8tOwzAQRfdI/IM1SOyoU5tCCHEqXt3BggASSzeexhHxOLLdNvw9ZgXL&#10;0Rzde269nt3IDhji4EnBclEAQ+q8GahX8P62uSiBxaTJ6NETKvjGCOvm9KTWlfFHesVDm3qWQyhW&#10;WoFNaao4j51Fp+PCT0j5t/PB6ZTP0HMT9DGHu5GLorjiTg+UG6ye8MFi99XunYKPy5cntO3u8TqQ&#10;/HwOmyGu7gelzs/mu1tgCef0B8OvflaHJjtt/Z5MZKMCIWUmFciyzJsyIIS8AbZVsFqKAnhT8/8T&#10;mh8AAAD//wMAUEsBAi0AFAAGAAgAAAAhALaDOJL+AAAA4QEAABMAAAAAAAAAAAAAAAAAAAAAAFtD&#10;b250ZW50X1R5cGVzXS54bWxQSwECLQAUAAYACAAAACEAOP0h/9YAAACUAQAACwAAAAAAAAAAAAAA&#10;AAAvAQAAX3JlbHMvLnJlbHNQSwECLQAUAAYACAAAACEAmwxDW20CAABrBQAADgAAAAAAAAAAAAAA&#10;AAAuAgAAZHJzL2Uyb0RvYy54bWxQSwECLQAUAAYACAAAACEAiAUXBN8AAAAKAQAADwAAAAAAAAAA&#10;AAAAAADHBAAAZHJzL2Rvd25yZXYueG1sUEsFBgAAAAAEAAQA8wAAANMFAAAAAA==&#10;" fillcolor="#fff2cc [663]" strokecolor="#1f3763 [1604]" strokeweight="1pt">
                <v:textbox>
                  <w:txbxContent>
                    <w:p w14:paraId="0433BF2D" w14:textId="78E1808A" w:rsidR="001779A7" w:rsidRPr="008F398A" w:rsidRDefault="003A4EC1" w:rsidP="001779A7">
                      <w:pPr>
                        <w:pStyle w:val="NoSpacing"/>
                        <w:rPr>
                          <w:b/>
                          <w:bCs/>
                          <w:sz w:val="20"/>
                          <w:szCs w:val="20"/>
                          <w:lang w:val="en-MY"/>
                        </w:rPr>
                      </w:pPr>
                      <w:r>
                        <w:rPr>
                          <w:b/>
                          <w:bCs/>
                          <w:sz w:val="20"/>
                          <w:szCs w:val="20"/>
                          <w:lang w:val="en-MY"/>
                        </w:rPr>
                        <w:t xml:space="preserve">These are </w:t>
                      </w:r>
                      <w:r w:rsidR="00394F37">
                        <w:rPr>
                          <w:b/>
                          <w:bCs/>
                          <w:sz w:val="20"/>
                          <w:szCs w:val="20"/>
                          <w:lang w:val="en-MY"/>
                        </w:rPr>
                        <w:t>comments left by user</w:t>
                      </w:r>
                      <w:r w:rsidR="009625EA">
                        <w:rPr>
                          <w:b/>
                          <w:bCs/>
                          <w:sz w:val="20"/>
                          <w:szCs w:val="20"/>
                          <w:lang w:val="en-MY"/>
                        </w:rPr>
                        <w:t>s, and admin can view them.</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58287" behindDoc="0" locked="0" layoutInCell="1" allowOverlap="1" wp14:anchorId="1D9D2D19" wp14:editId="7D704B5F">
                <wp:simplePos x="0" y="0"/>
                <wp:positionH relativeFrom="margin">
                  <wp:posOffset>1310815</wp:posOffset>
                </wp:positionH>
                <wp:positionV relativeFrom="paragraph">
                  <wp:posOffset>2110696</wp:posOffset>
                </wp:positionV>
                <wp:extent cx="353592" cy="347745"/>
                <wp:effectExtent l="38100" t="38100" r="27940" b="52705"/>
                <wp:wrapNone/>
                <wp:docPr id="74782770" name="Straight Arrow Connector 6"/>
                <wp:cNvGraphicFramePr/>
                <a:graphic xmlns:a="http://schemas.openxmlformats.org/drawingml/2006/main">
                  <a:graphicData uri="http://schemas.microsoft.com/office/word/2010/wordprocessingShape">
                    <wps:wsp>
                      <wps:cNvCnPr/>
                      <wps:spPr>
                        <a:xfrm flipH="1">
                          <a:off x="0" y="0"/>
                          <a:ext cx="353592" cy="347745"/>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6A20A" id="Straight Arrow Connector 6" o:spid="_x0000_s1026" type="#_x0000_t32" style="position:absolute;margin-left:103.2pt;margin-top:166.2pt;width:27.85pt;height:27.4pt;flip:x;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MAr8AEAAD4EAAAOAAAAZHJzL2Uyb0RvYy54bWysU8mOGyEQvUfKPyDucbe3cWK5PQdPJjkk&#10;mVGWD2Bo6EZiE9S423+fAuyeJadEuSCgeK/qvSp216PR5ChCVM42dD6rKRGWu1bZrqG/ft6+e09J&#10;BGZbpp0VDT2JSK/3b9/sBr8VC9c73YpAkMTG7eAb2gP4bVVF3gvD4sx5YTEoXTAM8Bi6qg1sQHaj&#10;q0VdX1WDC60PjosY8famBOk+80spONxJGQUQ3VCsDfIa8vqQ1mq/Y9suMN8rfi6D/UMVhimLSSeq&#10;GwaMPAb1B5VRPLjoJMy4M5WTUnGRNaCaef1KzY+eeZG1oDnRTzbF/0fLvx0P9j6gDYOP2+jvQ1Ix&#10;ymCI1Mp/xp5mXVgpGbNtp8k2MQLheLlcL9cfFpRwDC1Xm81qnWytCk2i8yHCJ+EMSZuGRghMdT0c&#10;nLXYIBdKCnb8EqEAL4AE1pYMDd1cYbdzJdFp1d4qrVMwz4k46ECODDvMOBcWVvmdfjRfXVvuN+sa&#10;0YV7guQSX7ABU/qjbQmcPI4qBMVsp8UZpy0CnkzKOzhpUWr8LiRRLZpRtExJntc1n5jwdYJJVDEB&#10;z+rS4L8WdAGe3yeoyLP9N+AJkTM7CxPYKOtC8fZldhinzOX9xYGiO1nw4NpTHp9sDQ5pdvX8odIv&#10;eH7O8Kdvv/8NAAD//wMAUEsDBBQABgAIAAAAIQClmPn94AAAAAsBAAAPAAAAZHJzL2Rvd25yZXYu&#10;eG1sTI89T8MwEIZ3JP6DdUhs1I5bJVWIUyHUTgyoLUhlc+JrEjW2o9hpw7/nmGC7j0fvPVdsZtuz&#10;K46h805BshDA0NXedK5R8HHcPa2Bhaid0b13qOAbA2zK+7tC58bf3B6vh9gwCnEh1wraGIec81C3&#10;aHVY+AEd7c5+tDpSOzbcjPpG4bbnUoiUW905utDqAV9brC+HySr4wmzYvmfbXdX4t2y1n5LTSXwq&#10;9fgwvzwDizjHPxh+9UkdSnKq/ORMYL0CKdIVoQqWS0kFETKVCbCKJutMAi8L/v+H8gcAAP//AwBQ&#10;SwECLQAUAAYACAAAACEAtoM4kv4AAADhAQAAEwAAAAAAAAAAAAAAAAAAAAAAW0NvbnRlbnRfVHlw&#10;ZXNdLnhtbFBLAQItABQABgAIAAAAIQA4/SH/1gAAAJQBAAALAAAAAAAAAAAAAAAAAC8BAABfcmVs&#10;cy8ucmVsc1BLAQItABQABgAIAAAAIQB0DMAr8AEAAD4EAAAOAAAAAAAAAAAAAAAAAC4CAABkcnMv&#10;ZTJvRG9jLnhtbFBLAQItABQABgAIAAAAIQClmPn94AAAAAsBAAAPAAAAAAAAAAAAAAAAAEoEAABk&#10;cnMvZG93bnJldi54bWxQSwUGAAAAAAQABADzAAAAVwUAAAAA&#10;" strokecolor="#bf8f00 [2407]" strokeweight="6pt">
                <v:stroke endarrow="block" joinstyle="miter"/>
                <w10:wrap anchorx="margin"/>
              </v:shape>
            </w:pict>
          </mc:Fallback>
        </mc:AlternateContent>
      </w:r>
      <w:r>
        <w:rPr>
          <w:noProof/>
          <w14:ligatures w14:val="standardContextual"/>
        </w:rPr>
        <mc:AlternateContent>
          <mc:Choice Requires="wps">
            <w:drawing>
              <wp:anchor distT="0" distB="0" distL="114300" distR="114300" simplePos="0" relativeHeight="251658288" behindDoc="0" locked="0" layoutInCell="1" allowOverlap="1" wp14:anchorId="67FC4FB9" wp14:editId="6764526F">
                <wp:simplePos x="0" y="0"/>
                <wp:positionH relativeFrom="margin">
                  <wp:posOffset>1977896</wp:posOffset>
                </wp:positionH>
                <wp:positionV relativeFrom="paragraph">
                  <wp:posOffset>1253336</wp:posOffset>
                </wp:positionV>
                <wp:extent cx="2245257" cy="258250"/>
                <wp:effectExtent l="38100" t="38100" r="22225" b="142240"/>
                <wp:wrapNone/>
                <wp:docPr id="16025743" name="Straight Arrow Connector 6"/>
                <wp:cNvGraphicFramePr/>
                <a:graphic xmlns:a="http://schemas.openxmlformats.org/drawingml/2006/main">
                  <a:graphicData uri="http://schemas.microsoft.com/office/word/2010/wordprocessingShape">
                    <wps:wsp>
                      <wps:cNvCnPr/>
                      <wps:spPr>
                        <a:xfrm flipH="1">
                          <a:off x="0" y="0"/>
                          <a:ext cx="2245257" cy="258250"/>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A2B0E" id="Straight Arrow Connector 6" o:spid="_x0000_s1026" type="#_x0000_t32" style="position:absolute;margin-left:155.75pt;margin-top:98.7pt;width:176.8pt;height:20.35pt;flip:x;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vL8gEAAD8EAAAOAAAAZHJzL2Uyb0RvYy54bWysU01vGyEQvVfqf0Dc67VXcRytvM7BadpD&#10;P6K0+QGEHbxIwCAgXvvfd2DtzUdPjXpBwPDezHszrK8P1rA9hKjRtXwxm3MGTmKn3a7lD79vP11x&#10;FpNwnTDooOVHiPx68/HDevAN1Nij6SAwInGxGXzL+5R8U1VR9mBFnKEHR0GFwYpEx7CruiAGYrem&#10;qufzy2rA0PmAEmKk25sxyDeFXymQ6adSERIzLafaUllDWR/zWm3WotkF4XstT2WId1RhhXaUdKK6&#10;EUmwp6D/orJaBoyo0kyirVApLaFoIDWL+Rs1v3rhoWghc6KfbIr/j1b+2G/dXSAbBh+b6O9CVnFQ&#10;wTJltP9KPS26qFJ2KLYdJ9vgkJiky7q+WNbLFWeSYvXyql4WX6uRJ/P5ENMXQMvypuUxBaF3fdqi&#10;c9QhDGMOsf8WE1VCwDMgg41jQ8tXl9TuUkpEo7tbbUwOlkGBrQlsL6jFQkpw6aK8M0/2O3bj/Wo5&#10;J/TIPUFKpldsSWjz2XUsHT3NagpauJ2BE844Ajy7VHbpaGCs8R4U0x25MWqZkrysazEx0esMU6Ri&#10;Ap7U5cl/K+gMPL3PUCjD/S/gCVEyo0sT2GqHYfT2dfZ0mDKP788OjLqzBY/YHcv8FGtoSourpx+V&#10;v8HLc4E///vNHwAAAP//AwBQSwMEFAAGAAgAAAAhABgnOn3iAAAACwEAAA8AAABkcnMvZG93bnJl&#10;di54bWxMj8tOwzAQRfdI/IM1SOyo4z6SEuJUCLUrFqiFSu3OSYYkIh5HsdOGv2dYwXJ0j+49k20m&#10;24kLDr51pEHNIhBIpataqjV8vO8e1iB8MFSZzhFq+EYPm/z2JjNp5a60x8sh1IJLyKdGQxNCn0rp&#10;ywat8TPXI3H26QZrAp9DLavBXLncdnIeRbG0piVeaEyPLw2WX4fRajhj0m/fku2uqN1rstyP6nSK&#10;jlrf303PTyACTuEPhl99VoecnQo3UuVFp2Gh1IpRDh6TJQgm4nilQBQa5ou1Apln8v8P+Q8AAAD/&#10;/wMAUEsBAi0AFAAGAAgAAAAhALaDOJL+AAAA4QEAABMAAAAAAAAAAAAAAAAAAAAAAFtDb250ZW50&#10;X1R5cGVzXS54bWxQSwECLQAUAAYACAAAACEAOP0h/9YAAACUAQAACwAAAAAAAAAAAAAAAAAvAQAA&#10;X3JlbHMvLnJlbHNQSwECLQAUAAYACAAAACEAkY37y/IBAAA/BAAADgAAAAAAAAAAAAAAAAAuAgAA&#10;ZHJzL2Uyb0RvYy54bWxQSwECLQAUAAYACAAAACEAGCc6feIAAAALAQAADwAAAAAAAAAAAAAAAABM&#10;BAAAZHJzL2Rvd25yZXYueG1sUEsFBgAAAAAEAAQA8wAAAFsFAAAAAA==&#10;" strokecolor="#bf8f00 [2407]" strokeweight="6pt">
                <v:stroke endarrow="block" joinstyle="miter"/>
                <w10:wrap anchorx="margin"/>
              </v:shape>
            </w:pict>
          </mc:Fallback>
        </mc:AlternateContent>
      </w:r>
      <w:r>
        <w:rPr>
          <w:noProof/>
        </w:rPr>
        <mc:AlternateContent>
          <mc:Choice Requires="wps">
            <w:drawing>
              <wp:anchor distT="45720" distB="45720" distL="114300" distR="114300" simplePos="0" relativeHeight="251658290" behindDoc="0" locked="0" layoutInCell="1" allowOverlap="1" wp14:anchorId="3BBD7F6B" wp14:editId="51095918">
                <wp:simplePos x="0" y="0"/>
                <wp:positionH relativeFrom="margin">
                  <wp:posOffset>4238130</wp:posOffset>
                </wp:positionH>
                <wp:positionV relativeFrom="paragraph">
                  <wp:posOffset>914154</wp:posOffset>
                </wp:positionV>
                <wp:extent cx="1273817" cy="650123"/>
                <wp:effectExtent l="0" t="0" r="21590" b="17145"/>
                <wp:wrapNone/>
                <wp:docPr id="20595781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7" cy="65012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3BA90D33" w14:textId="77777777" w:rsidR="001779A7" w:rsidRPr="00D53656" w:rsidRDefault="001779A7" w:rsidP="001779A7">
                            <w:pPr>
                              <w:pStyle w:val="NoSpacing"/>
                              <w:rPr>
                                <w:b/>
                                <w:bCs/>
                                <w:lang w:val="en-MY"/>
                              </w:rPr>
                            </w:pPr>
                            <w:r>
                              <w:rPr>
                                <w:b/>
                                <w:bCs/>
                                <w:lang w:val="en-MY"/>
                              </w:rPr>
                              <w:t>The delete button deletes the user’s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D7F6B" id="_x0000_s1052" type="#_x0000_t202" style="position:absolute;margin-left:333.7pt;margin-top:1in;width:100.3pt;height:51.2pt;z-index:2516582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QZ4bQIAAGsFAAAOAAAAZHJzL2Uyb0RvYy54bWysVF1v0zAUfUfiP1h+p0mztitR02l0DCGN&#10;DzH4Aa5jN9Yc32C7Tcqv59pJsw6QmBAvlr/uPfccH9/VVVdrchDWKTAFnU5SSoThUCqzK+i3r7ev&#10;lpQ4z0zJNBhR0KNw9Gr98sWqbXKRQQW6FJZgEuPytilo5X2TJ4njlaiZm0AjDB5KsDXzuLS7pLSs&#10;xey1TrI0XSQt2LKxwIVzuHvTH9J1zC+l4P6TlE54oguKtfk42jhuw5isVyzfWdZUig9lsH+oombK&#10;IOiY6oZ5RvZW/ZaqVtyCA+knHOoEpFRcRA7IZpr+wua+Yo2IXFAc14wyuf+Xln883DefLfHdG+jw&#10;ASMJ19wBf3DEwKZiZieurYW2EqxE4GmQLGkblw+hQWqXu5Bk236AEh+Z7T3ERJ20dVAFeRLMjg9w&#10;HEUXnSc8QGaXF8vpJSUczxbzdJpdRAiWn6Ib6/w7ATUJk4JafNSYnR3unA/VsPx0JYA50Kq8VVrH&#10;RTCS2GhLDgwtwDgXxs9iuN7XWG6/j1ZKBzPgNlqm316ethEiWjJkioBPQLR5Hm6v7jnu/HkAQfu3&#10;poxm9Uzpfo5FBeT4GEH/4SX8UYtQjzZfhCSqRI2zSHhkcK5FNogdb4cwicqNgYMfnoqofW+C8W4I&#10;E/GzjYHp3xHHiIgKxo/BtTJg/5SgfBiR+/sn9j3nYETfbTskjZwXgVnY2kJ5RHda6H8/diucVGB/&#10;UNLizy+o+75nVlCi3xt0+OvpbBZaRVzM5pcZLuz5yfb8hBmOqQrqKemnGx/bSyBl4Bp/glTRpI+V&#10;DEXjj45WGrpPaBnn63jrsUeufwIAAP//AwBQSwMEFAAGAAgAAAAhABn4533fAAAACwEAAA8AAABk&#10;cnMvZG93bnJldi54bWxMj81OwzAQhO9IvIO1SNyoQzFpFOJU/PVGDwSQOLrxNomI15HttuHtWU5w&#10;29F8mp2p1rMbxRFDHDxpuF5kIJBabwfqNLy/ba4KEDEZsmb0hBq+McK6Pj+rTGn9iV7x2KROcAjF&#10;0mjoU5pKKWPbozNx4Sck9vY+OJNYhk7aYE4c7ka5zLJcOjMQf+jNhI89tl/NwWn4UNtn7Jv90yrQ&#10;zedL2Azx9mHQ+vJivr8DkXBOfzD81ufqUHOnnT+QjWLUkOcrxSgbSvEoJoq84GOnYalyBbKu5P8N&#10;9Q8AAAD//wMAUEsBAi0AFAAGAAgAAAAhALaDOJL+AAAA4QEAABMAAAAAAAAAAAAAAAAAAAAAAFtD&#10;b250ZW50X1R5cGVzXS54bWxQSwECLQAUAAYACAAAACEAOP0h/9YAAACUAQAACwAAAAAAAAAAAAAA&#10;AAAvAQAAX3JlbHMvLnJlbHNQSwECLQAUAAYACAAAACEA1ikGeG0CAABrBQAADgAAAAAAAAAAAAAA&#10;AAAuAgAAZHJzL2Uyb0RvYy54bWxQSwECLQAUAAYACAAAACEAGfjnfd8AAAALAQAADwAAAAAAAAAA&#10;AAAAAADHBAAAZHJzL2Rvd25yZXYueG1sUEsFBgAAAAAEAAQA8wAAANMFAAAAAA==&#10;" fillcolor="#fff2cc [663]" strokecolor="#1f3763 [1604]" strokeweight="1pt">
                <v:textbox>
                  <w:txbxContent>
                    <w:p w14:paraId="3BA90D33" w14:textId="77777777" w:rsidR="001779A7" w:rsidRPr="00D53656" w:rsidRDefault="001779A7" w:rsidP="001779A7">
                      <w:pPr>
                        <w:pStyle w:val="NoSpacing"/>
                        <w:rPr>
                          <w:b/>
                          <w:bCs/>
                          <w:lang w:val="en-MY"/>
                        </w:rPr>
                      </w:pPr>
                      <w:r>
                        <w:rPr>
                          <w:b/>
                          <w:bCs/>
                          <w:lang w:val="en-MY"/>
                        </w:rPr>
                        <w:t>The delete button deletes the user’s account.</w:t>
                      </w:r>
                    </w:p>
                  </w:txbxContent>
                </v:textbox>
                <w10:wrap anchorx="margin"/>
              </v:shape>
            </w:pict>
          </mc:Fallback>
        </mc:AlternateContent>
      </w:r>
      <w:r w:rsidR="00356D52">
        <w:rPr>
          <w:noProof/>
        </w:rPr>
        <w:drawing>
          <wp:inline distT="0" distB="0" distL="0" distR="0" wp14:anchorId="69B2D8C6" wp14:editId="370FAE97">
            <wp:extent cx="5718471" cy="3927163"/>
            <wp:effectExtent l="0" t="0" r="0" b="0"/>
            <wp:docPr id="801145367" name="Picture 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5367" name="Picture 32" descr="A screenshot of a cha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217" cy="3937290"/>
                    </a:xfrm>
                    <a:prstGeom prst="rect">
                      <a:avLst/>
                    </a:prstGeom>
                    <a:noFill/>
                    <a:ln>
                      <a:noFill/>
                    </a:ln>
                  </pic:spPr>
                </pic:pic>
              </a:graphicData>
            </a:graphic>
          </wp:inline>
        </w:drawing>
      </w:r>
    </w:p>
    <w:p w14:paraId="014A2060" w14:textId="77777777" w:rsidR="00D01AE1" w:rsidRDefault="00D01AE1" w:rsidP="00356D52"/>
    <w:p w14:paraId="14C67ADB" w14:textId="77777777" w:rsidR="00D01AE1" w:rsidRDefault="00D01AE1" w:rsidP="00356D52"/>
    <w:p w14:paraId="7D59C3A8" w14:textId="77777777" w:rsidR="00356D52" w:rsidRDefault="00356D52" w:rsidP="00356D52">
      <w:r>
        <w:t>Admin Edit User Page</w:t>
      </w:r>
    </w:p>
    <w:p w14:paraId="77B3ECB4" w14:textId="3D0CF1F6" w:rsidR="00356D52" w:rsidRDefault="00356D52" w:rsidP="00356D52"/>
    <w:p w14:paraId="4C8CAC27" w14:textId="1DA67573" w:rsidR="00356D52" w:rsidRDefault="00EA4A01" w:rsidP="00356D52">
      <w:r>
        <w:rPr>
          <w:noProof/>
        </w:rPr>
        <mc:AlternateContent>
          <mc:Choice Requires="wps">
            <w:drawing>
              <wp:anchor distT="45720" distB="45720" distL="114300" distR="114300" simplePos="0" relativeHeight="251658296" behindDoc="0" locked="0" layoutInCell="1" allowOverlap="1" wp14:anchorId="7DD49BDE" wp14:editId="0D26356D">
                <wp:simplePos x="0" y="0"/>
                <wp:positionH relativeFrom="margin">
                  <wp:posOffset>3853165</wp:posOffset>
                </wp:positionH>
                <wp:positionV relativeFrom="paragraph">
                  <wp:posOffset>1800698</wp:posOffset>
                </wp:positionV>
                <wp:extent cx="1273810" cy="628981"/>
                <wp:effectExtent l="0" t="0" r="21590" b="19050"/>
                <wp:wrapNone/>
                <wp:docPr id="1087220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0" cy="628981"/>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35929E9F" w14:textId="577FC7A9" w:rsidR="009625EA" w:rsidRPr="00D53656" w:rsidRDefault="00EA4A01" w:rsidP="009625EA">
                            <w:pPr>
                              <w:pStyle w:val="NoSpacing"/>
                              <w:rPr>
                                <w:b/>
                                <w:bCs/>
                                <w:lang w:val="en-MY"/>
                              </w:rPr>
                            </w:pPr>
                            <w:r>
                              <w:rPr>
                                <w:b/>
                                <w:bCs/>
                                <w:lang w:val="en-MY"/>
                              </w:rPr>
                              <w:t xml:space="preserve">The reset button </w:t>
                            </w:r>
                            <w:r w:rsidR="00420DD0">
                              <w:rPr>
                                <w:b/>
                                <w:bCs/>
                                <w:lang w:val="en-MY"/>
                              </w:rPr>
                              <w:t>clears data in the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49BDE" id="_x0000_s1053" type="#_x0000_t202" style="position:absolute;margin-left:303.4pt;margin-top:141.8pt;width:100.3pt;height:49.55pt;z-index:251658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jIbAIAAGsFAAAOAAAAZHJzL2Uyb0RvYy54bWysVF1v0zAUfUfiP1h+p2lDt3VR02l0DCGN&#10;DzH4Aa5jN9YcX2O7Tcqv59pJsw6QmBAvlr/uOffce+zlVddoshfOKzAlnU2mlAjDoVJmW9JvX29f&#10;LSjxgZmKaTCipAfh6dXq5YtlawuRQw26Eo4giPFFa0tah2CLLPO8Fg3zE7DC4KEE17CAS7fNKsda&#10;RG90lk+n51kLrrIOuPAed2/6Q7pK+FIKHj5J6UUguqSYW0ijS+MmjtlqyYqtY7ZWfEiD/UMWDVMG&#10;SUeoGxYY2Tn1G1SjuAMPMkw4NBlIqbhIGlDNbPqLmvuaWZG0YHG8Hcvk/x8s/7i/t58dCd0b6LCB&#10;SYS3d8AfPDGwrpnZimvnoK0Fq5B4FkuWtdYXQ2gstS98BNm0H6DCJrNdgATUSdfEqqBOgujYgMNY&#10;dNEFwiNlfvF6McMjjmfn+eJy0VOw4hhtnQ/vBDQkTkrqsKkJne3vfIjZsOJ4JZJ50Kq6VVqnRTSS&#10;WGtH9gwtwDgXJsxTuN41mG6/j1aaDmbAbbRMv704biNFsmRESoRPSLR5Hm9f3VPes+cRxNq/NVUy&#10;a2BK93NMKjKnZsT6D50IBy1iPtp8EZKoCmucJ8GjgtNa5Kmfw+0YJrFyY+Dgh6dF1OHYoeFuDBPp&#10;sY2B078zjhGJFUwYgxtlwP0JoHoYmfv7R/W95mjE0G06FI2aL6KyuLWB6oDudNC/fvytcFKD+0FJ&#10;iy+/pP77jjlBiX5v0OGXs/k8fhVpMT+7yHHhTk82pyfMcIQqaaCkn65D+l6iKAPX+BKkSiZ9zGRI&#10;Gl90stLw+8Qv43Sdbj3+kaufAAAA//8DAFBLAwQUAAYACAAAACEADxvcm+AAAAALAQAADwAAAGRy&#10;cy9kb3ducmV2LnhtbEyPzU7DMBCE70i8g7VI3KhNUpIoxKn46w0OBJA4uvE2jojXke224e0xJziO&#10;ZjTzTbNZ7MSO6MPoSML1SgBD6p0eaZDw/ra9qoCFqEiryRFK+MYAm/b8rFG1did6xWMXB5ZKKNRK&#10;golxrjkPvUGrwsrNSMnbO29VTNIPXHt1SuV24pkQBbdqpLRg1IwPBvuv7mAlfKxfntB0+8fSU/75&#10;7LdjuLkfpby8WO5ugUVc4l8YfvETOrSJaecOpAObJBSiSOhRQlblBbCUqES5BraTkFdZCbxt+P8P&#10;7Q8AAAD//wMAUEsBAi0AFAAGAAgAAAAhALaDOJL+AAAA4QEAABMAAAAAAAAAAAAAAAAAAAAAAFtD&#10;b250ZW50X1R5cGVzXS54bWxQSwECLQAUAAYACAAAACEAOP0h/9YAAACUAQAACwAAAAAAAAAAAAAA&#10;AAAvAQAAX3JlbHMvLnJlbHNQSwECLQAUAAYACAAAACEAPwnIyGwCAABrBQAADgAAAAAAAAAAAAAA&#10;AAAuAgAAZHJzL2Uyb0RvYy54bWxQSwECLQAUAAYACAAAACEADxvcm+AAAAALAQAADwAAAAAAAAAA&#10;AAAAAADGBAAAZHJzL2Rvd25yZXYueG1sUEsFBgAAAAAEAAQA8wAAANMFAAAAAA==&#10;" fillcolor="#fff2cc [663]" strokecolor="#1f3763 [1604]" strokeweight="1pt">
                <v:textbox>
                  <w:txbxContent>
                    <w:p w14:paraId="35929E9F" w14:textId="577FC7A9" w:rsidR="009625EA" w:rsidRPr="00D53656" w:rsidRDefault="00EA4A01" w:rsidP="009625EA">
                      <w:pPr>
                        <w:pStyle w:val="NoSpacing"/>
                        <w:rPr>
                          <w:b/>
                          <w:bCs/>
                          <w:lang w:val="en-MY"/>
                        </w:rPr>
                      </w:pPr>
                      <w:r>
                        <w:rPr>
                          <w:b/>
                          <w:bCs/>
                          <w:lang w:val="en-MY"/>
                        </w:rPr>
                        <w:t xml:space="preserve">The reset button </w:t>
                      </w:r>
                      <w:r w:rsidR="00420DD0">
                        <w:rPr>
                          <w:b/>
                          <w:bCs/>
                          <w:lang w:val="en-MY"/>
                        </w:rPr>
                        <w:t>clears data in the boxes.</w:t>
                      </w:r>
                    </w:p>
                  </w:txbxContent>
                </v:textbox>
                <w10:wrap anchorx="margin"/>
              </v:shape>
            </w:pict>
          </mc:Fallback>
        </mc:AlternateContent>
      </w:r>
      <w:r w:rsidR="009625EA">
        <w:rPr>
          <w:noProof/>
          <w14:ligatures w14:val="standardContextual"/>
        </w:rPr>
        <mc:AlternateContent>
          <mc:Choice Requires="wps">
            <w:drawing>
              <wp:anchor distT="0" distB="0" distL="114300" distR="114300" simplePos="0" relativeHeight="251658294" behindDoc="0" locked="0" layoutInCell="1" allowOverlap="1" wp14:anchorId="7EE4C624" wp14:editId="23D63741">
                <wp:simplePos x="0" y="0"/>
                <wp:positionH relativeFrom="margin">
                  <wp:posOffset>3537134</wp:posOffset>
                </wp:positionH>
                <wp:positionV relativeFrom="paragraph">
                  <wp:posOffset>669591</wp:posOffset>
                </wp:positionV>
                <wp:extent cx="442884" cy="211022"/>
                <wp:effectExtent l="38100" t="38100" r="33655" b="55880"/>
                <wp:wrapNone/>
                <wp:docPr id="838529577" name="Straight Arrow Connector 6"/>
                <wp:cNvGraphicFramePr/>
                <a:graphic xmlns:a="http://schemas.openxmlformats.org/drawingml/2006/main">
                  <a:graphicData uri="http://schemas.microsoft.com/office/word/2010/wordprocessingShape">
                    <wps:wsp>
                      <wps:cNvCnPr/>
                      <wps:spPr>
                        <a:xfrm flipH="1">
                          <a:off x="0" y="0"/>
                          <a:ext cx="442884" cy="211022"/>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A8F21" id="Straight Arrow Connector 6" o:spid="_x0000_s1026" type="#_x0000_t32" style="position:absolute;margin-left:278.5pt;margin-top:52.7pt;width:34.85pt;height:16.6pt;flip:x;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uL7wEAAD4EAAAOAAAAZHJzL2Uyb0RvYy54bWysU8lu2zAQvRfoPxC815IFNzEEyzk4TXvo&#10;EnT5AIYaWgS4gWQs6e87JG1l6alFLwTJ4Xsz781wdzNpRU7gg7Smo+tVTQkYbntpjh399fPu3ZaS&#10;EJnpmbIGOjpDoDf7t292o2uhsYNVPXiCJCa0o+voEKNrqyrwATQLK+vAYFBYr1nEoz9WvWcjsmtV&#10;NXV9VY3W985bDiHg7W0J0n3mFwJ4/CZEgEhUR7G2mFef14e0Vvsda4+euUHycxnsH6rQTBpMulDd&#10;ssjIo5d/UGnJvQ1WxBW3urJCSA5ZA6pZ16/U/BiYg6wFzQlusSn8P1r+9XQw9x5tGF1og7v3ScUk&#10;vCZCSfcJe5p1YaVkyrbNi20wRcLxcrNpttsNJRxDzXpdN02ytSo0ic75ED+C1SRtOhqiZ/I4xIM1&#10;BhtkfUnBTp9DLMALIIGVIWNHr6+w27mSYJXs76RSKZjnBA7KkxPDDjPOwcRNfqce9Rfbl/vr9zWi&#10;C/cCySW+YItMqg+mJ3F2OKrRS2aOCs44ZRDwZFLexVlBqfE7CCJ7NKNoWZI8r2u9MOHrBBOoYgGe&#10;1aXBfy3oAjy/T1DIs/034AWRM1sTF7CWxvri7cvscVoyl/cXB4ruZMGD7ec8PtkaHNLs6vlDpV/w&#10;/JzhT99+/xsAAP//AwBQSwMEFAAGAAgAAAAhAK/adVzhAAAACwEAAA8AAABkcnMvZG93bnJldi54&#10;bWxMj8FOwzAQRO9I/IO1SNyo3dLEVYhTIdSeOKAWkMrNSZYkIl5HsdOGv2c5wXFnRrNv8u3senHG&#10;MXSeDCwXCgRS5euOGgNvr/u7DYgQLdW294QGvjHAtri+ym1W+wsd8HyMjeASCpk10MY4ZFKGqkVn&#10;w8IPSOx9+tHZyOfYyHq0Fy53vVwplUpnO+IPrR3wqcXq6zg5Ax+oh92L3u3Lxj/r9WFank7q3Zjb&#10;m/nxAUTEOf6F4Ref0aFgptJPVAfRG0gSzVsiGypZg+BEuko1iJKV+00Kssjl/w3FDwAAAP//AwBQ&#10;SwECLQAUAAYACAAAACEAtoM4kv4AAADhAQAAEwAAAAAAAAAAAAAAAAAAAAAAW0NvbnRlbnRfVHlw&#10;ZXNdLnhtbFBLAQItABQABgAIAAAAIQA4/SH/1gAAAJQBAAALAAAAAAAAAAAAAAAAAC8BAABfcmVs&#10;cy8ucmVsc1BLAQItABQABgAIAAAAIQB9TguL7wEAAD4EAAAOAAAAAAAAAAAAAAAAAC4CAABkcnMv&#10;ZTJvRG9jLnhtbFBLAQItABQABgAIAAAAIQCv2nVc4QAAAAsBAAAPAAAAAAAAAAAAAAAAAEkEAABk&#10;cnMvZG93bnJldi54bWxQSwUGAAAAAAQABADzAAAAVwUAAAAA&#10;" strokecolor="#bf8f00 [2407]" strokeweight="6pt">
                <v:stroke endarrow="block" joinstyle="miter"/>
                <w10:wrap anchorx="margin"/>
              </v:shape>
            </w:pict>
          </mc:Fallback>
        </mc:AlternateContent>
      </w:r>
      <w:r w:rsidR="009625EA">
        <w:rPr>
          <w:noProof/>
        </w:rPr>
        <mc:AlternateContent>
          <mc:Choice Requires="wps">
            <w:drawing>
              <wp:anchor distT="45720" distB="45720" distL="114300" distR="114300" simplePos="0" relativeHeight="251658291" behindDoc="0" locked="0" layoutInCell="1" allowOverlap="1" wp14:anchorId="66F07610" wp14:editId="667B3507">
                <wp:simplePos x="0" y="0"/>
                <wp:positionH relativeFrom="margin">
                  <wp:posOffset>4027588</wp:posOffset>
                </wp:positionH>
                <wp:positionV relativeFrom="paragraph">
                  <wp:posOffset>347576</wp:posOffset>
                </wp:positionV>
                <wp:extent cx="1273817" cy="650123"/>
                <wp:effectExtent l="0" t="0" r="21590" b="17145"/>
                <wp:wrapNone/>
                <wp:docPr id="1361739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7" cy="65012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7380C5D9" w14:textId="0AAF94F8" w:rsidR="009625EA" w:rsidRPr="00D53656" w:rsidRDefault="00707B8A" w:rsidP="009625EA">
                            <w:pPr>
                              <w:pStyle w:val="NoSpacing"/>
                              <w:rPr>
                                <w:b/>
                                <w:bCs/>
                                <w:lang w:val="en-MY"/>
                              </w:rPr>
                            </w:pPr>
                            <w:r>
                              <w:rPr>
                                <w:b/>
                                <w:bCs/>
                                <w:lang w:val="en-MY"/>
                              </w:rPr>
                              <w:t>These are the credential to the user’s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07610" id="_x0000_s1054" type="#_x0000_t202" style="position:absolute;margin-left:317.15pt;margin-top:27.35pt;width:100.3pt;height:51.2pt;z-index:2516582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P+bQIAAGsFAAAOAAAAZHJzL2Uyb0RvYy54bWysVF1v0zAUfUfiP1h+p0mzdi1R02l0DCGN&#10;DzH4Aa7tNNYc32C7Tcqv59pJsw6QmBAvlr/uPfccH9/VVVdrcpDWKTAFnU5SSqThIJTZFfTb19tX&#10;S0qcZ0YwDUYW9CgdvVq/fLFqm1xmUIEW0hJMYlzeNgWtvG/yJHG8kjVzE2ikwcMSbM08Lu0uEZa1&#10;mL3WSZaml0kLVjQWuHQOd2/6Q7qO+ctScv+pLJ30RBcUa/NxtHHchjFZr1i+s6ypFB/KYP9QRc2U&#10;QdAx1Q3zjOyt+i1VrbgFB6WfcKgTKEvFZeSAbKbpL2zuK9bIyAXFcc0ok/t/afnHw33z2RLfvYEO&#10;HzCScM0d8AdHDGwqZnby2lpoK8kEAk+DZEnbuHwIDVK73IUk2/YDCHxktvcQE3WlrYMqyJNgdnyA&#10;4yi67DzhATJbXCynC0o4nl3O02l2ESFYfopurPPvJNQkTApq8VFjdna4cz5Uw/LTlQDmQCtxq7SO&#10;i2AkudGWHBhagHEujZ/FcL2vsdx+H62UDmbAbbRMv708bSNEtGTIFAGfgGjzPNxe3XPc+fMAgvZv&#10;jYhm9Uzpfo5FBeT4GEH/4SX8UctQjzZfZEmUQI2zSHhkcK5FNogdb4ewEpUbAwc/PBVR+94E490Q&#10;JuNnGwPTvyOOEREVjB+Da2XA/imBeBiR+/sn9j3nYETfbTskjZyXgVnY2oI4ojst9L8fuxVOKrA/&#10;KGnx5xfUfd8zKynR7w06/PV0NgutIi5m80WGC3t+sj0/YYZjqoJ6Svrpxsf2EkgZuMafUKpo0sdK&#10;hqLxR0crDd0ntIzzdbz12CPXPwEAAP//AwBQSwMEFAAGAAgAAAAhAEi1gHXfAAAACgEAAA8AAABk&#10;cnMvZG93bnJldi54bWxMj8tOwzAQRfdI/IM1SOyoU5I0JcSpeHUHCwJILN14GlvE48h22/D3mBUs&#10;R/fo3jPNZrYjO6IPxpGA5SIDhtQ7ZWgQ8P62vVoDC1GSkqMjFPCNATbt+Vkja+VO9IrHLg4slVCo&#10;pQAd41RzHnqNVoaFm5BStnfeyphOP3Dl5SmV25FfZ9mKW2koLWg54YPG/qs7WAEfxcsT6m7/WHnK&#10;P5/91oTy3ghxeTHf3QKLOMc/GH71kzq0yWnnDqQCGwWs8iJPqICyqIAlYJ0XN8B2iSyrJfC24f9f&#10;aH8AAAD//wMAUEsBAi0AFAAGAAgAAAAhALaDOJL+AAAA4QEAABMAAAAAAAAAAAAAAAAAAAAAAFtD&#10;b250ZW50X1R5cGVzXS54bWxQSwECLQAUAAYACAAAACEAOP0h/9YAAACUAQAACwAAAAAAAAAAAAAA&#10;AAAvAQAAX3JlbHMvLnJlbHNQSwECLQAUAAYACAAAACEAbTRD/m0CAABrBQAADgAAAAAAAAAAAAAA&#10;AAAuAgAAZHJzL2Uyb0RvYy54bWxQSwECLQAUAAYACAAAACEASLWAdd8AAAAKAQAADwAAAAAAAAAA&#10;AAAAAADHBAAAZHJzL2Rvd25yZXYueG1sUEsFBgAAAAAEAAQA8wAAANMFAAAAAA==&#10;" fillcolor="#fff2cc [663]" strokecolor="#1f3763 [1604]" strokeweight="1pt">
                <v:textbox>
                  <w:txbxContent>
                    <w:p w14:paraId="7380C5D9" w14:textId="0AAF94F8" w:rsidR="009625EA" w:rsidRPr="00D53656" w:rsidRDefault="00707B8A" w:rsidP="009625EA">
                      <w:pPr>
                        <w:pStyle w:val="NoSpacing"/>
                        <w:rPr>
                          <w:b/>
                          <w:bCs/>
                          <w:lang w:val="en-MY"/>
                        </w:rPr>
                      </w:pPr>
                      <w:r>
                        <w:rPr>
                          <w:b/>
                          <w:bCs/>
                          <w:lang w:val="en-MY"/>
                        </w:rPr>
                        <w:t>These are the credential to the user’s account.</w:t>
                      </w:r>
                    </w:p>
                  </w:txbxContent>
                </v:textbox>
                <w10:wrap anchorx="margin"/>
              </v:shape>
            </w:pict>
          </mc:Fallback>
        </mc:AlternateContent>
      </w:r>
      <w:r w:rsidR="009625EA">
        <w:rPr>
          <w:noProof/>
        </w:rPr>
        <mc:AlternateContent>
          <mc:Choice Requires="wps">
            <w:drawing>
              <wp:anchor distT="45720" distB="45720" distL="114300" distR="114300" simplePos="0" relativeHeight="251658292" behindDoc="0" locked="0" layoutInCell="1" allowOverlap="1" wp14:anchorId="4515E411" wp14:editId="15B8E47B">
                <wp:simplePos x="0" y="0"/>
                <wp:positionH relativeFrom="margin">
                  <wp:posOffset>575244</wp:posOffset>
                </wp:positionH>
                <wp:positionV relativeFrom="paragraph">
                  <wp:posOffset>1741446</wp:posOffset>
                </wp:positionV>
                <wp:extent cx="1273817" cy="650123"/>
                <wp:effectExtent l="0" t="0" r="21590" b="17145"/>
                <wp:wrapNone/>
                <wp:docPr id="1293127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7" cy="65012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4E4BDFEB" w14:textId="1729FCF5" w:rsidR="009625EA" w:rsidRPr="00D53656" w:rsidRDefault="00420DD0" w:rsidP="009625EA">
                            <w:pPr>
                              <w:pStyle w:val="NoSpacing"/>
                              <w:rPr>
                                <w:b/>
                                <w:bCs/>
                                <w:lang w:val="en-MY"/>
                              </w:rPr>
                            </w:pPr>
                            <w:r>
                              <w:rPr>
                                <w:b/>
                                <w:bCs/>
                                <w:lang w:val="en-MY"/>
                              </w:rPr>
                              <w:t xml:space="preserve">The submit button saves the changed </w:t>
                            </w:r>
                            <w:r w:rsidR="00707B8A">
                              <w:rPr>
                                <w:b/>
                                <w:bCs/>
                                <w:lang w:val="en-MY"/>
                              </w:rPr>
                              <w:t>to the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5E411" id="_x0000_s1055" type="#_x0000_t202" style="position:absolute;margin-left:45.3pt;margin-top:137.1pt;width:100.3pt;height:51.2pt;z-index:2516582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0IbQIAAGsFAAAOAAAAZHJzL2Uyb0RvYy54bWysVF1v0zAUfUfiP1h+p0mzduuiptPoGEIa&#10;H2LwA1zHaaw5vsZ2m3S/nmsnzTpAYkK8WP6699xzfHyXV12jyF5YJ0EXdDpJKRGaQyn1tqDfv92+&#10;WVDiPNMlU6BFQQ/C0avV61fL1uQigxpUKSzBJNrlrSlo7b3Jk8TxWjTMTcAIjYcV2IZ5XNptUlrW&#10;YvZGJVmanict2NJY4MI53L3pD+kq5q8qwf3nqnLCE1VQrM3H0cZxE8ZktWT51jJTSz6Uwf6hioZJ&#10;jaBjqhvmGdlZ+VuqRnILDio/4dAkUFWSi8gB2UzTX9jc18yIyAXFcWaUyf2/tPzT/t58scR3b6HD&#10;B4wknLkD/uCIhnXN9FZcWwttLViJwNMgWdIalw+hQWqXu5Bk036EEh+Z7TzERF1lm6AK8iSYHR/g&#10;MIouOk94gMwuzhbTC0o4np3P02l2FiFYfow21vn3AhoSJgW1+KgxO9vfOR+qYfnxSgBzoGR5K5WK&#10;i2AksVaW7BlagHEutJ/FcLVrsNx+H62UDmbAbbRMv704biNEtGTIFAGfgSj9Mtxe3VPc+csAgvbv&#10;dBnN6plU/RyLCsjxMYL+w0v4gxKhHqW/iorIEjXOIuGRwakW2SB2vB3CKlRuDBz88FxE5XsTjHdD&#10;mIifbQxM/444RkRU0H4MbqQG+6cE5cOI3N8/su85ByP6btMhaeR8GZiFrQ2UB3Snhf73Y7fCSQ32&#10;kZIWf35B3Y8ds4IS9UGjwy+ns1loFXExm19kuLCnJ5vTE6Y5piqop6Sfrn1sL4GUhmv8CZWMJn2q&#10;ZCgaf3S00tB9Qss4XcdbTz1y9RMAAP//AwBQSwMEFAAGAAgAAAAhAJ65a8TgAAAACgEAAA8AAABk&#10;cnMvZG93bnJldi54bWxMj8tOwzAQRfdI/IM1SOyo07QkbYhT8eoOFgQqsXTjaWwRjyPbbcPfY1aw&#10;m9Ec3Tm33kx2YCf0wTgSMJ9lwJA6pwz1Aj7etzcrYCFKUnJwhAK+McCmubyoZaXcmd7w1MaepRAK&#10;lRSgYxwrzkOn0cowcyNSuh2ctzKm1fdceXlO4XbgeZYV3EpD6YOWIz5q7L7aoxWwW74+o24PT6Wn&#10;xeeL35pw+2CEuL6a7u+ARZziHwy/+kkdmuS0d0dSgQ0C1lmRSAF5ucyBJSBfz9OwF7AoiwJ4U/P/&#10;FZofAAAA//8DAFBLAQItABQABgAIAAAAIQC2gziS/gAAAOEBAAATAAAAAAAAAAAAAAAAAAAAAABb&#10;Q29udGVudF9UeXBlc10ueG1sUEsBAi0AFAAGAAgAAAAhADj9If/WAAAAlAEAAAsAAAAAAAAAAAAA&#10;AAAALwEAAF9yZWxzLy5yZWxzUEsBAi0AFAAGAAgAAAAhAL+DLQhtAgAAawUAAA4AAAAAAAAAAAAA&#10;AAAALgIAAGRycy9lMm9Eb2MueG1sUEsBAi0AFAAGAAgAAAAhAJ65a8TgAAAACgEAAA8AAAAAAAAA&#10;AAAAAAAAxwQAAGRycy9kb3ducmV2LnhtbFBLBQYAAAAABAAEAPMAAADUBQAAAAA=&#10;" fillcolor="#fff2cc [663]" strokecolor="#1f3763 [1604]" strokeweight="1pt">
                <v:textbox>
                  <w:txbxContent>
                    <w:p w14:paraId="4E4BDFEB" w14:textId="1729FCF5" w:rsidR="009625EA" w:rsidRPr="00D53656" w:rsidRDefault="00420DD0" w:rsidP="009625EA">
                      <w:pPr>
                        <w:pStyle w:val="NoSpacing"/>
                        <w:rPr>
                          <w:b/>
                          <w:bCs/>
                          <w:lang w:val="en-MY"/>
                        </w:rPr>
                      </w:pPr>
                      <w:r>
                        <w:rPr>
                          <w:b/>
                          <w:bCs/>
                          <w:lang w:val="en-MY"/>
                        </w:rPr>
                        <w:t xml:space="preserve">The submit button saves the changed </w:t>
                      </w:r>
                      <w:r w:rsidR="00707B8A">
                        <w:rPr>
                          <w:b/>
                          <w:bCs/>
                          <w:lang w:val="en-MY"/>
                        </w:rPr>
                        <w:t>to the account.</w:t>
                      </w:r>
                    </w:p>
                  </w:txbxContent>
                </v:textbox>
                <w10:wrap anchorx="margin"/>
              </v:shape>
            </w:pict>
          </mc:Fallback>
        </mc:AlternateContent>
      </w:r>
      <w:r w:rsidR="009625EA">
        <w:rPr>
          <w:noProof/>
          <w14:ligatures w14:val="standardContextual"/>
        </w:rPr>
        <mc:AlternateContent>
          <mc:Choice Requires="wps">
            <w:drawing>
              <wp:anchor distT="0" distB="0" distL="114300" distR="114300" simplePos="0" relativeHeight="251658295" behindDoc="0" locked="0" layoutInCell="1" allowOverlap="1" wp14:anchorId="1F23D2A9" wp14:editId="7D724351">
                <wp:simplePos x="0" y="0"/>
                <wp:positionH relativeFrom="margin">
                  <wp:posOffset>2844726</wp:posOffset>
                </wp:positionH>
                <wp:positionV relativeFrom="paragraph">
                  <wp:posOffset>2064976</wp:posOffset>
                </wp:positionV>
                <wp:extent cx="1003153" cy="211022"/>
                <wp:effectExtent l="38100" t="38100" r="26035" b="113030"/>
                <wp:wrapNone/>
                <wp:docPr id="294415604" name="Straight Arrow Connector 6"/>
                <wp:cNvGraphicFramePr/>
                <a:graphic xmlns:a="http://schemas.openxmlformats.org/drawingml/2006/main">
                  <a:graphicData uri="http://schemas.microsoft.com/office/word/2010/wordprocessingShape">
                    <wps:wsp>
                      <wps:cNvCnPr/>
                      <wps:spPr>
                        <a:xfrm flipH="1">
                          <a:off x="0" y="0"/>
                          <a:ext cx="1003153" cy="211022"/>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399DA" id="Straight Arrow Connector 6" o:spid="_x0000_s1026" type="#_x0000_t32" style="position:absolute;margin-left:224pt;margin-top:162.6pt;width:79pt;height:16.6pt;flip:x;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ulz7QEAAD8EAAAOAAAAZHJzL2Uyb0RvYy54bWysU8tu2zAQvBfoPxC815KcJikMyzk4TXvo&#10;I0ibD2CopUSAL5Aby/77LilbadOiQIpeCJLLGc4Ml+urvTVsBzFp71reLGrOwEnfade3/P77zZt3&#10;nCUUrhPGO2j5ARK/2rx+tR7DCpZ+8KaDyIjEpdUYWj4ghlVVJTmAFWnhAzgqKh+tQFrGvuqiGInd&#10;mmpZ1xfV6GMXopeQEu1eT0W+KfxKgcSvSiVAZlpO2rCMsYwPeaw2a7HqowiDlkcZ4h9UWKEdXTpT&#10;XQsU7DHq36isltEnr3Ahva28UlpC8UBumvqZm2+DCFC8UDgpzDGl/0crv+y27jZSDGNIqxRuY3ax&#10;V9EyZXT4SG9afJFSti+xHebYYI9M0mZT12fN+RlnkmrLpqmXy5xrNfFkvhATfgBvWZ60PGEUuh9w&#10;652jF/JxukPsPiWcgCdABhvHxpZfXtBzFynJG93daGNysTQKbE1kO0FPLKQEh2/LOfNoP/tu2r88&#10;rwk9cc+QIvEXNhTavHcdw0OgXsWohesNHHHGEeAppTLDg4FJ4x0oprucxiQyN/BzXc3MRKczTJGL&#10;GXh09zfg8XyGQmnul4BnRLnZO5zBVjsf/yQb9yfJajp/SmDynSN48N2h9E+Jhrq0pHr8Ufkb/Lwu&#10;8Kd/v/kBAAD//wMAUEsDBBQABgAIAAAAIQAZzJGq4AAAAAsBAAAPAAAAZHJzL2Rvd25yZXYueG1s&#10;TI9BT4NAEIXvJv6HzZh4s7tFCgRZGmPakwfTqkm9LTACkZ0l7NLiv3c86XHevLz3vWK72EGccfK9&#10;Iw3rlQKBVLump1bD2+v+LgPhg6HGDI5Qwzd62JbXV4XJG3ehA56PoRUcQj43GroQxlxKX3dojV+5&#10;EYl/n26yJvA5tbKZzIXD7SAjpRJpTU/c0JkRnzqsv46z1fCB6bh7SXf7qnXPaXyY16eTetf69mZ5&#10;fAARcAl/ZvjFZ3QomalyMzVeDBriOOMtQcN9tIlAsCNRCSsVK5ssBlkW8v+G8gcAAP//AwBQSwEC&#10;LQAUAAYACAAAACEAtoM4kv4AAADhAQAAEwAAAAAAAAAAAAAAAAAAAAAAW0NvbnRlbnRfVHlwZXNd&#10;LnhtbFBLAQItABQABgAIAAAAIQA4/SH/1gAAAJQBAAALAAAAAAAAAAAAAAAAAC8BAABfcmVscy8u&#10;cmVsc1BLAQItABQABgAIAAAAIQBDgulz7QEAAD8EAAAOAAAAAAAAAAAAAAAAAC4CAABkcnMvZTJv&#10;RG9jLnhtbFBLAQItABQABgAIAAAAIQAZzJGq4AAAAAsBAAAPAAAAAAAAAAAAAAAAAEcEAABkcnMv&#10;ZG93bnJldi54bWxQSwUGAAAAAAQABADzAAAAVAUAAAAA&#10;" strokecolor="#bf8f00 [2407]" strokeweight="6pt">
                <v:stroke endarrow="block" joinstyle="miter"/>
                <w10:wrap anchorx="margin"/>
              </v:shape>
            </w:pict>
          </mc:Fallback>
        </mc:AlternateContent>
      </w:r>
      <w:r w:rsidR="009625EA">
        <w:rPr>
          <w:noProof/>
          <w14:ligatures w14:val="standardContextual"/>
        </w:rPr>
        <mc:AlternateContent>
          <mc:Choice Requires="wps">
            <w:drawing>
              <wp:anchor distT="0" distB="0" distL="114300" distR="114300" simplePos="0" relativeHeight="251658293" behindDoc="0" locked="0" layoutInCell="1" allowOverlap="1" wp14:anchorId="4F2B38C6" wp14:editId="49275454">
                <wp:simplePos x="0" y="0"/>
                <wp:positionH relativeFrom="margin">
                  <wp:posOffset>1865799</wp:posOffset>
                </wp:positionH>
                <wp:positionV relativeFrom="paragraph">
                  <wp:posOffset>2128403</wp:posOffset>
                </wp:positionV>
                <wp:extent cx="397517" cy="152880"/>
                <wp:effectExtent l="19050" t="76200" r="21590" b="76200"/>
                <wp:wrapNone/>
                <wp:docPr id="2075209269" name="Straight Arrow Connector 6"/>
                <wp:cNvGraphicFramePr/>
                <a:graphic xmlns:a="http://schemas.openxmlformats.org/drawingml/2006/main">
                  <a:graphicData uri="http://schemas.microsoft.com/office/word/2010/wordprocessingShape">
                    <wps:wsp>
                      <wps:cNvCnPr/>
                      <wps:spPr>
                        <a:xfrm>
                          <a:off x="0" y="0"/>
                          <a:ext cx="397517" cy="152880"/>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4EE31" id="Straight Arrow Connector 6" o:spid="_x0000_s1026" type="#_x0000_t32" style="position:absolute;margin-left:146.9pt;margin-top:167.6pt;width:31.3pt;height:12.05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6N6gEAADQEAAAOAAAAZHJzL2Uyb0RvYy54bWysU01z2yAQvXem/4HhXsty69jxWM7BaXrp&#10;RyZNfwBBYDEDLAMby/73XZAtJ+mpnV6QYPe93fdY1jcHZ9lexWTAN7yeTDlTXkJr/K7hvx7vPiw5&#10;Syh8Kyx41fCjSvxm8/7dug8rNYMObKsiIxKfVn1oeIcYVlWVZKecSBMIylNQQ3QCaRt3VRtFT+zO&#10;VrPp9KrqIbYhglQp0entEOSbwq+1kvhD66SQ2YZTb1jWWNanvFabtVjtogidkac2xD904YTxVHSk&#10;uhUo2HM0f1A5IyMk0DiR4CrQ2khVNJCaevpGzc9OBFW0kDkpjDal/0crv++3/j6SDX1IqxTuY1Zx&#10;0NHlL/XHDsWs42iWOiCTdPjxejGvF5xJCtXz2XJZzKwu4BATflHgWP5peMIozK7DLXhP1wKxLoaJ&#10;/deEVJ6AZ0CubD3rG764ojsuaQmsae+MtTlYpkNtbWR7QfcqpFQeP5U8++y+QTucL+ZTQg/cI6RU&#10;esWGwtjPvmV4DDSgGI3wO6tOOOsJcLGm/OHRqqHHB6WZacmMQctY5GVf9chE2RmmScUIPKnL4/5W&#10;0Bl4ys9QVSb6b8AjolQGjyPYGQ9x8PZ1dTyMlYf8swOD7mzBE7THMjTFGhrN4urpGeXZf7kv8Mtj&#10;3/wGAAD//wMAUEsDBBQABgAIAAAAIQCSTy4+3wAAAAsBAAAPAAAAZHJzL2Rvd25yZXYueG1sTI/B&#10;TsMwEETvSPyDtUjcqNM4KSTEqRASElVPFD5gm2yTtPE6ip02/D3uqdx2tKOZN8V6Nr040+g6yxqW&#10;iwgEcWXrjhsNP98fTy8gnEeusbdMGn7Jwbq8vyswr+2Fv+i8840IIexy1NB6P+RSuqolg25hB+Lw&#10;O9jRoA9ybGQ94iWEm17GUbSSBjsODS0O9N5SddpNRsPzhqXKJjym29PBuM1nkhyXVuvHh/ntFYSn&#10;2d/McMUP6FAGpr2duHai1xBnKqB7DUqlMYjgUOkqAbG/HpkCWRby/4byDwAA//8DAFBLAQItABQA&#10;BgAIAAAAIQC2gziS/gAAAOEBAAATAAAAAAAAAAAAAAAAAAAAAABbQ29udGVudF9UeXBlc10ueG1s&#10;UEsBAi0AFAAGAAgAAAAhADj9If/WAAAAlAEAAAsAAAAAAAAAAAAAAAAALwEAAF9yZWxzLy5yZWxz&#10;UEsBAi0AFAAGAAgAAAAhAAiO/o3qAQAANAQAAA4AAAAAAAAAAAAAAAAALgIAAGRycy9lMm9Eb2Mu&#10;eG1sUEsBAi0AFAAGAAgAAAAhAJJPLj7fAAAACwEAAA8AAAAAAAAAAAAAAAAARAQAAGRycy9kb3du&#10;cmV2LnhtbFBLBQYAAAAABAAEAPMAAABQBQAAAAA=&#10;" strokecolor="#bf8f00 [2407]" strokeweight="6pt">
                <v:stroke endarrow="block" joinstyle="miter"/>
                <w10:wrap anchorx="margin"/>
              </v:shape>
            </w:pict>
          </mc:Fallback>
        </mc:AlternateContent>
      </w:r>
      <w:r w:rsidR="00356D52">
        <w:rPr>
          <w:noProof/>
        </w:rPr>
        <w:drawing>
          <wp:inline distT="0" distB="0" distL="0" distR="0" wp14:anchorId="7C0414C8" wp14:editId="4EEAB62B">
            <wp:extent cx="5720080" cy="2576830"/>
            <wp:effectExtent l="0" t="0" r="0" b="0"/>
            <wp:docPr id="1072934985" name="Picture 33" descr="A screen shot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34985" name="Picture 33" descr="A screen shot of a contac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0080" cy="2576830"/>
                    </a:xfrm>
                    <a:prstGeom prst="rect">
                      <a:avLst/>
                    </a:prstGeom>
                    <a:noFill/>
                    <a:ln>
                      <a:noFill/>
                    </a:ln>
                  </pic:spPr>
                </pic:pic>
              </a:graphicData>
            </a:graphic>
          </wp:inline>
        </w:drawing>
      </w:r>
    </w:p>
    <w:p w14:paraId="4BB52A43" w14:textId="77777777" w:rsidR="00356D52" w:rsidRDefault="00356D52" w:rsidP="00356D52"/>
    <w:p w14:paraId="3B2A8DE3" w14:textId="77777777" w:rsidR="00D01AE1" w:rsidRDefault="00D01AE1">
      <w:pPr>
        <w:spacing w:after="160" w:line="259" w:lineRule="auto"/>
      </w:pPr>
      <w:r>
        <w:br w:type="page"/>
      </w:r>
    </w:p>
    <w:p w14:paraId="00231ADE" w14:textId="77777777" w:rsidR="00356D52" w:rsidRDefault="00356D52" w:rsidP="00356D52">
      <w:r>
        <w:lastRenderedPageBreak/>
        <w:t>Admin Add New Contact Page</w:t>
      </w:r>
    </w:p>
    <w:p w14:paraId="2E205DA8" w14:textId="49987AE2" w:rsidR="008556D9" w:rsidRDefault="008556D9" w:rsidP="00ED526A"/>
    <w:p w14:paraId="5C9571E3" w14:textId="72CA8007" w:rsidR="000A3227" w:rsidRPr="00E623EA" w:rsidRDefault="008F7412" w:rsidP="00ED526A">
      <w:pPr>
        <w:rPr>
          <w:rFonts w:eastAsiaTheme="minorEastAsia"/>
        </w:rPr>
      </w:pPr>
      <w:r>
        <w:rPr>
          <w:noProof/>
        </w:rPr>
        <mc:AlternateContent>
          <mc:Choice Requires="wps">
            <w:drawing>
              <wp:anchor distT="45720" distB="45720" distL="114300" distR="114300" simplePos="0" relativeHeight="251658298" behindDoc="0" locked="0" layoutInCell="1" allowOverlap="1" wp14:anchorId="613ADA5F" wp14:editId="761AF9F2">
                <wp:simplePos x="0" y="0"/>
                <wp:positionH relativeFrom="margin">
                  <wp:posOffset>216708</wp:posOffset>
                </wp:positionH>
                <wp:positionV relativeFrom="paragraph">
                  <wp:posOffset>2308119</wp:posOffset>
                </wp:positionV>
                <wp:extent cx="1273810" cy="829831"/>
                <wp:effectExtent l="0" t="0" r="21590" b="27940"/>
                <wp:wrapNone/>
                <wp:docPr id="1754935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0" cy="829831"/>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1031BEC8" w14:textId="77777777" w:rsidR="00CF0F2B" w:rsidRPr="00D53656" w:rsidRDefault="008F7412" w:rsidP="00CF0F2B">
                            <w:pPr>
                              <w:pStyle w:val="NoSpacing"/>
                              <w:rPr>
                                <w:b/>
                                <w:bCs/>
                                <w:lang w:val="en-MY"/>
                              </w:rPr>
                            </w:pPr>
                            <w:r>
                              <w:rPr>
                                <w:b/>
                                <w:bCs/>
                                <w:lang w:val="en-MY"/>
                              </w:rPr>
                              <w:t>After inserting the boxes, click submit to create and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ADA5F" id="_x0000_s1056" type="#_x0000_t202" style="position:absolute;margin-left:17.05pt;margin-top:181.75pt;width:100.3pt;height:65.35pt;z-index:2516582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lgbAIAAGsFAAAOAAAAZHJzL2Uyb0RvYy54bWysVNtuEzEQfUfiHyy/0002KU1X2VQlpQip&#10;XEThAxxfsla9nsV2shu+nrF3s00BiQrxYvk258ycOfbyqqsN2UvnNdiSTs8mlEjLQWi7Lem3r7ev&#10;FpT4wKxgBqws6UF6erV6+WLZNoXMoQIjpCMIYn3RNiWtQmiKLPO8kjXzZ9BIi4cKXM0CLt02E461&#10;iF6bLJ9MXmctONE44NJ73L3pD+kq4SslefiklJeBmJJibiGNLo2bOGarJSu2jjWV5kMa7B+yqJm2&#10;SDpC3bDAyM7p36BqzR14UOGMQ52BUprLVANWM538Us19xRqZakFxfDPK5P8fLP+4v28+OxK6N9Bh&#10;A1MRvrkD/uCJhXXF7FZeOwdtJZlA4mmULGsbXwyhUWpf+AiyaT+AwCazXYAE1ClXR1WwToLo2IDD&#10;KLrsAuGRMr+YLaZ4xPFskV8uZj0FK47RjfPhnYSaxElJHTY1obP9nQ8xG1Ycr0QyD0aLW21MWkQj&#10;ybVxZM/QAoxzacM8hZtdjen2+2ilyWAG3EbL9NuL4zZSJEtGpET4hMTY5/H26p7ynj+PIGr/1opk&#10;1sC06eeYVGROzYj6D50IByNjPsZ+kYpogRrnqeCxglMt8tTP4XYMU6jcGDj44amIJhw7NNyNYTI9&#10;tjFw8nfGMSKxgg1jcK0tuD8BiIeRub9/rL6vORoxdJsOiy7pLPUzbm1AHNCdDvrXj78VTipwPyhp&#10;8eWX1H/fMScpMe8tOvxyOp/HryIt5ucXOS7c6cnm9IRZjlAlDZT003VI30ssysI1vgSlk0kfMxmS&#10;xhedrDT8PvHLOF2nW49/5OonAAAA//8DAFBLAwQUAAYACAAAACEA5MHFduAAAAAKAQAADwAAAGRy&#10;cy9kb3ducmV2LnhtbEyPy07DMBBF90j8gzVI7KjTxH0Q4lS8uoMFgUos3XgaR8TjyHbb8PeYFaxG&#10;ozm6c261mezATuhD70jCfJYBQ2qd7qmT8PG+vVkDC1GRVoMjlPCNATb15UWlSu3O9IanJnYshVAo&#10;lQQT41hyHlqDVoWZG5HS7eC8VTGtvuPaq3MKtwPPs2zJreopfTBqxEeD7VdztBJ24vUZTXN4Wnkq&#10;Pl/8tg+Lh17K66vp/g5YxCn+wfCrn9ShTk57dyQd2CChEPNEprksFsASkBdiBWwvQdyKHHhd8f8V&#10;6h8AAAD//wMAUEsBAi0AFAAGAAgAAAAhALaDOJL+AAAA4QEAABMAAAAAAAAAAAAAAAAAAAAAAFtD&#10;b250ZW50X1R5cGVzXS54bWxQSwECLQAUAAYACAAAACEAOP0h/9YAAACUAQAACwAAAAAAAAAAAAAA&#10;AAAvAQAAX3JlbHMvLnJlbHNQSwECLQAUAAYACAAAACEA9lIZYGwCAABrBQAADgAAAAAAAAAAAAAA&#10;AAAuAgAAZHJzL2Uyb0RvYy54bWxQSwECLQAUAAYACAAAACEA5MHFduAAAAAKAQAADwAAAAAAAAAA&#10;AAAAAADGBAAAZHJzL2Rvd25yZXYueG1sUEsFBgAAAAAEAAQA8wAAANMFAAAAAA==&#10;" fillcolor="#fff2cc [663]" strokecolor="#1f3763 [1604]" strokeweight="1pt">
                <v:textbox>
                  <w:txbxContent>
                    <w:p w14:paraId="1031BEC8" w14:textId="77777777" w:rsidR="00CF0F2B" w:rsidRPr="00D53656" w:rsidRDefault="008F7412" w:rsidP="00CF0F2B">
                      <w:pPr>
                        <w:pStyle w:val="NoSpacing"/>
                        <w:rPr>
                          <w:b/>
                          <w:bCs/>
                          <w:lang w:val="en-MY"/>
                        </w:rPr>
                      </w:pPr>
                      <w:r>
                        <w:rPr>
                          <w:b/>
                          <w:bCs/>
                          <w:lang w:val="en-MY"/>
                        </w:rPr>
                        <w:t>After inserting the boxes, click submit to create and account.</w:t>
                      </w:r>
                    </w:p>
                  </w:txbxContent>
                </v:textbox>
                <w10:wrap anchorx="margin"/>
              </v:shape>
            </w:pict>
          </mc:Fallback>
        </mc:AlternateContent>
      </w:r>
      <w:r w:rsidR="0019543B">
        <w:rPr>
          <w:noProof/>
        </w:rPr>
        <mc:AlternateContent>
          <mc:Choice Requires="wps">
            <w:drawing>
              <wp:anchor distT="45720" distB="45720" distL="114300" distR="114300" simplePos="0" relativeHeight="251658299" behindDoc="0" locked="0" layoutInCell="1" allowOverlap="1" wp14:anchorId="6F08E267" wp14:editId="412AE1CC">
                <wp:simplePos x="0" y="0"/>
                <wp:positionH relativeFrom="margin">
                  <wp:posOffset>4096301</wp:posOffset>
                </wp:positionH>
                <wp:positionV relativeFrom="paragraph">
                  <wp:posOffset>669598</wp:posOffset>
                </wp:positionV>
                <wp:extent cx="1273810" cy="856259"/>
                <wp:effectExtent l="0" t="0" r="21590" b="20320"/>
                <wp:wrapNone/>
                <wp:docPr id="1152466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0" cy="856259"/>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03DE1BC" w14:textId="77777777" w:rsidR="00CF0F2B" w:rsidRPr="00D53656" w:rsidRDefault="0019543B" w:rsidP="00CF0F2B">
                            <w:pPr>
                              <w:pStyle w:val="NoSpacing"/>
                              <w:rPr>
                                <w:b/>
                                <w:bCs/>
                                <w:lang w:val="en-MY"/>
                              </w:rPr>
                            </w:pPr>
                            <w:r>
                              <w:rPr>
                                <w:b/>
                                <w:bCs/>
                                <w:lang w:val="en-MY"/>
                              </w:rPr>
                              <w:t>Admin can fill</w:t>
                            </w:r>
                            <w:r w:rsidR="00CF0F2B">
                              <w:rPr>
                                <w:b/>
                                <w:bCs/>
                                <w:lang w:val="en-MY"/>
                              </w:rPr>
                              <w:t xml:space="preserve"> in these boxes to create new </w:t>
                            </w:r>
                            <w:r>
                              <w:rPr>
                                <w:b/>
                                <w:bCs/>
                                <w:lang w:val="en-MY"/>
                              </w:rPr>
                              <w:t>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8E267" id="_x0000_s1057" type="#_x0000_t202" style="position:absolute;margin-left:322.55pt;margin-top:52.7pt;width:100.3pt;height:67.4pt;z-index:2516582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E7UbQIAAGsFAAAOAAAAZHJzL2Uyb0RvYy54bWysVMtu2zAQvBfoPxC8N7IVO3EEy0GaNEWB&#10;9IGm/QCaoiwiFFclaUvO13e5khWnLdCg6IXga2d2h8NdXna1YTvlvAab8+nJhDNlJRTabnL+/dvt&#10;mwVnPghbCANW5XyvPL9cvX61bJtMpVCBKZRjCGJ91jY5r0JosiTxslK18CfQKIuHJbhaBFy6TVI4&#10;0SJ6bZJ0MjlLWnBF40Aq73H3pj/kK8IvSyXD57L0KjCTc8wt0OhoXMcxWS1FtnGiqbQc0hD/kEUt&#10;tEXSEepGBMG2Tv8GVWvpwEMZTiTUCZSllopqwGqmk1+qua9Eo6gWFMc3o0z+/8HKT7v75otjoXsL&#10;HT4gFeGbO5APnlm4roTdqCvnoK2UKJB4GiVL2sZnQ2iU2mc+gqzbj1DgI4ttAALqSldHVbBOhuj4&#10;APtRdNUFJiNlen66mOKRxLPF/CydXxCFyA7RjfPhvYKaxUnOHT4qoYvdnQ8xG5EdrkQyD0YXt9oY&#10;WkQjqWvj2E6gBYSUyoYZhZttjen2+2ilyWAG3EbL9NuLwzZSkCUjEhE+IzH2Zby9use885cRRO3f&#10;2YLMGoQ2/RyTisz0GFH/4SXC3qiYj7FfVcl0gRqnVPBYwbEW6SA23Y5hJSo3Bg5+eC6iCb0Jxrsx&#10;TNFnGwMnf2ccI4gVbBiDa23B/QmgeBiZ+/uH6vuaoxFDt+6w6Jyf0tW4tYZij+500P9+7FY4qcA9&#10;ctbiz8+5/7EVTnFmPlh0+MV0Noutghaz+XmKC3d8sj4+EVYiVM4DZ/30OlB7iUVZuMKfUGoy6VMm&#10;Q9L4o8lKQ/eJLeN4TbeeeuTqJwAAAP//AwBQSwMEFAAGAAgAAAAhAJ+a5HLgAAAACwEAAA8AAABk&#10;cnMvZG93bnJldi54bWxMj8tOwzAQRfdI/IM1SOyo3ZC0VYhT8eqOLghU6tKNp3FEPI5stw1/j1nB&#10;cnSP7j1TrSc7sDP60DuSMJ8JYEit0z11Ej4/NncrYCEq0mpwhBK+McC6vr6qVKndhd7x3MSOpRIK&#10;pZJgYhxLzkNr0KowcyNSyo7OWxXT6TuuvbqkcjvwTIgFt6qntGDUiM8G26/mZCXs8u0rmub4svR0&#10;v3/zmz4UT72UtzfT4wOwiFP8g+FXP6lDnZwO7kQ6sEHCIi/mCU2BKHJgiVjlxRLYQUKWiwx4XfH/&#10;P9Q/AAAA//8DAFBLAQItABQABgAIAAAAIQC2gziS/gAAAOEBAAATAAAAAAAAAAAAAAAAAAAAAABb&#10;Q29udGVudF9UeXBlc10ueG1sUEsBAi0AFAAGAAgAAAAhADj9If/WAAAAlAEAAAsAAAAAAAAAAAAA&#10;AAAALwEAAF9yZWxzLy5yZWxzUEsBAi0AFAAGAAgAAAAhAPyoTtRtAgAAawUAAA4AAAAAAAAAAAAA&#10;AAAALgIAAGRycy9lMm9Eb2MueG1sUEsBAi0AFAAGAAgAAAAhAJ+a5HLgAAAACwEAAA8AAAAAAAAA&#10;AAAAAAAAxwQAAGRycy9kb3ducmV2LnhtbFBLBQYAAAAABAAEAPMAAADUBQAAAAA=&#10;" fillcolor="#fff2cc [663]" strokecolor="#1f3763 [1604]" strokeweight="1pt">
                <v:textbox>
                  <w:txbxContent>
                    <w:p w14:paraId="003DE1BC" w14:textId="77777777" w:rsidR="00CF0F2B" w:rsidRPr="00D53656" w:rsidRDefault="0019543B" w:rsidP="00CF0F2B">
                      <w:pPr>
                        <w:pStyle w:val="NoSpacing"/>
                        <w:rPr>
                          <w:b/>
                          <w:bCs/>
                          <w:lang w:val="en-MY"/>
                        </w:rPr>
                      </w:pPr>
                      <w:r>
                        <w:rPr>
                          <w:b/>
                          <w:bCs/>
                          <w:lang w:val="en-MY"/>
                        </w:rPr>
                        <w:t>Admin can fill</w:t>
                      </w:r>
                      <w:r w:rsidR="00CF0F2B">
                        <w:rPr>
                          <w:b/>
                          <w:bCs/>
                          <w:lang w:val="en-MY"/>
                        </w:rPr>
                        <w:t xml:space="preserve"> in these boxes to create new </w:t>
                      </w:r>
                      <w:r>
                        <w:rPr>
                          <w:b/>
                          <w:bCs/>
                          <w:lang w:val="en-MY"/>
                        </w:rPr>
                        <w:t>account.</w:t>
                      </w:r>
                    </w:p>
                  </w:txbxContent>
                </v:textbox>
                <w10:wrap anchorx="margin"/>
              </v:shape>
            </w:pict>
          </mc:Fallback>
        </mc:AlternateContent>
      </w:r>
      <w:r w:rsidR="00CF0F2B">
        <w:rPr>
          <w:noProof/>
          <w14:ligatures w14:val="standardContextual"/>
        </w:rPr>
        <mc:AlternateContent>
          <mc:Choice Requires="wps">
            <w:drawing>
              <wp:anchor distT="0" distB="0" distL="114300" distR="114300" simplePos="0" relativeHeight="251658302" behindDoc="0" locked="0" layoutInCell="1" allowOverlap="1" wp14:anchorId="06CD0F0E" wp14:editId="076D9D75">
                <wp:simplePos x="0" y="0"/>
                <wp:positionH relativeFrom="margin">
                  <wp:posOffset>1532809</wp:posOffset>
                </wp:positionH>
                <wp:positionV relativeFrom="paragraph">
                  <wp:posOffset>2688678</wp:posOffset>
                </wp:positionV>
                <wp:extent cx="723122" cy="339597"/>
                <wp:effectExtent l="19050" t="38100" r="20320" b="60960"/>
                <wp:wrapNone/>
                <wp:docPr id="1780480312" name="Straight Arrow Connector 6"/>
                <wp:cNvGraphicFramePr/>
                <a:graphic xmlns:a="http://schemas.openxmlformats.org/drawingml/2006/main">
                  <a:graphicData uri="http://schemas.microsoft.com/office/word/2010/wordprocessingShape">
                    <wps:wsp>
                      <wps:cNvCnPr/>
                      <wps:spPr>
                        <a:xfrm>
                          <a:off x="0" y="0"/>
                          <a:ext cx="723122" cy="339597"/>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8C27A" id="Straight Arrow Connector 6" o:spid="_x0000_s1026" type="#_x0000_t32" style="position:absolute;margin-left:120.7pt;margin-top:211.7pt;width:56.95pt;height:26.75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Ge6QEAADQEAAAOAAAAZHJzL2Uyb0RvYy54bWysU9ty2yAQfe9M/4HhvZYvTdx4LOfBafrS&#10;S6aXDyBosZgBlgFiyX/fBclykj610xck2D1n9xyW7W1vDTtCiBpdzRezOWfgJDbaHWr+6+f9uw+c&#10;xSRcIww6qPkJIr/dvX2z7fwGltiiaSAwInFx0/matyn5TVVF2YIVcYYeHAUVBisSbcOhaoLoiN2a&#10;ajmfX1cdhsYHlBAjnd4NQb4r/EqBTN+UipCYqTn1lsoayvqY12q3FZtDEL7VcmxD/EMXVmhHRSeq&#10;O5EEewr6DyqrZcCIKs0k2gqV0hKKBlKzmL9S86MVHooWMif6yab4/2jl1+PePQSyofNxE/1DyCp6&#10;FWz+Un+sL2adJrOgT0zS4Xq5WiyXnEkKrVY3VzfrbGZ1AfsQ0ydAy/JPzWMKQh/atEfn6FowLIph&#10;4vg5pgF4BuTKxrGOalzTHZe0iEY399qYHCzTAXsT2FHQvQopwaX3Jc882S/YDOfrqzmhB+4JUlp8&#10;wZaENh9dw9LJ04CmoIU7GBhxxhHgYk35SycDQ4/fQTHdkBmDlqnI874WExNlZ5giFRNwVJfH/bWg&#10;M3DMz1AoE/034AlRKqNLE9hqh2Hw9mX11E+Vh/yzA4PubMEjNqcyNMUaGs3i6viM8uw/3xf45bHv&#10;fgMAAP//AwBQSwMEFAAGAAgAAAAhAOWUncfeAAAACwEAAA8AAABkcnMvZG93bnJldi54bWxMj8tO&#10;wzAQRfdI/IM1SOyo8+wjjVMhJCQqVhQ+wI2nSdp4HMVOG/6eYQW7eRzdOVPuZtuLK46+c6QgXkQg&#10;kGpnOmoUfH2+Pq1B+KDJ6N4RKvhGD7vq/q7UhXE3+sDrITSCQ8gXWkEbwlBI6esWrfYLNyDx7uRG&#10;qwO3YyPNqG8cbnuZRNFSWt0RX2j1gC8t1pfDZBWs9iTTzaTP+fvlZP3+LcvOsVPq8WF+3oIIOIc/&#10;GH71WR0qdjq6iYwXvYIkizNGFWRJygUTaZ6nII48WS03IKtS/v+h+gEAAP//AwBQSwECLQAUAAYA&#10;CAAAACEAtoM4kv4AAADhAQAAEwAAAAAAAAAAAAAAAAAAAAAAW0NvbnRlbnRfVHlwZXNdLnhtbFBL&#10;AQItABQABgAIAAAAIQA4/SH/1gAAAJQBAAALAAAAAAAAAAAAAAAAAC8BAABfcmVscy8ucmVsc1BL&#10;AQItABQABgAIAAAAIQCGRXGe6QEAADQEAAAOAAAAAAAAAAAAAAAAAC4CAABkcnMvZTJvRG9jLnht&#10;bFBLAQItABQABgAIAAAAIQDllJ3H3gAAAAsBAAAPAAAAAAAAAAAAAAAAAEMEAABkcnMvZG93bnJl&#10;di54bWxQSwUGAAAAAAQABADzAAAATgUAAAAA&#10;" strokecolor="#bf8f00 [2407]" strokeweight="6pt">
                <v:stroke endarrow="block" joinstyle="miter"/>
                <w10:wrap anchorx="margin"/>
              </v:shape>
            </w:pict>
          </mc:Fallback>
        </mc:AlternateContent>
      </w:r>
      <w:r w:rsidR="00CF0F2B">
        <w:rPr>
          <w:noProof/>
          <w14:ligatures w14:val="standardContextual"/>
        </w:rPr>
        <mc:AlternateContent>
          <mc:Choice Requires="wps">
            <w:drawing>
              <wp:anchor distT="0" distB="0" distL="114300" distR="114300" simplePos="0" relativeHeight="251658301" behindDoc="0" locked="0" layoutInCell="1" allowOverlap="1" wp14:anchorId="28DCC42E" wp14:editId="0C5191ED">
                <wp:simplePos x="0" y="0"/>
                <wp:positionH relativeFrom="margin">
                  <wp:posOffset>2710487</wp:posOffset>
                </wp:positionH>
                <wp:positionV relativeFrom="paragraph">
                  <wp:posOffset>2508969</wp:posOffset>
                </wp:positionV>
                <wp:extent cx="1290673" cy="508735"/>
                <wp:effectExtent l="38100" t="38100" r="24130" b="62865"/>
                <wp:wrapNone/>
                <wp:docPr id="915397391" name="Straight Arrow Connector 6"/>
                <wp:cNvGraphicFramePr/>
                <a:graphic xmlns:a="http://schemas.openxmlformats.org/drawingml/2006/main">
                  <a:graphicData uri="http://schemas.microsoft.com/office/word/2010/wordprocessingShape">
                    <wps:wsp>
                      <wps:cNvCnPr/>
                      <wps:spPr>
                        <a:xfrm flipH="1">
                          <a:off x="0" y="0"/>
                          <a:ext cx="1290673" cy="508735"/>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C7DB8" id="Straight Arrow Connector 6" o:spid="_x0000_s1026" type="#_x0000_t32" style="position:absolute;margin-left:213.4pt;margin-top:197.55pt;width:101.65pt;height:40.05pt;flip:x;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a3k7gEAAD8EAAAOAAAAZHJzL2Uyb0RvYy54bWysU8FuGyEUvFfqPyDu9a6d2k4tr3NwmvbQ&#10;NlGbfgBhH14k4CEgXvvv+2DtTZtWlVL1goDHDDPDY311sIbtIUSNruHTSc0ZOImtdruGf7+/eXPJ&#10;WUzCtcKgg4YfIfKrzetX696vYIYdmhYCIxIXV71veJeSX1VVlB1YESfowVFRYbAi0TLsqjaIntit&#10;qWZ1vah6DK0PKCFG2r0einxT+JUCmW6VipCYaThpS2UMZXzIY7VZi9UuCN9peZIh/kGFFdrRpSPV&#10;tUiCPQb9G5XVMmBElSYSbYVKaQnFA7mZ1s/cfOuEh+KFwol+jCn+P1r5Zb91d4Fi6H1cRX8XsouD&#10;CpYpo/1HetPii5SyQ4ntOMYGh8QkbU5n7+rF8oIzSbV5fbm8mOdcq4En8/kQ0wdAy/Kk4TEFoXdd&#10;2qJz9EIYhjvE/lNMA/AMyGDjWN/w5YKeu0iJaHR7o43JxdIosDWB7QU9sZASXHpbzplH+xnbYX85&#10;rwk9cI+QIvEXtiS0ee9alo6eejUFLdzOwAlnHAGeUiqzdDQwaPwKiuk2pzGIzA38XNd0ZKLTGabI&#10;xQg8ufsb8HQ+Q6E090vAI6LcjC6NYKsdhj/JToezZDWcPycw+M4RPGB7LP1ToqEuLameflT+Bj+v&#10;C/zp329+AAAA//8DAFBLAwQUAAYACAAAACEAcVIS0OEAAAALAQAADwAAAGRycy9kb3ducmV2Lnht&#10;bEyPQU+DQBCF7yb+h82YeLMLtAVFlsaY9uTBtGpSbws7ApGdJezS4r93PNXbm7yX974pNrPtxQlH&#10;3zlSEC8iEEi1Mx01Ct7fdnf3IHzQZHTvCBX8oIdNeX1V6Ny4M+3xdAiN4BLyuVbQhjDkUvq6Rav9&#10;wg1I7H250erA59hIM+ozl9teJlGUSqs74oVWD/jcYv19mKyCT8yG7Wu23VWNe8lW+yk+HqMPpW5v&#10;5qdHEAHncAnDHz6jQ8lMlZvIeNErWCUpowcFy4d1DIIT6TJiUbGVrROQZSH//1D+AgAA//8DAFBL&#10;AQItABQABgAIAAAAIQC2gziS/gAAAOEBAAATAAAAAAAAAAAAAAAAAAAAAABbQ29udGVudF9UeXBl&#10;c10ueG1sUEsBAi0AFAAGAAgAAAAhADj9If/WAAAAlAEAAAsAAAAAAAAAAAAAAAAALwEAAF9yZWxz&#10;Ly5yZWxzUEsBAi0AFAAGAAgAAAAhAPjxreTuAQAAPwQAAA4AAAAAAAAAAAAAAAAALgIAAGRycy9l&#10;Mm9Eb2MueG1sUEsBAi0AFAAGAAgAAAAhAHFSEtDhAAAACwEAAA8AAAAAAAAAAAAAAAAASAQAAGRy&#10;cy9kb3ducmV2LnhtbFBLBQYAAAAABAAEAPMAAABWBQAAAAA=&#10;" strokecolor="#bf8f00 [2407]" strokeweight="6pt">
                <v:stroke endarrow="block" joinstyle="miter"/>
                <w10:wrap anchorx="margin"/>
              </v:shape>
            </w:pict>
          </mc:Fallback>
        </mc:AlternateContent>
      </w:r>
      <w:r w:rsidR="00CF0F2B">
        <w:rPr>
          <w:noProof/>
          <w14:ligatures w14:val="standardContextual"/>
        </w:rPr>
        <mc:AlternateContent>
          <mc:Choice Requires="wps">
            <w:drawing>
              <wp:anchor distT="0" distB="0" distL="114300" distR="114300" simplePos="0" relativeHeight="251658300" behindDoc="0" locked="0" layoutInCell="1" allowOverlap="1" wp14:anchorId="1A5E558A" wp14:editId="3A008877">
                <wp:simplePos x="0" y="0"/>
                <wp:positionH relativeFrom="margin">
                  <wp:posOffset>3503320</wp:posOffset>
                </wp:positionH>
                <wp:positionV relativeFrom="paragraph">
                  <wp:posOffset>1256294</wp:posOffset>
                </wp:positionV>
                <wp:extent cx="550695" cy="355453"/>
                <wp:effectExtent l="38100" t="38100" r="20955" b="45085"/>
                <wp:wrapNone/>
                <wp:docPr id="1528623385" name="Straight Arrow Connector 6"/>
                <wp:cNvGraphicFramePr/>
                <a:graphic xmlns:a="http://schemas.openxmlformats.org/drawingml/2006/main">
                  <a:graphicData uri="http://schemas.microsoft.com/office/word/2010/wordprocessingShape">
                    <wps:wsp>
                      <wps:cNvCnPr/>
                      <wps:spPr>
                        <a:xfrm flipH="1">
                          <a:off x="0" y="0"/>
                          <a:ext cx="550695" cy="355453"/>
                        </a:xfrm>
                        <a:prstGeom prst="straightConnector1">
                          <a:avLst/>
                        </a:prstGeom>
                        <a:ln w="762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0D3F5" id="Straight Arrow Connector 6" o:spid="_x0000_s1026" type="#_x0000_t32" style="position:absolute;margin-left:275.85pt;margin-top:98.9pt;width:43.35pt;height:28pt;flip:x;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fM28QEAAD4EAAAOAAAAZHJzL2Uyb0RvYy54bWysU8tu2zAQvBfoPxC815KTyGkNyzk4TXto&#10;m6BNP4ChlhYBvkAylvT3XZK28uipQS8EyeXM7swuN1ejVuQAPkhrWrpc1JSA4baTZt/S3/c3Hz5S&#10;EiIzHVPWQEsnCPRq+/7dZnBrOLO9VR14giQmrAfX0j5Gt66qwHvQLCysA4NBYb1mEY9+X3WeDciu&#10;VXVW16tqsL5z3nIIAW+vS5BuM78QwOOtEAEiUS3F2mJefV4f0lptN2y998z1kh/LYG+oQjNpMOlM&#10;dc0iI49e/kWlJfc2WBEX3OrKCiE5ZA2oZlm/UvOrZw6yFjQnuNmm8P9o+Y/Dztx5tGFwYR3cnU8q&#10;RuE1EUq6r9jTrAsrJWO2bZptgzESjpdNU68+NZRwDJ03zUVznmytCk2icz7EL2A1SZuWhuiZ3Pdx&#10;Z43BBllfUrDDtxAL8ARIYGXI0NLLFXY7VxKskt2NVCoF85zATnlyYNhhxjmYeJHfqUf93Xbl/rKp&#10;EV24Z0gu8QVbZFJ9Nh2Jk8NRjV4ys1dwxCmDgCeT8i5OCkqNP0EQ2aEZRcuc5Hldy5kJXyeYQBUz&#10;8KguDf5rQSfg8X2CQp7tfwHPiJzZmjiDtTTWF29fZo/jnLm8PzlQdCcLHmw35fHJ1uCQZlePHyr9&#10;gufnDH/69ts/AAAA//8DAFBLAwQUAAYACAAAACEAEq2RGeEAAAALAQAADwAAAGRycy9kb3ducmV2&#10;LnhtbEyPQU+DQBCF7yb+h82YeLMLbekisjTGtCcPplWTeltgBCI7S9ilxX/veNLj5H158718O9te&#10;nHH0nSMN8SICgVS5uqNGw9vr/i4F4YOh2vSOUMM3etgW11e5yWp3oQOej6ERXEI+MxraEIZMSl+1&#10;aI1fuAGJs083WhP4HBtZj+bC5baXyyjaSGs64g+tGfCpxerrOFkNH6iG3Yva7cvGPav1YYpPp+hd&#10;69ub+fEBRMA5/MHwq8/qULBT6Saqveg1JEmsGOXgXvEGJjardA2i1LBMVinIIpf/NxQ/AAAA//8D&#10;AFBLAQItABQABgAIAAAAIQC2gziS/gAAAOEBAAATAAAAAAAAAAAAAAAAAAAAAABbQ29udGVudF9U&#10;eXBlc10ueG1sUEsBAi0AFAAGAAgAAAAhADj9If/WAAAAlAEAAAsAAAAAAAAAAAAAAAAALwEAAF9y&#10;ZWxzLy5yZWxzUEsBAi0AFAAGAAgAAAAhANGd8zbxAQAAPgQAAA4AAAAAAAAAAAAAAAAALgIAAGRy&#10;cy9lMm9Eb2MueG1sUEsBAi0AFAAGAAgAAAAhABKtkRnhAAAACwEAAA8AAAAAAAAAAAAAAAAASwQA&#10;AGRycy9kb3ducmV2LnhtbFBLBQYAAAAABAAEAPMAAABZBQAAAAA=&#10;" strokecolor="#bf8f00 [2407]" strokeweight="6pt">
                <v:stroke endarrow="block" joinstyle="miter"/>
                <w10:wrap anchorx="margin"/>
              </v:shape>
            </w:pict>
          </mc:Fallback>
        </mc:AlternateContent>
      </w:r>
      <w:r w:rsidR="00CF0F2B">
        <w:rPr>
          <w:noProof/>
        </w:rPr>
        <mc:AlternateContent>
          <mc:Choice Requires="wps">
            <w:drawing>
              <wp:anchor distT="45720" distB="45720" distL="114300" distR="114300" simplePos="0" relativeHeight="251658297" behindDoc="0" locked="0" layoutInCell="1" allowOverlap="1" wp14:anchorId="0CD361B0" wp14:editId="1EBBE7BC">
                <wp:simplePos x="0" y="0"/>
                <wp:positionH relativeFrom="margin">
                  <wp:posOffset>4027588</wp:posOffset>
                </wp:positionH>
                <wp:positionV relativeFrom="paragraph">
                  <wp:posOffset>2160520</wp:posOffset>
                </wp:positionV>
                <wp:extent cx="1273817" cy="650123"/>
                <wp:effectExtent l="0" t="0" r="21590" b="17145"/>
                <wp:wrapNone/>
                <wp:docPr id="118287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7" cy="650123"/>
                        </a:xfrm>
                        <a:prstGeom prst="rect">
                          <a:avLst/>
                        </a:prstGeom>
                        <a:solidFill>
                          <a:schemeClr val="accent4">
                            <a:lumMod val="20000"/>
                            <a:lumOff val="80000"/>
                          </a:schemeClr>
                        </a:solidFill>
                        <a:ln>
                          <a:solidFill>
                            <a:schemeClr val="accent1">
                              <a:lumMod val="50000"/>
                            </a:schemeClr>
                          </a:solidFill>
                          <a:headEnd/>
                          <a:tailEnd/>
                        </a:ln>
                      </wps:spPr>
                      <wps:style>
                        <a:lnRef idx="2">
                          <a:schemeClr val="accent2"/>
                        </a:lnRef>
                        <a:fillRef idx="1">
                          <a:schemeClr val="lt1"/>
                        </a:fillRef>
                        <a:effectRef idx="0">
                          <a:schemeClr val="accent2"/>
                        </a:effectRef>
                        <a:fontRef idx="minor">
                          <a:schemeClr val="dk1"/>
                        </a:fontRef>
                      </wps:style>
                      <wps:txbx>
                        <w:txbxContent>
                          <w:p w14:paraId="0A0D81AC" w14:textId="5650C2D6" w:rsidR="00CF0F2B" w:rsidRPr="00D53656" w:rsidRDefault="00CF0F2B" w:rsidP="00CF0F2B">
                            <w:pPr>
                              <w:pStyle w:val="NoSpacing"/>
                              <w:rPr>
                                <w:b/>
                                <w:bCs/>
                                <w:lang w:val="en-MY"/>
                              </w:rPr>
                            </w:pPr>
                            <w:r>
                              <w:rPr>
                                <w:b/>
                                <w:bCs/>
                                <w:lang w:val="en-MY"/>
                              </w:rPr>
                              <w:t xml:space="preserve">The </w:t>
                            </w:r>
                            <w:r w:rsidR="0019543B">
                              <w:rPr>
                                <w:b/>
                                <w:bCs/>
                                <w:lang w:val="en-MY"/>
                              </w:rPr>
                              <w:t>reset</w:t>
                            </w:r>
                            <w:r>
                              <w:rPr>
                                <w:b/>
                                <w:bCs/>
                                <w:lang w:val="en-MY"/>
                              </w:rPr>
                              <w:t xml:space="preserve"> button </w:t>
                            </w:r>
                            <w:r w:rsidR="0019543B">
                              <w:rPr>
                                <w:b/>
                                <w:bCs/>
                                <w:lang w:val="en-MY"/>
                              </w:rPr>
                              <w:t>clears</w:t>
                            </w:r>
                            <w:r>
                              <w:rPr>
                                <w:b/>
                                <w:bCs/>
                                <w:lang w:val="en-MY"/>
                              </w:rPr>
                              <w:t xml:space="preserve"> the </w:t>
                            </w:r>
                            <w:r w:rsidR="0019543B">
                              <w:rPr>
                                <w:b/>
                                <w:bCs/>
                                <w:lang w:val="en-MY"/>
                              </w:rPr>
                              <w:t>data in the boxes</w:t>
                            </w:r>
                            <w:r>
                              <w:rPr>
                                <w:b/>
                                <w:bCs/>
                                <w:lang w:val="en-MY"/>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361B0" id="_x0000_s1058" type="#_x0000_t202" style="position:absolute;margin-left:317.15pt;margin-top:170.1pt;width:100.3pt;height:51.2pt;z-index:25165829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V/bQIAAGsFAAAOAAAAZHJzL2Uyb0RvYy54bWysVNtu1DAQfUfiHyy/02Sz2wtRs1XZUoRU&#10;LqLwAV7H2Vh1PMH2brJ8PeNJNt0CEhXixfJt5sw5Pp7Lq74xbKec12ALPjtJOVNWQqntpuDfvt6+&#10;uuDMB2FLYcCqgu+V51fLly8uuzZXGdRgSuUYJrE+79qC1yG0eZJ4WatG+BNolcXDClwjAi7dJimd&#10;6DB7Y5IsTc+SDlzZOpDKe9y9GQ75kvJXlZLhU1V5FZgpONYWaHQ0ruOYLC9FvnGirbUcyxD/UEUj&#10;tEXQKdWNCIJtnf4tVaOlAw9VOJHQJFBVWirigGxm6S9s7mvRKuKC4vh2ksn/v7Ty4+6+/exY6N9A&#10;jw9IJHx7B/LBMwurWtiNunYOulqJEoFnUbKka30+hkapfe5jknX3AUp8ZLENQIn6yjVRFeTJMDs+&#10;wH4SXfWByQiZnc8vZuecSTw7O01n2ZwgRH6Ibp0P7xQ0LE4K7vBRKbvY3fkQqxH54UoE82B0eauN&#10;oUU0kloZx3YCLSCkVDYsKNxsGyx32EcrpaMZcBstM2xfHLYRgiwZMxHgExBjn4c7qHuMe/o8gKj9&#10;W1uSWYPQZphjURGZHiPqP75E2BsV6zH2i6qYLlHjjAhPDI61yEax6XYMq1C5KXD0w1MRTRhMMN2N&#10;YYo+2xSY/h1xiiBUsGEKbrQF96cE5cOEPNw/sB84RyOGft0j6YLPiVncWkO5R3c6GH4/diuc1OB+&#10;cNbhzy+4/74VTnFm3lt0+OvZYhFbBS0Wp+cZLtzxyfr4RFiJqQoeOBumq0DtJZKycI0/odJk0sdK&#10;xqLxR5OVxu4TW8bxmm499sjlTwAAAP//AwBQSwMEFAAGAAgAAAAhAN/jLd3gAAAACwEAAA8AAABk&#10;cnMvZG93bnJldi54bWxMj8tOwzAQRfdI/IM1SOyoQ2JCCXEqXt3BgtBKLN1kGlvE48h22/D3mBUs&#10;R/fo3jP1arYjO6IPxpGE60UGDKlzvaFBwuZjfbUEFqKiXo2OUMI3Blg152e1qnp3onc8tnFgqYRC&#10;pSToGKeK89BptCos3ISUsr3zVsV0+oH3Xp1SuR15nmUlt8pQWtBqwieN3Vd7sBK24u0Fdbt/vvVU&#10;fL76tQk3j0bKy4v54R5YxDn+wfCrn9ShSU47d6A+sFFCWYgioRIKkeXAErEsxB2wnQQh8hJ4U/P/&#10;PzQ/AAAA//8DAFBLAQItABQABgAIAAAAIQC2gziS/gAAAOEBAAATAAAAAAAAAAAAAAAAAAAAAABb&#10;Q29udGVudF9UeXBlc10ueG1sUEsBAi0AFAAGAAgAAAAhADj9If/WAAAAlAEAAAsAAAAAAAAAAAAA&#10;AAAALwEAAF9yZWxzLy5yZWxzUEsBAi0AFAAGAAgAAAAhAFMndX9tAgAAawUAAA4AAAAAAAAAAAAA&#10;AAAALgIAAGRycy9lMm9Eb2MueG1sUEsBAi0AFAAGAAgAAAAhAN/jLd3gAAAACwEAAA8AAAAAAAAA&#10;AAAAAAAAxwQAAGRycy9kb3ducmV2LnhtbFBLBQYAAAAABAAEAPMAAADUBQAAAAA=&#10;" fillcolor="#fff2cc [663]" strokecolor="#1f3763 [1604]" strokeweight="1pt">
                <v:textbox>
                  <w:txbxContent>
                    <w:p w14:paraId="0A0D81AC" w14:textId="5650C2D6" w:rsidR="00CF0F2B" w:rsidRPr="00D53656" w:rsidRDefault="00CF0F2B" w:rsidP="00CF0F2B">
                      <w:pPr>
                        <w:pStyle w:val="NoSpacing"/>
                        <w:rPr>
                          <w:b/>
                          <w:bCs/>
                          <w:lang w:val="en-MY"/>
                        </w:rPr>
                      </w:pPr>
                      <w:r>
                        <w:rPr>
                          <w:b/>
                          <w:bCs/>
                          <w:lang w:val="en-MY"/>
                        </w:rPr>
                        <w:t xml:space="preserve">The </w:t>
                      </w:r>
                      <w:r w:rsidR="0019543B">
                        <w:rPr>
                          <w:b/>
                          <w:bCs/>
                          <w:lang w:val="en-MY"/>
                        </w:rPr>
                        <w:t>reset</w:t>
                      </w:r>
                      <w:r>
                        <w:rPr>
                          <w:b/>
                          <w:bCs/>
                          <w:lang w:val="en-MY"/>
                        </w:rPr>
                        <w:t xml:space="preserve"> button </w:t>
                      </w:r>
                      <w:r w:rsidR="0019543B">
                        <w:rPr>
                          <w:b/>
                          <w:bCs/>
                          <w:lang w:val="en-MY"/>
                        </w:rPr>
                        <w:t>clears</w:t>
                      </w:r>
                      <w:r>
                        <w:rPr>
                          <w:b/>
                          <w:bCs/>
                          <w:lang w:val="en-MY"/>
                        </w:rPr>
                        <w:t xml:space="preserve"> the </w:t>
                      </w:r>
                      <w:r w:rsidR="0019543B">
                        <w:rPr>
                          <w:b/>
                          <w:bCs/>
                          <w:lang w:val="en-MY"/>
                        </w:rPr>
                        <w:t>data in the boxes</w:t>
                      </w:r>
                      <w:r>
                        <w:rPr>
                          <w:b/>
                          <w:bCs/>
                          <w:lang w:val="en-MY"/>
                        </w:rPr>
                        <w:t>.</w:t>
                      </w:r>
                    </w:p>
                  </w:txbxContent>
                </v:textbox>
                <w10:wrap anchorx="margin"/>
              </v:shape>
            </w:pict>
          </mc:Fallback>
        </mc:AlternateContent>
      </w:r>
      <w:r w:rsidR="00106278">
        <w:rPr>
          <w:noProof/>
        </w:rPr>
        <w:drawing>
          <wp:inline distT="0" distB="0" distL="0" distR="0" wp14:anchorId="0191F019" wp14:editId="28D639C6">
            <wp:extent cx="5720080" cy="3733800"/>
            <wp:effectExtent l="0" t="0" r="0" b="0"/>
            <wp:docPr id="59064469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4696" name="Picture 3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0080" cy="3733800"/>
                    </a:xfrm>
                    <a:prstGeom prst="rect">
                      <a:avLst/>
                    </a:prstGeom>
                    <a:noFill/>
                    <a:ln>
                      <a:noFill/>
                    </a:ln>
                  </pic:spPr>
                </pic:pic>
              </a:graphicData>
            </a:graphic>
          </wp:inline>
        </w:drawing>
      </w:r>
    </w:p>
    <w:p w14:paraId="65108310" w14:textId="54C01994" w:rsidR="0051032B" w:rsidRDefault="0051032B" w:rsidP="00ED526A"/>
    <w:p w14:paraId="7A562047" w14:textId="77777777" w:rsidR="00D96E3F" w:rsidRDefault="00D96E3F" w:rsidP="00D96E3F"/>
    <w:p w14:paraId="3C8C942E" w14:textId="78D6A68D" w:rsidR="00D96E3F" w:rsidRPr="00E623EA" w:rsidRDefault="00E623EA" w:rsidP="00894826">
      <w:pPr>
        <w:rPr>
          <w:rFonts w:eastAsiaTheme="minorEastAsia"/>
        </w:rPr>
      </w:pPr>
      <w:r>
        <w:br w:type="page"/>
      </w:r>
    </w:p>
    <w:p w14:paraId="3591FD3F" w14:textId="7C50368E" w:rsidR="001A703D" w:rsidRDefault="003756CD" w:rsidP="001A703D">
      <w:pPr>
        <w:pStyle w:val="Heading1"/>
      </w:pPr>
      <w:bookmarkStart w:id="92" w:name="_Toc168345109"/>
      <w:bookmarkStart w:id="93" w:name="_Toc168348832"/>
      <w:r>
        <w:lastRenderedPageBreak/>
        <w:t>Conclu</w:t>
      </w:r>
      <w:r w:rsidR="007204E6">
        <w:t>sion</w:t>
      </w:r>
      <w:bookmarkEnd w:id="92"/>
      <w:bookmarkEnd w:id="93"/>
    </w:p>
    <w:p w14:paraId="57613F40" w14:textId="77777777" w:rsidR="001A703D" w:rsidRDefault="001A703D" w:rsidP="001A703D"/>
    <w:p w14:paraId="3BE3F332" w14:textId="77777777" w:rsidR="001A703D" w:rsidRDefault="001A703D" w:rsidP="001A703D">
      <w:r>
        <w:t xml:space="preserve">In conclusion, our website Charity Ease foundation is a charity foundation that is aimed towards helping those in their golden years live worry free and in comfort. Our website includes information about our organization and allows users to participate in this charity. Users can create their own personal accounts to be able to donate and leave feedbacks about their thoughts of our charity. Admins has access to all pages and user’s profile data and is able to edit and delete any user’s account. They also </w:t>
      </w:r>
      <w:proofErr w:type="gramStart"/>
      <w:r>
        <w:t>has</w:t>
      </w:r>
      <w:proofErr w:type="gramEnd"/>
      <w:r>
        <w:t xml:space="preserve"> the ability to edit and delete comments.</w:t>
      </w:r>
    </w:p>
    <w:p w14:paraId="1FD5C9CD" w14:textId="77777777" w:rsidR="001A703D" w:rsidRDefault="001A703D" w:rsidP="001A703D"/>
    <w:p w14:paraId="4836C24B" w14:textId="77777777" w:rsidR="00A94AC2" w:rsidRDefault="00A94AC2" w:rsidP="001A703D"/>
    <w:p w14:paraId="27B6A35B" w14:textId="77777777" w:rsidR="00A94AC2" w:rsidRDefault="00A94AC2" w:rsidP="001A703D"/>
    <w:p w14:paraId="1A229932" w14:textId="77777777" w:rsidR="00A94AC2" w:rsidRDefault="00A94AC2" w:rsidP="001A703D"/>
    <w:p w14:paraId="7BB6593E" w14:textId="77777777" w:rsidR="00A94AC2" w:rsidRDefault="00A94AC2" w:rsidP="001A703D"/>
    <w:p w14:paraId="3FD9BCDF" w14:textId="77777777" w:rsidR="00A94AC2" w:rsidRDefault="00A94AC2" w:rsidP="001A703D"/>
    <w:p w14:paraId="046575D1" w14:textId="77777777" w:rsidR="00A94AC2" w:rsidRDefault="00A94AC2" w:rsidP="001A703D"/>
    <w:p w14:paraId="54392718" w14:textId="77777777" w:rsidR="00A94AC2" w:rsidRDefault="00A94AC2" w:rsidP="001A703D"/>
    <w:p w14:paraId="37F53266" w14:textId="77777777" w:rsidR="00A94AC2" w:rsidRDefault="00A94AC2" w:rsidP="001A703D"/>
    <w:p w14:paraId="66CECBC2" w14:textId="77777777" w:rsidR="00A94AC2" w:rsidRDefault="00A94AC2" w:rsidP="001A703D"/>
    <w:p w14:paraId="51657558" w14:textId="77777777" w:rsidR="00A94AC2" w:rsidRDefault="00A94AC2" w:rsidP="001A703D"/>
    <w:p w14:paraId="61915970" w14:textId="77777777" w:rsidR="00A94AC2" w:rsidRDefault="00A94AC2" w:rsidP="001A703D"/>
    <w:p w14:paraId="5810C476" w14:textId="77777777" w:rsidR="00A94AC2" w:rsidRDefault="00A94AC2" w:rsidP="001A703D"/>
    <w:p w14:paraId="533EBEF3" w14:textId="77777777" w:rsidR="00A94AC2" w:rsidRDefault="00A94AC2" w:rsidP="001A703D"/>
    <w:p w14:paraId="021CC793" w14:textId="77777777" w:rsidR="00A94AC2" w:rsidRDefault="00A94AC2" w:rsidP="001A703D"/>
    <w:p w14:paraId="7C8C2579" w14:textId="77777777" w:rsidR="00A94AC2" w:rsidRDefault="00A94AC2" w:rsidP="001A703D"/>
    <w:p w14:paraId="5FEF700D" w14:textId="77777777" w:rsidR="00A94AC2" w:rsidRDefault="00A94AC2" w:rsidP="001A703D"/>
    <w:p w14:paraId="63F40161" w14:textId="77777777" w:rsidR="00A94AC2" w:rsidRDefault="00A94AC2" w:rsidP="001A703D"/>
    <w:p w14:paraId="52E7BC6F" w14:textId="77777777" w:rsidR="00A94AC2" w:rsidRDefault="00A94AC2" w:rsidP="001A703D"/>
    <w:p w14:paraId="44DB2EBE" w14:textId="77777777" w:rsidR="00A94AC2" w:rsidRDefault="00A94AC2" w:rsidP="001A703D"/>
    <w:p w14:paraId="4C52A501" w14:textId="77777777" w:rsidR="00A94AC2" w:rsidRDefault="00A94AC2" w:rsidP="001A703D"/>
    <w:p w14:paraId="616C5A89" w14:textId="77777777" w:rsidR="00A94AC2" w:rsidRDefault="00A94AC2" w:rsidP="001A703D"/>
    <w:p w14:paraId="01F4BB4B" w14:textId="77777777" w:rsidR="00A94AC2" w:rsidRDefault="00A94AC2" w:rsidP="001A703D"/>
    <w:p w14:paraId="4BF0BE1F" w14:textId="77777777" w:rsidR="00A94AC2" w:rsidRDefault="00A94AC2" w:rsidP="001A703D"/>
    <w:p w14:paraId="7574297E" w14:textId="77777777" w:rsidR="00A94AC2" w:rsidRDefault="00A94AC2" w:rsidP="001A703D"/>
    <w:p w14:paraId="47D8BE6B" w14:textId="77777777" w:rsidR="00A94AC2" w:rsidRDefault="00A94AC2" w:rsidP="001A703D"/>
    <w:p w14:paraId="062DF011" w14:textId="77777777" w:rsidR="00A94AC2" w:rsidRDefault="00A94AC2" w:rsidP="001A703D"/>
    <w:p w14:paraId="1874E29F" w14:textId="77777777" w:rsidR="00A94AC2" w:rsidRDefault="00A94AC2" w:rsidP="001A703D"/>
    <w:p w14:paraId="1D747C07" w14:textId="77777777" w:rsidR="00A94AC2" w:rsidRDefault="00A94AC2" w:rsidP="001A703D"/>
    <w:p w14:paraId="01341647" w14:textId="77777777" w:rsidR="00A94AC2" w:rsidRDefault="00A94AC2" w:rsidP="001A703D"/>
    <w:p w14:paraId="3F20EF32" w14:textId="77777777" w:rsidR="00A94AC2" w:rsidRDefault="00A94AC2" w:rsidP="001A703D"/>
    <w:p w14:paraId="16995CB9" w14:textId="77777777" w:rsidR="00A94AC2" w:rsidRDefault="00A94AC2" w:rsidP="001A703D"/>
    <w:p w14:paraId="05D130AE" w14:textId="77777777" w:rsidR="00A94AC2" w:rsidRPr="001A703D" w:rsidRDefault="00A94AC2" w:rsidP="001A703D"/>
    <w:bookmarkStart w:id="94" w:name="_Toc168345110" w:displacedByCustomXml="next"/>
    <w:bookmarkStart w:id="95" w:name="_Toc168348833" w:displacedByCustomXml="next"/>
    <w:sdt>
      <w:sdtPr>
        <w:rPr>
          <w:rFonts w:ascii="Times New Roman" w:eastAsia="Times New Roman" w:hAnsi="Times New Roman" w:cs="AppleSystemUIFont"/>
          <w:b w:val="0"/>
          <w:color w:val="auto"/>
          <w:sz w:val="26"/>
          <w:szCs w:val="26"/>
        </w:rPr>
        <w:id w:val="-1315020555"/>
        <w:docPartObj>
          <w:docPartGallery w:val="Bibliographies"/>
          <w:docPartUnique/>
        </w:docPartObj>
      </w:sdtPr>
      <w:sdtContent>
        <w:p w14:paraId="1C3DEDB5" w14:textId="30D79082" w:rsidR="00857D2B" w:rsidRDefault="00857D2B">
          <w:pPr>
            <w:pStyle w:val="Heading1"/>
          </w:pPr>
          <w:r>
            <w:t>References</w:t>
          </w:r>
          <w:bookmarkEnd w:id="95"/>
          <w:bookmarkEnd w:id="94"/>
        </w:p>
        <w:sdt>
          <w:sdtPr>
            <w:id w:val="-573587230"/>
            <w:bibliography/>
          </w:sdtPr>
          <w:sdtContent>
            <w:p w14:paraId="1BA5FFD3" w14:textId="77777777" w:rsidR="00857D2B" w:rsidRDefault="00857D2B" w:rsidP="00857D2B">
              <w:pPr>
                <w:pStyle w:val="Bibliography"/>
                <w:ind w:left="720" w:hanging="720"/>
                <w:rPr>
                  <w:noProof/>
                  <w:sz w:val="24"/>
                  <w:szCs w:val="24"/>
                </w:rPr>
              </w:pPr>
              <w:r>
                <w:fldChar w:fldCharType="begin"/>
              </w:r>
              <w:r>
                <w:instrText xml:space="preserve"> BIBLIOGRAPHY </w:instrText>
              </w:r>
              <w:r>
                <w:fldChar w:fldCharType="separate"/>
              </w:r>
              <w:r>
                <w:rPr>
                  <w:i/>
                  <w:iCs/>
                  <w:noProof/>
                </w:rPr>
                <w:t>PHP MySQL select data</w:t>
              </w:r>
              <w:r>
                <w:rPr>
                  <w:noProof/>
                </w:rPr>
                <w:t>. (n.d.). Retrieved from https://www.w3schools.com/php/php_mysql_select.asp</w:t>
              </w:r>
            </w:p>
            <w:p w14:paraId="0ED501AA" w14:textId="2279AC66" w:rsidR="00857D2B" w:rsidRDefault="00857D2B" w:rsidP="00857D2B">
              <w:r>
                <w:rPr>
                  <w:b/>
                  <w:bCs/>
                  <w:noProof/>
                </w:rPr>
                <w:fldChar w:fldCharType="end"/>
              </w:r>
            </w:p>
          </w:sdtContent>
        </w:sdt>
      </w:sdtContent>
    </w:sdt>
    <w:p w14:paraId="3F388782" w14:textId="77777777" w:rsidR="00E3631F" w:rsidRDefault="00E3631F" w:rsidP="00894826">
      <w:pPr>
        <w:rPr>
          <w:rFonts w:eastAsiaTheme="minorEastAsia"/>
        </w:rPr>
      </w:pPr>
      <w:r>
        <w:rPr>
          <w:rFonts w:eastAsiaTheme="minorEastAsia"/>
        </w:rPr>
        <w:br w:type="page"/>
      </w:r>
    </w:p>
    <w:p w14:paraId="48D0D914" w14:textId="734526C8" w:rsidR="000D614D" w:rsidRPr="000D614D" w:rsidRDefault="000D614D" w:rsidP="0099757C">
      <w:pPr>
        <w:pStyle w:val="Heading1"/>
      </w:pPr>
      <w:bookmarkStart w:id="96" w:name="_Toc168345111"/>
      <w:bookmarkStart w:id="97" w:name="_Toc168348834"/>
      <w:r>
        <w:lastRenderedPageBreak/>
        <w:t>Workload Matrix</w:t>
      </w:r>
      <w:bookmarkEnd w:id="96"/>
      <w:bookmarkEnd w:id="97"/>
    </w:p>
    <w:p w14:paraId="5E18AA2B" w14:textId="77777777" w:rsidR="00A01A3E" w:rsidRPr="00A01A3E" w:rsidRDefault="00A01A3E" w:rsidP="00A01A3E"/>
    <w:p w14:paraId="0F24B4B4" w14:textId="040E9372" w:rsidR="00A01A3E" w:rsidRDefault="00A01A3E" w:rsidP="00A01A3E">
      <w:r>
        <w:t>Group Number</w:t>
      </w:r>
      <w:r>
        <w:tab/>
      </w:r>
      <w:r>
        <w:tab/>
        <w:t>: 7</w:t>
      </w:r>
    </w:p>
    <w:p w14:paraId="0E35081A" w14:textId="025C79D9" w:rsidR="00A01A3E" w:rsidRDefault="00A01A3E" w:rsidP="00A01A3E">
      <w:r>
        <w:t>Group Leader Name</w:t>
      </w:r>
      <w:r>
        <w:tab/>
      </w:r>
      <w:r>
        <w:tab/>
        <w:t>:</w:t>
      </w:r>
      <w:r w:rsidR="0071011C">
        <w:t xml:space="preserve"> Alvan Sew</w:t>
      </w:r>
    </w:p>
    <w:p w14:paraId="23849574" w14:textId="77777777" w:rsidR="00A01A3E" w:rsidRDefault="00A01A3E" w:rsidP="00A01A3E"/>
    <w:tbl>
      <w:tblPr>
        <w:tblStyle w:val="TableGrid"/>
        <w:tblW w:w="500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389"/>
        <w:gridCol w:w="1819"/>
        <w:gridCol w:w="1667"/>
        <w:gridCol w:w="1117"/>
        <w:gridCol w:w="384"/>
        <w:gridCol w:w="785"/>
        <w:gridCol w:w="1855"/>
      </w:tblGrid>
      <w:tr w:rsidR="00A01A3E" w14:paraId="3B07067A" w14:textId="77777777" w:rsidTr="00C274BE">
        <w:tc>
          <w:tcPr>
            <w:tcW w:w="775" w:type="pct"/>
            <w:vMerge w:val="restart"/>
            <w:shd w:val="clear" w:color="auto" w:fill="000000" w:themeFill="text1"/>
            <w:vAlign w:val="center"/>
          </w:tcPr>
          <w:p w14:paraId="30664BF9" w14:textId="77777777" w:rsidR="00A01A3E" w:rsidRPr="0002182E" w:rsidRDefault="00A01A3E">
            <w:r w:rsidRPr="0002182E">
              <w:t>Member Name and Student ID</w:t>
            </w:r>
            <w:r>
              <w:t xml:space="preserve"> (including Group Leader)</w:t>
            </w:r>
          </w:p>
        </w:tc>
        <w:tc>
          <w:tcPr>
            <w:tcW w:w="3192" w:type="pct"/>
            <w:gridSpan w:val="5"/>
            <w:shd w:val="clear" w:color="auto" w:fill="000000" w:themeFill="text1"/>
            <w:vAlign w:val="center"/>
          </w:tcPr>
          <w:p w14:paraId="5F7D5836" w14:textId="77777777" w:rsidR="00A01A3E" w:rsidRPr="0002182E" w:rsidRDefault="00A01A3E" w:rsidP="00894826">
            <w:r w:rsidRPr="0002182E">
              <w:t>Task Completed</w:t>
            </w:r>
          </w:p>
        </w:tc>
        <w:tc>
          <w:tcPr>
            <w:tcW w:w="1033" w:type="pct"/>
            <w:vMerge w:val="restart"/>
            <w:shd w:val="clear" w:color="auto" w:fill="000000" w:themeFill="text1"/>
            <w:vAlign w:val="center"/>
          </w:tcPr>
          <w:p w14:paraId="66ADF7C4" w14:textId="77777777" w:rsidR="00A01A3E" w:rsidRPr="0002182E" w:rsidRDefault="00A01A3E" w:rsidP="00894826">
            <w:r w:rsidRPr="0002182E">
              <w:t>Overall Contribution %</w:t>
            </w:r>
          </w:p>
        </w:tc>
      </w:tr>
      <w:tr w:rsidR="00A2236B" w14:paraId="4061C264" w14:textId="77777777" w:rsidTr="00431857">
        <w:tc>
          <w:tcPr>
            <w:tcW w:w="775" w:type="pct"/>
            <w:vMerge/>
          </w:tcPr>
          <w:p w14:paraId="17903BDB" w14:textId="77777777" w:rsidR="00A01A3E" w:rsidRDefault="00A01A3E"/>
        </w:tc>
        <w:tc>
          <w:tcPr>
            <w:tcW w:w="993" w:type="pct"/>
            <w:shd w:val="clear" w:color="auto" w:fill="000000" w:themeFill="text1"/>
            <w:vAlign w:val="center"/>
          </w:tcPr>
          <w:p w14:paraId="1355099E" w14:textId="77777777" w:rsidR="00A01A3E" w:rsidRPr="0002182E" w:rsidRDefault="00A01A3E">
            <w:r w:rsidRPr="0002182E">
              <w:t>Documentation</w:t>
            </w:r>
          </w:p>
        </w:tc>
        <w:tc>
          <w:tcPr>
            <w:tcW w:w="929" w:type="pct"/>
            <w:shd w:val="clear" w:color="auto" w:fill="000000" w:themeFill="text1"/>
            <w:vAlign w:val="center"/>
          </w:tcPr>
          <w:p w14:paraId="405EA9B2" w14:textId="77777777" w:rsidR="00A01A3E" w:rsidRPr="0002182E" w:rsidRDefault="00A01A3E">
            <w:r w:rsidRPr="0002182E">
              <w:t>Web App (Client-side)</w:t>
            </w:r>
          </w:p>
        </w:tc>
        <w:tc>
          <w:tcPr>
            <w:tcW w:w="624" w:type="pct"/>
            <w:shd w:val="clear" w:color="auto" w:fill="000000" w:themeFill="text1"/>
            <w:vAlign w:val="center"/>
          </w:tcPr>
          <w:p w14:paraId="0AA0ED74" w14:textId="77777777" w:rsidR="00A01A3E" w:rsidRPr="0002182E" w:rsidRDefault="00A01A3E">
            <w:r w:rsidRPr="0002182E">
              <w:t>Web (Server Side)</w:t>
            </w:r>
          </w:p>
        </w:tc>
        <w:tc>
          <w:tcPr>
            <w:tcW w:w="646" w:type="pct"/>
            <w:gridSpan w:val="2"/>
            <w:shd w:val="clear" w:color="auto" w:fill="000000" w:themeFill="text1"/>
            <w:vAlign w:val="center"/>
          </w:tcPr>
          <w:p w14:paraId="5AC2422C" w14:textId="77777777" w:rsidR="00A01A3E" w:rsidRPr="0002182E" w:rsidRDefault="00A01A3E" w:rsidP="00894826">
            <w:r w:rsidRPr="0002182E">
              <w:t>Database</w:t>
            </w:r>
          </w:p>
        </w:tc>
        <w:tc>
          <w:tcPr>
            <w:tcW w:w="1033" w:type="pct"/>
            <w:vMerge/>
          </w:tcPr>
          <w:p w14:paraId="69717350" w14:textId="77777777" w:rsidR="00A01A3E" w:rsidRDefault="00A01A3E" w:rsidP="00894826"/>
        </w:tc>
      </w:tr>
      <w:tr w:rsidR="00A01A3E" w14:paraId="1F0D604E" w14:textId="77777777" w:rsidTr="00431857">
        <w:tc>
          <w:tcPr>
            <w:tcW w:w="775" w:type="pct"/>
          </w:tcPr>
          <w:p w14:paraId="522EAED9" w14:textId="77777777" w:rsidR="00A01A3E" w:rsidRDefault="00922433">
            <w:r>
              <w:t>Alvan Sew</w:t>
            </w:r>
          </w:p>
          <w:p w14:paraId="016B599D" w14:textId="64F9DA29" w:rsidR="00A01A3E" w:rsidRDefault="00C17835">
            <w:r>
              <w:t>Tp072788</w:t>
            </w:r>
          </w:p>
        </w:tc>
        <w:tc>
          <w:tcPr>
            <w:tcW w:w="993" w:type="pct"/>
          </w:tcPr>
          <w:p w14:paraId="0E598300" w14:textId="77777777" w:rsidR="00A01A3E" w:rsidRDefault="00A01A3E" w:rsidP="00A01A3E">
            <w:pPr>
              <w:pStyle w:val="ListParagraph"/>
              <w:numPr>
                <w:ilvl w:val="0"/>
                <w:numId w:val="4"/>
              </w:numPr>
            </w:pPr>
          </w:p>
          <w:p w14:paraId="1B035BDD" w14:textId="77777777" w:rsidR="00A01A3E" w:rsidRDefault="00A01A3E"/>
        </w:tc>
        <w:tc>
          <w:tcPr>
            <w:tcW w:w="929" w:type="pct"/>
          </w:tcPr>
          <w:p w14:paraId="6AE7E97D" w14:textId="77777777" w:rsidR="00A01A3E" w:rsidRDefault="00A01A3E" w:rsidP="00A01A3E">
            <w:pPr>
              <w:pStyle w:val="ListParagraph"/>
              <w:numPr>
                <w:ilvl w:val="0"/>
                <w:numId w:val="4"/>
              </w:numPr>
            </w:pPr>
          </w:p>
          <w:p w14:paraId="5DF54B72" w14:textId="77777777" w:rsidR="00A01A3E" w:rsidRDefault="00A01A3E"/>
        </w:tc>
        <w:tc>
          <w:tcPr>
            <w:tcW w:w="624" w:type="pct"/>
          </w:tcPr>
          <w:p w14:paraId="265C2D5B" w14:textId="77777777" w:rsidR="00A01A3E" w:rsidRDefault="00A01A3E" w:rsidP="00A01A3E">
            <w:pPr>
              <w:pStyle w:val="ListParagraph"/>
              <w:numPr>
                <w:ilvl w:val="0"/>
                <w:numId w:val="4"/>
              </w:numPr>
            </w:pPr>
          </w:p>
          <w:p w14:paraId="3944C6D6" w14:textId="77777777" w:rsidR="00A01A3E" w:rsidRDefault="00A01A3E"/>
        </w:tc>
        <w:tc>
          <w:tcPr>
            <w:tcW w:w="646" w:type="pct"/>
            <w:gridSpan w:val="2"/>
          </w:tcPr>
          <w:p w14:paraId="1E8CE439" w14:textId="77777777" w:rsidR="00A01A3E" w:rsidRDefault="00A01A3E" w:rsidP="00A01A3E">
            <w:pPr>
              <w:pStyle w:val="ListParagraph"/>
              <w:numPr>
                <w:ilvl w:val="0"/>
                <w:numId w:val="4"/>
              </w:numPr>
            </w:pPr>
          </w:p>
          <w:p w14:paraId="1E1C2870" w14:textId="77777777" w:rsidR="00A01A3E" w:rsidRDefault="00A01A3E" w:rsidP="00894826"/>
        </w:tc>
        <w:tc>
          <w:tcPr>
            <w:tcW w:w="1033" w:type="pct"/>
          </w:tcPr>
          <w:p w14:paraId="39482056" w14:textId="1B6C3A56" w:rsidR="00A01A3E" w:rsidRDefault="006939F3" w:rsidP="00894826">
            <w:r>
              <w:t>5</w:t>
            </w:r>
            <w:r w:rsidR="005A6EB0">
              <w:t>0</w:t>
            </w:r>
          </w:p>
        </w:tc>
      </w:tr>
      <w:tr w:rsidR="00A01A3E" w14:paraId="1F619BF4" w14:textId="77777777" w:rsidTr="00431857">
        <w:tc>
          <w:tcPr>
            <w:tcW w:w="775" w:type="pct"/>
            <w:vAlign w:val="center"/>
          </w:tcPr>
          <w:p w14:paraId="3F855B6D" w14:textId="0616BA67" w:rsidR="00C274BE" w:rsidRDefault="00C274BE" w:rsidP="00C274BE">
            <w:r>
              <w:t>Tham King Joe</w:t>
            </w:r>
          </w:p>
          <w:p w14:paraId="5F345ABD" w14:textId="6BD76394" w:rsidR="00A01A3E" w:rsidRDefault="00E551CC">
            <w:r>
              <w:t>Tp</w:t>
            </w:r>
            <w:r w:rsidR="00ED0F67">
              <w:t>072535</w:t>
            </w:r>
          </w:p>
        </w:tc>
        <w:tc>
          <w:tcPr>
            <w:tcW w:w="993" w:type="pct"/>
          </w:tcPr>
          <w:p w14:paraId="7689ECA8" w14:textId="77777777" w:rsidR="00A01A3E" w:rsidRDefault="00A01A3E" w:rsidP="00A01A3E">
            <w:pPr>
              <w:pStyle w:val="ListParagraph"/>
              <w:numPr>
                <w:ilvl w:val="0"/>
                <w:numId w:val="4"/>
              </w:numPr>
            </w:pPr>
          </w:p>
          <w:p w14:paraId="2448EDBB" w14:textId="77777777" w:rsidR="00A01A3E" w:rsidRDefault="00A01A3E"/>
        </w:tc>
        <w:tc>
          <w:tcPr>
            <w:tcW w:w="929" w:type="pct"/>
          </w:tcPr>
          <w:p w14:paraId="1CD4ECC9" w14:textId="77777777" w:rsidR="00A01A3E" w:rsidRDefault="00A01A3E" w:rsidP="00A01A3E">
            <w:pPr>
              <w:pStyle w:val="ListParagraph"/>
              <w:numPr>
                <w:ilvl w:val="0"/>
                <w:numId w:val="4"/>
              </w:numPr>
            </w:pPr>
          </w:p>
          <w:p w14:paraId="2F8CAA4C" w14:textId="77777777" w:rsidR="00A01A3E" w:rsidRDefault="00A01A3E"/>
        </w:tc>
        <w:tc>
          <w:tcPr>
            <w:tcW w:w="624" w:type="pct"/>
          </w:tcPr>
          <w:p w14:paraId="0C30A707" w14:textId="77777777" w:rsidR="00A01A3E" w:rsidRDefault="00A01A3E" w:rsidP="00894826">
            <w:pPr>
              <w:pStyle w:val="ListParagraph"/>
            </w:pPr>
          </w:p>
        </w:tc>
        <w:tc>
          <w:tcPr>
            <w:tcW w:w="646" w:type="pct"/>
            <w:gridSpan w:val="2"/>
          </w:tcPr>
          <w:p w14:paraId="11E1DB48" w14:textId="77777777" w:rsidR="00A01A3E" w:rsidRDefault="00A01A3E" w:rsidP="00AE62EE"/>
        </w:tc>
        <w:tc>
          <w:tcPr>
            <w:tcW w:w="1033" w:type="pct"/>
          </w:tcPr>
          <w:p w14:paraId="20A61ADF" w14:textId="59E7748E" w:rsidR="00A01A3E" w:rsidRDefault="00374179" w:rsidP="00894826">
            <w:r>
              <w:t>2</w:t>
            </w:r>
            <w:r w:rsidR="00735020">
              <w:t>9</w:t>
            </w:r>
          </w:p>
        </w:tc>
      </w:tr>
      <w:tr w:rsidR="00A01A3E" w14:paraId="6BBC1475" w14:textId="77777777" w:rsidTr="00431857">
        <w:tc>
          <w:tcPr>
            <w:tcW w:w="775" w:type="pct"/>
            <w:vAlign w:val="center"/>
          </w:tcPr>
          <w:p w14:paraId="6C61572A" w14:textId="77777777" w:rsidR="00431857" w:rsidRDefault="00431857" w:rsidP="00431857">
            <w:r>
              <w:t>Enoch Kok Jia Xian</w:t>
            </w:r>
          </w:p>
          <w:p w14:paraId="7EA8A94B" w14:textId="2B4C7087" w:rsidR="00A01A3E" w:rsidRDefault="00431857">
            <w:r>
              <w:t>Tp068941</w:t>
            </w:r>
          </w:p>
        </w:tc>
        <w:tc>
          <w:tcPr>
            <w:tcW w:w="993" w:type="pct"/>
          </w:tcPr>
          <w:p w14:paraId="2773914B" w14:textId="77777777" w:rsidR="00A01A3E" w:rsidRDefault="00A01A3E" w:rsidP="00A01A3E">
            <w:pPr>
              <w:pStyle w:val="ListParagraph"/>
              <w:numPr>
                <w:ilvl w:val="0"/>
                <w:numId w:val="4"/>
              </w:numPr>
            </w:pPr>
          </w:p>
          <w:p w14:paraId="1799A538" w14:textId="77777777" w:rsidR="00A01A3E" w:rsidRDefault="00A01A3E"/>
        </w:tc>
        <w:tc>
          <w:tcPr>
            <w:tcW w:w="929" w:type="pct"/>
          </w:tcPr>
          <w:p w14:paraId="7C6406F1" w14:textId="77777777" w:rsidR="00A01A3E" w:rsidRDefault="00A01A3E" w:rsidP="00894826">
            <w:pPr>
              <w:pStyle w:val="ListParagraph"/>
            </w:pPr>
          </w:p>
          <w:p w14:paraId="246B5532" w14:textId="77777777" w:rsidR="00A01A3E" w:rsidRDefault="00A01A3E"/>
        </w:tc>
        <w:tc>
          <w:tcPr>
            <w:tcW w:w="624" w:type="pct"/>
          </w:tcPr>
          <w:p w14:paraId="35AA8281" w14:textId="77777777" w:rsidR="00A01A3E" w:rsidRDefault="00A01A3E"/>
        </w:tc>
        <w:tc>
          <w:tcPr>
            <w:tcW w:w="646" w:type="pct"/>
            <w:gridSpan w:val="2"/>
          </w:tcPr>
          <w:p w14:paraId="3E7E1EF6" w14:textId="77777777" w:rsidR="00A01A3E" w:rsidRDefault="00A01A3E" w:rsidP="00AE62EE"/>
        </w:tc>
        <w:tc>
          <w:tcPr>
            <w:tcW w:w="1033" w:type="pct"/>
          </w:tcPr>
          <w:p w14:paraId="07769844" w14:textId="70057205" w:rsidR="00A01A3E" w:rsidRDefault="002932E8" w:rsidP="00894826">
            <w:r>
              <w:t>1</w:t>
            </w:r>
            <w:r w:rsidR="00374179">
              <w:t>1</w:t>
            </w:r>
          </w:p>
        </w:tc>
      </w:tr>
      <w:tr w:rsidR="00A01A3E" w14:paraId="42CD9F3A" w14:textId="77777777" w:rsidTr="00BA665D">
        <w:trPr>
          <w:trHeight w:val="521"/>
        </w:trPr>
        <w:tc>
          <w:tcPr>
            <w:tcW w:w="775" w:type="pct"/>
            <w:vAlign w:val="center"/>
          </w:tcPr>
          <w:p w14:paraId="3DC70E28" w14:textId="77777777" w:rsidR="00431857" w:rsidRDefault="00431857" w:rsidP="00431857">
            <w:r>
              <w:t>Wilson Tan Jun Yuan</w:t>
            </w:r>
          </w:p>
          <w:p w14:paraId="2969CFB4" w14:textId="0D96C3F8" w:rsidR="00A01A3E" w:rsidRDefault="00431857">
            <w:r>
              <w:t>Tp072665</w:t>
            </w:r>
          </w:p>
        </w:tc>
        <w:tc>
          <w:tcPr>
            <w:tcW w:w="993" w:type="pct"/>
          </w:tcPr>
          <w:p w14:paraId="5B520854" w14:textId="77777777" w:rsidR="00A01A3E" w:rsidRDefault="00A01A3E" w:rsidP="00A01A3E">
            <w:pPr>
              <w:pStyle w:val="ListParagraph"/>
              <w:numPr>
                <w:ilvl w:val="0"/>
                <w:numId w:val="4"/>
              </w:numPr>
            </w:pPr>
          </w:p>
          <w:p w14:paraId="7516537B" w14:textId="77777777" w:rsidR="00A01A3E" w:rsidRDefault="00A01A3E"/>
        </w:tc>
        <w:tc>
          <w:tcPr>
            <w:tcW w:w="929" w:type="pct"/>
          </w:tcPr>
          <w:p w14:paraId="769F3880" w14:textId="77777777" w:rsidR="00A01A3E" w:rsidRDefault="00A01A3E" w:rsidP="00894826">
            <w:pPr>
              <w:pStyle w:val="ListParagraph"/>
            </w:pPr>
          </w:p>
        </w:tc>
        <w:tc>
          <w:tcPr>
            <w:tcW w:w="624" w:type="pct"/>
          </w:tcPr>
          <w:p w14:paraId="3571A8D8" w14:textId="77777777" w:rsidR="00A01A3E" w:rsidRDefault="00A01A3E"/>
        </w:tc>
        <w:tc>
          <w:tcPr>
            <w:tcW w:w="646" w:type="pct"/>
            <w:gridSpan w:val="2"/>
          </w:tcPr>
          <w:p w14:paraId="6601608E" w14:textId="77777777" w:rsidR="00A01A3E" w:rsidRDefault="00A01A3E" w:rsidP="00894826">
            <w:pPr>
              <w:pStyle w:val="ListParagraph"/>
            </w:pPr>
          </w:p>
        </w:tc>
        <w:tc>
          <w:tcPr>
            <w:tcW w:w="1033" w:type="pct"/>
          </w:tcPr>
          <w:p w14:paraId="5DE20458" w14:textId="7C7387CF" w:rsidR="00A01A3E" w:rsidRDefault="00214A86" w:rsidP="00894826">
            <w:r>
              <w:t>9</w:t>
            </w:r>
          </w:p>
        </w:tc>
      </w:tr>
      <w:tr w:rsidR="00A01A3E" w14:paraId="4D989AC5" w14:textId="77777777">
        <w:tc>
          <w:tcPr>
            <w:tcW w:w="775" w:type="pct"/>
            <w:vAlign w:val="center"/>
          </w:tcPr>
          <w:p w14:paraId="41B1467E" w14:textId="77777777" w:rsidR="00431857" w:rsidRDefault="00431857" w:rsidP="00431857">
            <w:proofErr w:type="spellStart"/>
            <w:r>
              <w:t>Tancel</w:t>
            </w:r>
            <w:proofErr w:type="spellEnd"/>
            <w:r>
              <w:t xml:space="preserve"> Raj</w:t>
            </w:r>
          </w:p>
          <w:p w14:paraId="65624631" w14:textId="27B94FB7" w:rsidR="00A01A3E" w:rsidRDefault="00E66499">
            <w:r>
              <w:t>Tp072214</w:t>
            </w:r>
          </w:p>
        </w:tc>
        <w:tc>
          <w:tcPr>
            <w:tcW w:w="993" w:type="pct"/>
          </w:tcPr>
          <w:p w14:paraId="062BA2A4" w14:textId="0AF21B24" w:rsidR="00A01A3E" w:rsidRDefault="00A01A3E" w:rsidP="00A01A3E">
            <w:pPr>
              <w:pStyle w:val="ListParagraph"/>
              <w:numPr>
                <w:ilvl w:val="0"/>
                <w:numId w:val="4"/>
              </w:numPr>
            </w:pPr>
          </w:p>
          <w:p w14:paraId="530B2313" w14:textId="77777777" w:rsidR="00A01A3E" w:rsidRDefault="00A01A3E"/>
        </w:tc>
        <w:tc>
          <w:tcPr>
            <w:tcW w:w="929" w:type="pct"/>
          </w:tcPr>
          <w:p w14:paraId="51D801EA" w14:textId="77777777" w:rsidR="00A01A3E" w:rsidRDefault="00A01A3E" w:rsidP="00894826">
            <w:pPr>
              <w:pStyle w:val="ListParagraph"/>
            </w:pPr>
          </w:p>
        </w:tc>
        <w:tc>
          <w:tcPr>
            <w:tcW w:w="624" w:type="pct"/>
          </w:tcPr>
          <w:p w14:paraId="66CE4659" w14:textId="77777777" w:rsidR="00A01A3E" w:rsidRDefault="00A01A3E" w:rsidP="00AE62EE"/>
          <w:p w14:paraId="126DA418" w14:textId="77777777" w:rsidR="00A01A3E" w:rsidRDefault="00A01A3E"/>
        </w:tc>
        <w:tc>
          <w:tcPr>
            <w:tcW w:w="646" w:type="pct"/>
            <w:gridSpan w:val="2"/>
          </w:tcPr>
          <w:p w14:paraId="133CE571" w14:textId="77777777" w:rsidR="00A01A3E" w:rsidRDefault="00A01A3E" w:rsidP="00AE62EE"/>
          <w:p w14:paraId="223AE6C9" w14:textId="77777777" w:rsidR="00A01A3E" w:rsidRDefault="00A01A3E" w:rsidP="00894826"/>
        </w:tc>
        <w:tc>
          <w:tcPr>
            <w:tcW w:w="1033" w:type="pct"/>
          </w:tcPr>
          <w:p w14:paraId="48B4727A" w14:textId="7830CEB9" w:rsidR="00A01A3E" w:rsidRDefault="007D4D05" w:rsidP="00894826">
            <w:r>
              <w:t>1</w:t>
            </w:r>
          </w:p>
        </w:tc>
      </w:tr>
      <w:tr w:rsidR="00A01A3E" w14:paraId="58674820" w14:textId="77777777" w:rsidTr="00C274BE">
        <w:tc>
          <w:tcPr>
            <w:tcW w:w="3533" w:type="pct"/>
            <w:gridSpan w:val="5"/>
            <w:shd w:val="clear" w:color="auto" w:fill="000000" w:themeFill="text1"/>
          </w:tcPr>
          <w:p w14:paraId="72765958" w14:textId="77777777" w:rsidR="00A01A3E" w:rsidRPr="00854594" w:rsidRDefault="00A01A3E" w:rsidP="00894826">
            <w:r w:rsidRPr="00854594">
              <w:t>Total</w:t>
            </w:r>
          </w:p>
        </w:tc>
        <w:tc>
          <w:tcPr>
            <w:tcW w:w="434" w:type="pct"/>
            <w:shd w:val="clear" w:color="auto" w:fill="000000" w:themeFill="text1"/>
          </w:tcPr>
          <w:p w14:paraId="414E86BF" w14:textId="77777777" w:rsidR="00A01A3E" w:rsidRPr="00854594" w:rsidRDefault="00A01A3E" w:rsidP="00894826"/>
        </w:tc>
        <w:tc>
          <w:tcPr>
            <w:tcW w:w="1033" w:type="pct"/>
            <w:shd w:val="clear" w:color="auto" w:fill="000000" w:themeFill="text1"/>
          </w:tcPr>
          <w:p w14:paraId="7C9417F0" w14:textId="77777777" w:rsidR="00A01A3E" w:rsidRPr="00854594" w:rsidRDefault="00A01A3E" w:rsidP="00894826">
            <w:r w:rsidRPr="00854594">
              <w:t>100%</w:t>
            </w:r>
          </w:p>
        </w:tc>
      </w:tr>
    </w:tbl>
    <w:p w14:paraId="2C49E125" w14:textId="77777777" w:rsidR="007204E6" w:rsidRDefault="007204E6">
      <w:pPr>
        <w:rPr>
          <w:lang w:val="en-US"/>
        </w:rPr>
      </w:pPr>
    </w:p>
    <w:p w14:paraId="334D6472" w14:textId="77777777" w:rsidR="007204E6" w:rsidRPr="00815596" w:rsidRDefault="007204E6">
      <w:pPr>
        <w:rPr>
          <w:lang w:val="en-US"/>
        </w:rPr>
      </w:pPr>
    </w:p>
    <w:sectPr w:rsidR="007204E6" w:rsidRPr="00815596">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927EF8" w14:textId="77777777" w:rsidR="000007F4" w:rsidRDefault="000007F4" w:rsidP="00681C1D">
      <w:r>
        <w:separator/>
      </w:r>
    </w:p>
  </w:endnote>
  <w:endnote w:type="continuationSeparator" w:id="0">
    <w:p w14:paraId="2363A65A" w14:textId="77777777" w:rsidR="000007F4" w:rsidRDefault="000007F4" w:rsidP="00681C1D">
      <w:r>
        <w:continuationSeparator/>
      </w:r>
    </w:p>
  </w:endnote>
  <w:endnote w:type="continuationNotice" w:id="1">
    <w:p w14:paraId="0CA1B9BB" w14:textId="77777777" w:rsidR="000007F4" w:rsidRDefault="000007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pleSystemUIFont">
    <w:altName w:val="Calibri"/>
    <w:charset w:val="00"/>
    <w:family w:val="auto"/>
    <w:pitch w:val="default"/>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Menlo">
    <w:altName w:val="Leelawadee UI"/>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1815166"/>
      <w:docPartObj>
        <w:docPartGallery w:val="Page Numbers (Bottom of Page)"/>
        <w:docPartUnique/>
      </w:docPartObj>
    </w:sdtPr>
    <w:sdtEndPr>
      <w:rPr>
        <w:noProof/>
      </w:rPr>
    </w:sdtEndPr>
    <w:sdtContent>
      <w:p w14:paraId="041C3470" w14:textId="34B046CA" w:rsidR="00D404F0" w:rsidRDefault="00D404F0">
        <w:pPr>
          <w:pStyle w:val="Footer"/>
        </w:pPr>
        <w:r>
          <w:fldChar w:fldCharType="begin"/>
        </w:r>
        <w:r>
          <w:instrText xml:space="preserve"> PAGE   \* MERGEFORMAT </w:instrText>
        </w:r>
        <w:r>
          <w:fldChar w:fldCharType="separate"/>
        </w:r>
        <w:r>
          <w:rPr>
            <w:noProof/>
          </w:rPr>
          <w:t>2</w:t>
        </w:r>
        <w:r>
          <w:rPr>
            <w:noProof/>
          </w:rPr>
          <w:fldChar w:fldCharType="end"/>
        </w:r>
      </w:p>
    </w:sdtContent>
  </w:sdt>
  <w:p w14:paraId="05A60C3E" w14:textId="77777777" w:rsidR="00D404F0" w:rsidRDefault="00D404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93005" w14:textId="77777777" w:rsidR="000007F4" w:rsidRDefault="000007F4" w:rsidP="00681C1D">
      <w:r>
        <w:separator/>
      </w:r>
    </w:p>
  </w:footnote>
  <w:footnote w:type="continuationSeparator" w:id="0">
    <w:p w14:paraId="1FE39EFA" w14:textId="77777777" w:rsidR="000007F4" w:rsidRDefault="000007F4" w:rsidP="00681C1D">
      <w:r>
        <w:continuationSeparator/>
      </w:r>
    </w:p>
  </w:footnote>
  <w:footnote w:type="continuationNotice" w:id="1">
    <w:p w14:paraId="68ADA577" w14:textId="77777777" w:rsidR="000007F4" w:rsidRDefault="000007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B228D" w14:textId="77777777" w:rsidR="00D404F0" w:rsidRDefault="00D404F0">
    <w:pPr>
      <w:pStyle w:val="Header"/>
    </w:pPr>
    <w:r>
      <w:t>Web Development</w:t>
    </w:r>
    <w:r>
      <w:tab/>
    </w:r>
    <w:r>
      <w:tab/>
      <w:t>Group 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AC0F47"/>
    <w:multiLevelType w:val="hybridMultilevel"/>
    <w:tmpl w:val="B1E89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774B7"/>
    <w:multiLevelType w:val="hybridMultilevel"/>
    <w:tmpl w:val="D858225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 w15:restartNumberingAfterBreak="0">
    <w:nsid w:val="0B8F24BE"/>
    <w:multiLevelType w:val="hybridMultilevel"/>
    <w:tmpl w:val="67EE9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52029"/>
    <w:multiLevelType w:val="hybridMultilevel"/>
    <w:tmpl w:val="D766EB6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309778D"/>
    <w:multiLevelType w:val="hybridMultilevel"/>
    <w:tmpl w:val="B49666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5D2B8D"/>
    <w:multiLevelType w:val="hybridMultilevel"/>
    <w:tmpl w:val="FDDED3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8B5CFF"/>
    <w:multiLevelType w:val="hybridMultilevel"/>
    <w:tmpl w:val="36F496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89674F8"/>
    <w:multiLevelType w:val="hybridMultilevel"/>
    <w:tmpl w:val="3E4AF6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3D1F6D"/>
    <w:multiLevelType w:val="hybridMultilevel"/>
    <w:tmpl w:val="C0BA3458"/>
    <w:lvl w:ilvl="0" w:tplc="83142918">
      <w:numFmt w:val="bullet"/>
      <w:lvlText w:val="-"/>
      <w:lvlJc w:val="left"/>
      <w:pPr>
        <w:ind w:left="1380" w:hanging="360"/>
      </w:pPr>
      <w:rPr>
        <w:rFonts w:ascii="Times New Roman" w:eastAsia="Times New Roman" w:hAnsi="Times New Roman" w:cs="Times New Roman" w:hint="default"/>
      </w:rPr>
    </w:lvl>
    <w:lvl w:ilvl="1" w:tplc="44090003" w:tentative="1">
      <w:start w:val="1"/>
      <w:numFmt w:val="bullet"/>
      <w:lvlText w:val="o"/>
      <w:lvlJc w:val="left"/>
      <w:pPr>
        <w:ind w:left="2100" w:hanging="360"/>
      </w:pPr>
      <w:rPr>
        <w:rFonts w:ascii="Courier New" w:hAnsi="Courier New" w:cs="Courier New" w:hint="default"/>
      </w:rPr>
    </w:lvl>
    <w:lvl w:ilvl="2" w:tplc="44090005" w:tentative="1">
      <w:start w:val="1"/>
      <w:numFmt w:val="bullet"/>
      <w:lvlText w:val=""/>
      <w:lvlJc w:val="left"/>
      <w:pPr>
        <w:ind w:left="2820" w:hanging="360"/>
      </w:pPr>
      <w:rPr>
        <w:rFonts w:ascii="Wingdings" w:hAnsi="Wingdings" w:hint="default"/>
      </w:rPr>
    </w:lvl>
    <w:lvl w:ilvl="3" w:tplc="44090001" w:tentative="1">
      <w:start w:val="1"/>
      <w:numFmt w:val="bullet"/>
      <w:lvlText w:val=""/>
      <w:lvlJc w:val="left"/>
      <w:pPr>
        <w:ind w:left="3540" w:hanging="360"/>
      </w:pPr>
      <w:rPr>
        <w:rFonts w:ascii="Symbol" w:hAnsi="Symbol" w:hint="default"/>
      </w:rPr>
    </w:lvl>
    <w:lvl w:ilvl="4" w:tplc="44090003" w:tentative="1">
      <w:start w:val="1"/>
      <w:numFmt w:val="bullet"/>
      <w:lvlText w:val="o"/>
      <w:lvlJc w:val="left"/>
      <w:pPr>
        <w:ind w:left="4260" w:hanging="360"/>
      </w:pPr>
      <w:rPr>
        <w:rFonts w:ascii="Courier New" w:hAnsi="Courier New" w:cs="Courier New" w:hint="default"/>
      </w:rPr>
    </w:lvl>
    <w:lvl w:ilvl="5" w:tplc="44090005" w:tentative="1">
      <w:start w:val="1"/>
      <w:numFmt w:val="bullet"/>
      <w:lvlText w:val=""/>
      <w:lvlJc w:val="left"/>
      <w:pPr>
        <w:ind w:left="4980" w:hanging="360"/>
      </w:pPr>
      <w:rPr>
        <w:rFonts w:ascii="Wingdings" w:hAnsi="Wingdings" w:hint="default"/>
      </w:rPr>
    </w:lvl>
    <w:lvl w:ilvl="6" w:tplc="44090001" w:tentative="1">
      <w:start w:val="1"/>
      <w:numFmt w:val="bullet"/>
      <w:lvlText w:val=""/>
      <w:lvlJc w:val="left"/>
      <w:pPr>
        <w:ind w:left="5700" w:hanging="360"/>
      </w:pPr>
      <w:rPr>
        <w:rFonts w:ascii="Symbol" w:hAnsi="Symbol" w:hint="default"/>
      </w:rPr>
    </w:lvl>
    <w:lvl w:ilvl="7" w:tplc="44090003" w:tentative="1">
      <w:start w:val="1"/>
      <w:numFmt w:val="bullet"/>
      <w:lvlText w:val="o"/>
      <w:lvlJc w:val="left"/>
      <w:pPr>
        <w:ind w:left="6420" w:hanging="360"/>
      </w:pPr>
      <w:rPr>
        <w:rFonts w:ascii="Courier New" w:hAnsi="Courier New" w:cs="Courier New" w:hint="default"/>
      </w:rPr>
    </w:lvl>
    <w:lvl w:ilvl="8" w:tplc="44090005" w:tentative="1">
      <w:start w:val="1"/>
      <w:numFmt w:val="bullet"/>
      <w:lvlText w:val=""/>
      <w:lvlJc w:val="left"/>
      <w:pPr>
        <w:ind w:left="7140" w:hanging="360"/>
      </w:pPr>
      <w:rPr>
        <w:rFonts w:ascii="Wingdings" w:hAnsi="Wingdings" w:hint="default"/>
      </w:rPr>
    </w:lvl>
  </w:abstractNum>
  <w:abstractNum w:abstractNumId="11" w15:restartNumberingAfterBreak="0">
    <w:nsid w:val="1C8A7EAE"/>
    <w:multiLevelType w:val="multilevel"/>
    <w:tmpl w:val="5DD07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B27E2B"/>
    <w:multiLevelType w:val="hybridMultilevel"/>
    <w:tmpl w:val="043E3E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103BC6"/>
    <w:multiLevelType w:val="hybridMultilevel"/>
    <w:tmpl w:val="E580EA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1DD28E0"/>
    <w:multiLevelType w:val="hybridMultilevel"/>
    <w:tmpl w:val="7F94BD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6A24EBC"/>
    <w:multiLevelType w:val="hybridMultilevel"/>
    <w:tmpl w:val="158C014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89F06CC"/>
    <w:multiLevelType w:val="hybridMultilevel"/>
    <w:tmpl w:val="EBC8EA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0672D8E"/>
    <w:multiLevelType w:val="hybridMultilevel"/>
    <w:tmpl w:val="7F94BD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B626313"/>
    <w:multiLevelType w:val="hybridMultilevel"/>
    <w:tmpl w:val="397EE4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6E255F99"/>
    <w:multiLevelType w:val="hybridMultilevel"/>
    <w:tmpl w:val="60C4B32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A350D1D"/>
    <w:multiLevelType w:val="hybridMultilevel"/>
    <w:tmpl w:val="141A9386"/>
    <w:lvl w:ilvl="0" w:tplc="FECC9C48">
      <w:numFmt w:val="bullet"/>
      <w:lvlText w:val="-"/>
      <w:lvlJc w:val="left"/>
      <w:pPr>
        <w:ind w:left="1380" w:hanging="360"/>
      </w:pPr>
      <w:rPr>
        <w:rFonts w:ascii="Times New Roman" w:eastAsia="Times New Roman" w:hAnsi="Times New Roman" w:cs="Times New Roman" w:hint="default"/>
      </w:rPr>
    </w:lvl>
    <w:lvl w:ilvl="1" w:tplc="44090003" w:tentative="1">
      <w:start w:val="1"/>
      <w:numFmt w:val="bullet"/>
      <w:lvlText w:val="o"/>
      <w:lvlJc w:val="left"/>
      <w:pPr>
        <w:ind w:left="2100" w:hanging="360"/>
      </w:pPr>
      <w:rPr>
        <w:rFonts w:ascii="Courier New" w:hAnsi="Courier New" w:cs="Courier New" w:hint="default"/>
      </w:rPr>
    </w:lvl>
    <w:lvl w:ilvl="2" w:tplc="44090005" w:tentative="1">
      <w:start w:val="1"/>
      <w:numFmt w:val="bullet"/>
      <w:lvlText w:val=""/>
      <w:lvlJc w:val="left"/>
      <w:pPr>
        <w:ind w:left="2820" w:hanging="360"/>
      </w:pPr>
      <w:rPr>
        <w:rFonts w:ascii="Wingdings" w:hAnsi="Wingdings" w:hint="default"/>
      </w:rPr>
    </w:lvl>
    <w:lvl w:ilvl="3" w:tplc="44090001" w:tentative="1">
      <w:start w:val="1"/>
      <w:numFmt w:val="bullet"/>
      <w:lvlText w:val=""/>
      <w:lvlJc w:val="left"/>
      <w:pPr>
        <w:ind w:left="3540" w:hanging="360"/>
      </w:pPr>
      <w:rPr>
        <w:rFonts w:ascii="Symbol" w:hAnsi="Symbol" w:hint="default"/>
      </w:rPr>
    </w:lvl>
    <w:lvl w:ilvl="4" w:tplc="44090003" w:tentative="1">
      <w:start w:val="1"/>
      <w:numFmt w:val="bullet"/>
      <w:lvlText w:val="o"/>
      <w:lvlJc w:val="left"/>
      <w:pPr>
        <w:ind w:left="4260" w:hanging="360"/>
      </w:pPr>
      <w:rPr>
        <w:rFonts w:ascii="Courier New" w:hAnsi="Courier New" w:cs="Courier New" w:hint="default"/>
      </w:rPr>
    </w:lvl>
    <w:lvl w:ilvl="5" w:tplc="44090005" w:tentative="1">
      <w:start w:val="1"/>
      <w:numFmt w:val="bullet"/>
      <w:lvlText w:val=""/>
      <w:lvlJc w:val="left"/>
      <w:pPr>
        <w:ind w:left="4980" w:hanging="360"/>
      </w:pPr>
      <w:rPr>
        <w:rFonts w:ascii="Wingdings" w:hAnsi="Wingdings" w:hint="default"/>
      </w:rPr>
    </w:lvl>
    <w:lvl w:ilvl="6" w:tplc="44090001" w:tentative="1">
      <w:start w:val="1"/>
      <w:numFmt w:val="bullet"/>
      <w:lvlText w:val=""/>
      <w:lvlJc w:val="left"/>
      <w:pPr>
        <w:ind w:left="5700" w:hanging="360"/>
      </w:pPr>
      <w:rPr>
        <w:rFonts w:ascii="Symbol" w:hAnsi="Symbol" w:hint="default"/>
      </w:rPr>
    </w:lvl>
    <w:lvl w:ilvl="7" w:tplc="44090003" w:tentative="1">
      <w:start w:val="1"/>
      <w:numFmt w:val="bullet"/>
      <w:lvlText w:val="o"/>
      <w:lvlJc w:val="left"/>
      <w:pPr>
        <w:ind w:left="6420" w:hanging="360"/>
      </w:pPr>
      <w:rPr>
        <w:rFonts w:ascii="Courier New" w:hAnsi="Courier New" w:cs="Courier New" w:hint="default"/>
      </w:rPr>
    </w:lvl>
    <w:lvl w:ilvl="8" w:tplc="44090005" w:tentative="1">
      <w:start w:val="1"/>
      <w:numFmt w:val="bullet"/>
      <w:lvlText w:val=""/>
      <w:lvlJc w:val="left"/>
      <w:pPr>
        <w:ind w:left="7140" w:hanging="360"/>
      </w:pPr>
      <w:rPr>
        <w:rFonts w:ascii="Wingdings" w:hAnsi="Wingdings" w:hint="default"/>
      </w:rPr>
    </w:lvl>
  </w:abstractNum>
  <w:num w:numId="1" w16cid:durableId="1824738972">
    <w:abstractNumId w:val="20"/>
  </w:num>
  <w:num w:numId="2" w16cid:durableId="158038312">
    <w:abstractNumId w:val="10"/>
  </w:num>
  <w:num w:numId="3" w16cid:durableId="1729378801">
    <w:abstractNumId w:val="11"/>
  </w:num>
  <w:num w:numId="4" w16cid:durableId="1955936032">
    <w:abstractNumId w:val="3"/>
  </w:num>
  <w:num w:numId="5" w16cid:durableId="255745921">
    <w:abstractNumId w:val="19"/>
  </w:num>
  <w:num w:numId="6" w16cid:durableId="927421479">
    <w:abstractNumId w:val="8"/>
  </w:num>
  <w:num w:numId="7" w16cid:durableId="507214221">
    <w:abstractNumId w:val="5"/>
  </w:num>
  <w:num w:numId="8" w16cid:durableId="276916004">
    <w:abstractNumId w:val="18"/>
  </w:num>
  <w:num w:numId="9" w16cid:durableId="1074820334">
    <w:abstractNumId w:val="0"/>
  </w:num>
  <w:num w:numId="10" w16cid:durableId="662970004">
    <w:abstractNumId w:val="16"/>
  </w:num>
  <w:num w:numId="11" w16cid:durableId="1396048865">
    <w:abstractNumId w:val="2"/>
  </w:num>
  <w:num w:numId="12" w16cid:durableId="1213879955">
    <w:abstractNumId w:val="15"/>
  </w:num>
  <w:num w:numId="13" w16cid:durableId="571502527">
    <w:abstractNumId w:val="6"/>
  </w:num>
  <w:num w:numId="14" w16cid:durableId="2077360797">
    <w:abstractNumId w:val="1"/>
  </w:num>
  <w:num w:numId="15" w16cid:durableId="248544671">
    <w:abstractNumId w:val="4"/>
  </w:num>
  <w:num w:numId="16" w16cid:durableId="1570651514">
    <w:abstractNumId w:val="13"/>
  </w:num>
  <w:num w:numId="17" w16cid:durableId="668750113">
    <w:abstractNumId w:val="12"/>
  </w:num>
  <w:num w:numId="18" w16cid:durableId="1447575192">
    <w:abstractNumId w:val="14"/>
  </w:num>
  <w:num w:numId="19" w16cid:durableId="1731617302">
    <w:abstractNumId w:val="17"/>
  </w:num>
  <w:num w:numId="20" w16cid:durableId="700781656">
    <w:abstractNumId w:val="7"/>
  </w:num>
  <w:num w:numId="21" w16cid:durableId="146789774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M KING JOE">
    <w15:presenceInfo w15:providerId="AD" w15:userId="S::TP072535@mail.apu.edu.my::6f1ad135-eaaf-4362-9bbb-6e7b58f4ef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7E1"/>
    <w:rsid w:val="000007F4"/>
    <w:rsid w:val="0000091F"/>
    <w:rsid w:val="00004215"/>
    <w:rsid w:val="00005AAE"/>
    <w:rsid w:val="00005FD1"/>
    <w:rsid w:val="00011062"/>
    <w:rsid w:val="00011A33"/>
    <w:rsid w:val="000149EC"/>
    <w:rsid w:val="00014E9E"/>
    <w:rsid w:val="00014EA0"/>
    <w:rsid w:val="00017C59"/>
    <w:rsid w:val="00020C5C"/>
    <w:rsid w:val="000215CD"/>
    <w:rsid w:val="000222F2"/>
    <w:rsid w:val="00023E88"/>
    <w:rsid w:val="00025581"/>
    <w:rsid w:val="000256BD"/>
    <w:rsid w:val="00027305"/>
    <w:rsid w:val="00027333"/>
    <w:rsid w:val="000318E1"/>
    <w:rsid w:val="00032790"/>
    <w:rsid w:val="00032FEA"/>
    <w:rsid w:val="0003436A"/>
    <w:rsid w:val="00034FBC"/>
    <w:rsid w:val="00035167"/>
    <w:rsid w:val="000364E5"/>
    <w:rsid w:val="0003660C"/>
    <w:rsid w:val="000401A3"/>
    <w:rsid w:val="000415B3"/>
    <w:rsid w:val="000415FB"/>
    <w:rsid w:val="00042308"/>
    <w:rsid w:val="000429D7"/>
    <w:rsid w:val="00042E35"/>
    <w:rsid w:val="0004594C"/>
    <w:rsid w:val="000466CA"/>
    <w:rsid w:val="00050331"/>
    <w:rsid w:val="00052896"/>
    <w:rsid w:val="0005305D"/>
    <w:rsid w:val="00053078"/>
    <w:rsid w:val="000540CD"/>
    <w:rsid w:val="00054810"/>
    <w:rsid w:val="00054D83"/>
    <w:rsid w:val="00055398"/>
    <w:rsid w:val="0005598C"/>
    <w:rsid w:val="00055ED1"/>
    <w:rsid w:val="00056056"/>
    <w:rsid w:val="00062018"/>
    <w:rsid w:val="00064966"/>
    <w:rsid w:val="00064A6F"/>
    <w:rsid w:val="000655F3"/>
    <w:rsid w:val="0006640D"/>
    <w:rsid w:val="000664A9"/>
    <w:rsid w:val="000725D5"/>
    <w:rsid w:val="00074346"/>
    <w:rsid w:val="00075ADD"/>
    <w:rsid w:val="00076D0C"/>
    <w:rsid w:val="0007720D"/>
    <w:rsid w:val="00077532"/>
    <w:rsid w:val="00081689"/>
    <w:rsid w:val="0008216A"/>
    <w:rsid w:val="00083E6F"/>
    <w:rsid w:val="00084C6F"/>
    <w:rsid w:val="000867B0"/>
    <w:rsid w:val="00086E94"/>
    <w:rsid w:val="00087323"/>
    <w:rsid w:val="000876FF"/>
    <w:rsid w:val="00087C06"/>
    <w:rsid w:val="0009113C"/>
    <w:rsid w:val="00091BA7"/>
    <w:rsid w:val="00092033"/>
    <w:rsid w:val="00092117"/>
    <w:rsid w:val="00092A98"/>
    <w:rsid w:val="00093C4A"/>
    <w:rsid w:val="00093C69"/>
    <w:rsid w:val="000940D9"/>
    <w:rsid w:val="00094E72"/>
    <w:rsid w:val="000952B7"/>
    <w:rsid w:val="000A2C12"/>
    <w:rsid w:val="000A3227"/>
    <w:rsid w:val="000A53CD"/>
    <w:rsid w:val="000A61D1"/>
    <w:rsid w:val="000B1059"/>
    <w:rsid w:val="000B10E6"/>
    <w:rsid w:val="000B18FA"/>
    <w:rsid w:val="000B2901"/>
    <w:rsid w:val="000B3B8C"/>
    <w:rsid w:val="000B528D"/>
    <w:rsid w:val="000B681D"/>
    <w:rsid w:val="000C0D5A"/>
    <w:rsid w:val="000C10B9"/>
    <w:rsid w:val="000C4FEC"/>
    <w:rsid w:val="000C55E3"/>
    <w:rsid w:val="000D122B"/>
    <w:rsid w:val="000D1662"/>
    <w:rsid w:val="000D1D6D"/>
    <w:rsid w:val="000D27F4"/>
    <w:rsid w:val="000D3C05"/>
    <w:rsid w:val="000D3E99"/>
    <w:rsid w:val="000D4830"/>
    <w:rsid w:val="000D4ED4"/>
    <w:rsid w:val="000D51F8"/>
    <w:rsid w:val="000D614D"/>
    <w:rsid w:val="000D7C7C"/>
    <w:rsid w:val="000E0693"/>
    <w:rsid w:val="000E07C2"/>
    <w:rsid w:val="000E0DD8"/>
    <w:rsid w:val="000E192B"/>
    <w:rsid w:val="000E39F4"/>
    <w:rsid w:val="000E46B9"/>
    <w:rsid w:val="000E498C"/>
    <w:rsid w:val="000E4E79"/>
    <w:rsid w:val="000E66CF"/>
    <w:rsid w:val="000E6849"/>
    <w:rsid w:val="000F4BB8"/>
    <w:rsid w:val="001007FC"/>
    <w:rsid w:val="00100F91"/>
    <w:rsid w:val="00101579"/>
    <w:rsid w:val="00103F8E"/>
    <w:rsid w:val="00104A3C"/>
    <w:rsid w:val="001055E7"/>
    <w:rsid w:val="00105DD4"/>
    <w:rsid w:val="00106227"/>
    <w:rsid w:val="0010625F"/>
    <w:rsid w:val="00106278"/>
    <w:rsid w:val="0010722B"/>
    <w:rsid w:val="001142D2"/>
    <w:rsid w:val="001165BA"/>
    <w:rsid w:val="0011723B"/>
    <w:rsid w:val="001175D8"/>
    <w:rsid w:val="001208F1"/>
    <w:rsid w:val="00122841"/>
    <w:rsid w:val="00122F57"/>
    <w:rsid w:val="00127677"/>
    <w:rsid w:val="00127C36"/>
    <w:rsid w:val="001336A2"/>
    <w:rsid w:val="00133EEA"/>
    <w:rsid w:val="00134874"/>
    <w:rsid w:val="00136EAB"/>
    <w:rsid w:val="00140559"/>
    <w:rsid w:val="001434F2"/>
    <w:rsid w:val="00144FF2"/>
    <w:rsid w:val="00147A63"/>
    <w:rsid w:val="00153C76"/>
    <w:rsid w:val="00155781"/>
    <w:rsid w:val="00155C4D"/>
    <w:rsid w:val="001566CB"/>
    <w:rsid w:val="00156842"/>
    <w:rsid w:val="00157088"/>
    <w:rsid w:val="00160CCB"/>
    <w:rsid w:val="00161195"/>
    <w:rsid w:val="001616E6"/>
    <w:rsid w:val="001627AC"/>
    <w:rsid w:val="001627F4"/>
    <w:rsid w:val="0016292A"/>
    <w:rsid w:val="00163F5D"/>
    <w:rsid w:val="00163F63"/>
    <w:rsid w:val="00164329"/>
    <w:rsid w:val="00164EED"/>
    <w:rsid w:val="001654AD"/>
    <w:rsid w:val="00165952"/>
    <w:rsid w:val="00165D49"/>
    <w:rsid w:val="00167668"/>
    <w:rsid w:val="001710FA"/>
    <w:rsid w:val="0017345D"/>
    <w:rsid w:val="0017478A"/>
    <w:rsid w:val="00174B99"/>
    <w:rsid w:val="001768A3"/>
    <w:rsid w:val="001779A7"/>
    <w:rsid w:val="00177D9E"/>
    <w:rsid w:val="00180FDF"/>
    <w:rsid w:val="00181AFA"/>
    <w:rsid w:val="00182760"/>
    <w:rsid w:val="00183C12"/>
    <w:rsid w:val="001841E0"/>
    <w:rsid w:val="001866D2"/>
    <w:rsid w:val="00190623"/>
    <w:rsid w:val="00191DA3"/>
    <w:rsid w:val="00191E68"/>
    <w:rsid w:val="00193B89"/>
    <w:rsid w:val="00194411"/>
    <w:rsid w:val="0019543B"/>
    <w:rsid w:val="00197DD0"/>
    <w:rsid w:val="001A2230"/>
    <w:rsid w:val="001A3E6A"/>
    <w:rsid w:val="001A5152"/>
    <w:rsid w:val="001A543E"/>
    <w:rsid w:val="001A6AA0"/>
    <w:rsid w:val="001A703D"/>
    <w:rsid w:val="001A743E"/>
    <w:rsid w:val="001B0ACB"/>
    <w:rsid w:val="001B1723"/>
    <w:rsid w:val="001B1752"/>
    <w:rsid w:val="001B69D8"/>
    <w:rsid w:val="001C0D44"/>
    <w:rsid w:val="001C1AA5"/>
    <w:rsid w:val="001C2364"/>
    <w:rsid w:val="001C4D6C"/>
    <w:rsid w:val="001C5597"/>
    <w:rsid w:val="001C73F9"/>
    <w:rsid w:val="001C7E94"/>
    <w:rsid w:val="001D0D84"/>
    <w:rsid w:val="001D1218"/>
    <w:rsid w:val="001D1642"/>
    <w:rsid w:val="001D1A0B"/>
    <w:rsid w:val="001D265D"/>
    <w:rsid w:val="001D433B"/>
    <w:rsid w:val="001D5B35"/>
    <w:rsid w:val="001D6CBD"/>
    <w:rsid w:val="001D71C2"/>
    <w:rsid w:val="001D7882"/>
    <w:rsid w:val="001E1AAD"/>
    <w:rsid w:val="001E3317"/>
    <w:rsid w:val="001E52D0"/>
    <w:rsid w:val="001E5A3F"/>
    <w:rsid w:val="001F2FBA"/>
    <w:rsid w:val="001F452A"/>
    <w:rsid w:val="001F69DD"/>
    <w:rsid w:val="001F6C6F"/>
    <w:rsid w:val="002001F3"/>
    <w:rsid w:val="0020027C"/>
    <w:rsid w:val="00200C79"/>
    <w:rsid w:val="00202884"/>
    <w:rsid w:val="00202E7F"/>
    <w:rsid w:val="00203145"/>
    <w:rsid w:val="00204942"/>
    <w:rsid w:val="0021185C"/>
    <w:rsid w:val="00212042"/>
    <w:rsid w:val="002124C5"/>
    <w:rsid w:val="00212691"/>
    <w:rsid w:val="00212A1C"/>
    <w:rsid w:val="00212D50"/>
    <w:rsid w:val="00214772"/>
    <w:rsid w:val="00214A86"/>
    <w:rsid w:val="00216D1D"/>
    <w:rsid w:val="00217376"/>
    <w:rsid w:val="00217DDE"/>
    <w:rsid w:val="00220303"/>
    <w:rsid w:val="00220D8E"/>
    <w:rsid w:val="00221846"/>
    <w:rsid w:val="002223CD"/>
    <w:rsid w:val="00222909"/>
    <w:rsid w:val="00224E19"/>
    <w:rsid w:val="00224FC7"/>
    <w:rsid w:val="002261E8"/>
    <w:rsid w:val="002270A3"/>
    <w:rsid w:val="00227A80"/>
    <w:rsid w:val="0023093C"/>
    <w:rsid w:val="00230A56"/>
    <w:rsid w:val="002312E9"/>
    <w:rsid w:val="00231FB6"/>
    <w:rsid w:val="00233C8D"/>
    <w:rsid w:val="00234C9F"/>
    <w:rsid w:val="002362C4"/>
    <w:rsid w:val="00236BCB"/>
    <w:rsid w:val="00236FAA"/>
    <w:rsid w:val="0023766D"/>
    <w:rsid w:val="00240443"/>
    <w:rsid w:val="00240EE4"/>
    <w:rsid w:val="00241620"/>
    <w:rsid w:val="00242621"/>
    <w:rsid w:val="00242E19"/>
    <w:rsid w:val="00244113"/>
    <w:rsid w:val="00244820"/>
    <w:rsid w:val="00244DD3"/>
    <w:rsid w:val="00245512"/>
    <w:rsid w:val="0025030E"/>
    <w:rsid w:val="002506E6"/>
    <w:rsid w:val="00251B6C"/>
    <w:rsid w:val="00254908"/>
    <w:rsid w:val="0025536A"/>
    <w:rsid w:val="0025540C"/>
    <w:rsid w:val="002557FD"/>
    <w:rsid w:val="0025603B"/>
    <w:rsid w:val="00257D91"/>
    <w:rsid w:val="00260725"/>
    <w:rsid w:val="00260F5B"/>
    <w:rsid w:val="00262DB4"/>
    <w:rsid w:val="00262F97"/>
    <w:rsid w:val="002632C5"/>
    <w:rsid w:val="0026447B"/>
    <w:rsid w:val="00265272"/>
    <w:rsid w:val="00265D2E"/>
    <w:rsid w:val="00266AE5"/>
    <w:rsid w:val="00266E7B"/>
    <w:rsid w:val="0026796A"/>
    <w:rsid w:val="00271590"/>
    <w:rsid w:val="00271913"/>
    <w:rsid w:val="00271A19"/>
    <w:rsid w:val="0027206B"/>
    <w:rsid w:val="0027299E"/>
    <w:rsid w:val="00272D00"/>
    <w:rsid w:val="00275092"/>
    <w:rsid w:val="002757F1"/>
    <w:rsid w:val="0027783D"/>
    <w:rsid w:val="002803C1"/>
    <w:rsid w:val="00281D8C"/>
    <w:rsid w:val="002833B1"/>
    <w:rsid w:val="00283CE8"/>
    <w:rsid w:val="0028471A"/>
    <w:rsid w:val="00284B0F"/>
    <w:rsid w:val="002856A8"/>
    <w:rsid w:val="00285F24"/>
    <w:rsid w:val="002860DC"/>
    <w:rsid w:val="00286E3C"/>
    <w:rsid w:val="0029117A"/>
    <w:rsid w:val="002915A4"/>
    <w:rsid w:val="00291F3F"/>
    <w:rsid w:val="002932E8"/>
    <w:rsid w:val="0029370A"/>
    <w:rsid w:val="0029688C"/>
    <w:rsid w:val="002A1525"/>
    <w:rsid w:val="002A1655"/>
    <w:rsid w:val="002A2329"/>
    <w:rsid w:val="002A272E"/>
    <w:rsid w:val="002A277F"/>
    <w:rsid w:val="002A2887"/>
    <w:rsid w:val="002A32A7"/>
    <w:rsid w:val="002A40ED"/>
    <w:rsid w:val="002A567C"/>
    <w:rsid w:val="002A7EB6"/>
    <w:rsid w:val="002B0F13"/>
    <w:rsid w:val="002B5181"/>
    <w:rsid w:val="002B6431"/>
    <w:rsid w:val="002B657C"/>
    <w:rsid w:val="002B6F54"/>
    <w:rsid w:val="002B7972"/>
    <w:rsid w:val="002C0262"/>
    <w:rsid w:val="002C09AF"/>
    <w:rsid w:val="002C1DB3"/>
    <w:rsid w:val="002C2437"/>
    <w:rsid w:val="002C25C9"/>
    <w:rsid w:val="002C50D4"/>
    <w:rsid w:val="002C58C0"/>
    <w:rsid w:val="002C6B62"/>
    <w:rsid w:val="002D12B2"/>
    <w:rsid w:val="002D272B"/>
    <w:rsid w:val="002D3137"/>
    <w:rsid w:val="002D3D00"/>
    <w:rsid w:val="002D46E0"/>
    <w:rsid w:val="002D4A34"/>
    <w:rsid w:val="002D612A"/>
    <w:rsid w:val="002D6D29"/>
    <w:rsid w:val="002D7192"/>
    <w:rsid w:val="002D72FA"/>
    <w:rsid w:val="002D7BB4"/>
    <w:rsid w:val="002E0C2A"/>
    <w:rsid w:val="002E135D"/>
    <w:rsid w:val="002E2073"/>
    <w:rsid w:val="002E2A52"/>
    <w:rsid w:val="002E2BE2"/>
    <w:rsid w:val="002E6563"/>
    <w:rsid w:val="002E67D3"/>
    <w:rsid w:val="002E6993"/>
    <w:rsid w:val="002E6F9D"/>
    <w:rsid w:val="002E77C1"/>
    <w:rsid w:val="002F0B7C"/>
    <w:rsid w:val="002F2514"/>
    <w:rsid w:val="002F52CD"/>
    <w:rsid w:val="002F7294"/>
    <w:rsid w:val="002F7945"/>
    <w:rsid w:val="002F7DDF"/>
    <w:rsid w:val="0030139A"/>
    <w:rsid w:val="00301F2B"/>
    <w:rsid w:val="00302EB9"/>
    <w:rsid w:val="003037A6"/>
    <w:rsid w:val="00303829"/>
    <w:rsid w:val="003051BA"/>
    <w:rsid w:val="00305566"/>
    <w:rsid w:val="0030621B"/>
    <w:rsid w:val="00306F7E"/>
    <w:rsid w:val="003117A4"/>
    <w:rsid w:val="00311EE1"/>
    <w:rsid w:val="003146C0"/>
    <w:rsid w:val="00314A7C"/>
    <w:rsid w:val="003153F1"/>
    <w:rsid w:val="00315BE7"/>
    <w:rsid w:val="00316984"/>
    <w:rsid w:val="00321AD2"/>
    <w:rsid w:val="00322D0F"/>
    <w:rsid w:val="00323153"/>
    <w:rsid w:val="003235B8"/>
    <w:rsid w:val="00323E24"/>
    <w:rsid w:val="003240F5"/>
    <w:rsid w:val="00330FC8"/>
    <w:rsid w:val="00332823"/>
    <w:rsid w:val="0033357E"/>
    <w:rsid w:val="00336836"/>
    <w:rsid w:val="00336B66"/>
    <w:rsid w:val="00337C59"/>
    <w:rsid w:val="003420A6"/>
    <w:rsid w:val="0034216F"/>
    <w:rsid w:val="00342EBB"/>
    <w:rsid w:val="00344B15"/>
    <w:rsid w:val="00344EBB"/>
    <w:rsid w:val="00345ABD"/>
    <w:rsid w:val="00346528"/>
    <w:rsid w:val="00346F51"/>
    <w:rsid w:val="00346FA0"/>
    <w:rsid w:val="0035047C"/>
    <w:rsid w:val="00350A9A"/>
    <w:rsid w:val="00351A23"/>
    <w:rsid w:val="00353691"/>
    <w:rsid w:val="00354F32"/>
    <w:rsid w:val="0035663F"/>
    <w:rsid w:val="00356D52"/>
    <w:rsid w:val="003579BF"/>
    <w:rsid w:val="00360590"/>
    <w:rsid w:val="003629A4"/>
    <w:rsid w:val="00363D0F"/>
    <w:rsid w:val="00363D30"/>
    <w:rsid w:val="00363D6C"/>
    <w:rsid w:val="00364887"/>
    <w:rsid w:val="00365B9C"/>
    <w:rsid w:val="003667AE"/>
    <w:rsid w:val="00371AAC"/>
    <w:rsid w:val="0037267B"/>
    <w:rsid w:val="00372C64"/>
    <w:rsid w:val="00372E76"/>
    <w:rsid w:val="00374179"/>
    <w:rsid w:val="003756CD"/>
    <w:rsid w:val="00375958"/>
    <w:rsid w:val="00381537"/>
    <w:rsid w:val="00381ECE"/>
    <w:rsid w:val="003829D6"/>
    <w:rsid w:val="00384E87"/>
    <w:rsid w:val="00387E43"/>
    <w:rsid w:val="00387E6B"/>
    <w:rsid w:val="003908A1"/>
    <w:rsid w:val="00392DEC"/>
    <w:rsid w:val="003938AF"/>
    <w:rsid w:val="00394F37"/>
    <w:rsid w:val="00396C76"/>
    <w:rsid w:val="00396EE5"/>
    <w:rsid w:val="003A0CA8"/>
    <w:rsid w:val="003A1A25"/>
    <w:rsid w:val="003A2006"/>
    <w:rsid w:val="003A202C"/>
    <w:rsid w:val="003A212E"/>
    <w:rsid w:val="003A238C"/>
    <w:rsid w:val="003A4EC1"/>
    <w:rsid w:val="003A517E"/>
    <w:rsid w:val="003A5DEA"/>
    <w:rsid w:val="003A62A4"/>
    <w:rsid w:val="003A7101"/>
    <w:rsid w:val="003A7EB3"/>
    <w:rsid w:val="003B0D7B"/>
    <w:rsid w:val="003B1EED"/>
    <w:rsid w:val="003B23B3"/>
    <w:rsid w:val="003B2400"/>
    <w:rsid w:val="003B251F"/>
    <w:rsid w:val="003B36F2"/>
    <w:rsid w:val="003B3C62"/>
    <w:rsid w:val="003B41D9"/>
    <w:rsid w:val="003B659A"/>
    <w:rsid w:val="003B75DA"/>
    <w:rsid w:val="003C0EDB"/>
    <w:rsid w:val="003C10C4"/>
    <w:rsid w:val="003C22C0"/>
    <w:rsid w:val="003C4467"/>
    <w:rsid w:val="003C50DF"/>
    <w:rsid w:val="003C5DC0"/>
    <w:rsid w:val="003C6EF6"/>
    <w:rsid w:val="003D0CFB"/>
    <w:rsid w:val="003D11BF"/>
    <w:rsid w:val="003D2574"/>
    <w:rsid w:val="003D26CD"/>
    <w:rsid w:val="003D28D0"/>
    <w:rsid w:val="003D2A90"/>
    <w:rsid w:val="003D35B6"/>
    <w:rsid w:val="003D47CE"/>
    <w:rsid w:val="003D65C9"/>
    <w:rsid w:val="003E0BD7"/>
    <w:rsid w:val="003E0CDC"/>
    <w:rsid w:val="003E0EBA"/>
    <w:rsid w:val="003E106E"/>
    <w:rsid w:val="003E1609"/>
    <w:rsid w:val="003E31C4"/>
    <w:rsid w:val="003E43BA"/>
    <w:rsid w:val="003E7977"/>
    <w:rsid w:val="003F2CEC"/>
    <w:rsid w:val="003F3F57"/>
    <w:rsid w:val="003F45C1"/>
    <w:rsid w:val="003F4A8F"/>
    <w:rsid w:val="003F4AA2"/>
    <w:rsid w:val="003F4BBF"/>
    <w:rsid w:val="003F5330"/>
    <w:rsid w:val="003F67FD"/>
    <w:rsid w:val="003F6C3B"/>
    <w:rsid w:val="003F706E"/>
    <w:rsid w:val="0040093E"/>
    <w:rsid w:val="00401A7E"/>
    <w:rsid w:val="00401B7A"/>
    <w:rsid w:val="00401C01"/>
    <w:rsid w:val="004027C2"/>
    <w:rsid w:val="00402DA7"/>
    <w:rsid w:val="00406FC5"/>
    <w:rsid w:val="004106AA"/>
    <w:rsid w:val="004111D5"/>
    <w:rsid w:val="0041273B"/>
    <w:rsid w:val="00414F6E"/>
    <w:rsid w:val="00415C01"/>
    <w:rsid w:val="00416515"/>
    <w:rsid w:val="00417E5F"/>
    <w:rsid w:val="00420DD0"/>
    <w:rsid w:val="004215F5"/>
    <w:rsid w:val="00421A9F"/>
    <w:rsid w:val="00424DAD"/>
    <w:rsid w:val="00426AC6"/>
    <w:rsid w:val="00426EA4"/>
    <w:rsid w:val="00430E5A"/>
    <w:rsid w:val="00430FC5"/>
    <w:rsid w:val="004311CC"/>
    <w:rsid w:val="00431857"/>
    <w:rsid w:val="004321C0"/>
    <w:rsid w:val="00434032"/>
    <w:rsid w:val="00434C5A"/>
    <w:rsid w:val="00434DF1"/>
    <w:rsid w:val="0043575F"/>
    <w:rsid w:val="0043588A"/>
    <w:rsid w:val="004431FB"/>
    <w:rsid w:val="004444C6"/>
    <w:rsid w:val="00444A17"/>
    <w:rsid w:val="00446525"/>
    <w:rsid w:val="004474BB"/>
    <w:rsid w:val="00447838"/>
    <w:rsid w:val="00447C90"/>
    <w:rsid w:val="004500E5"/>
    <w:rsid w:val="00450521"/>
    <w:rsid w:val="0045538B"/>
    <w:rsid w:val="00455753"/>
    <w:rsid w:val="0045637F"/>
    <w:rsid w:val="00460147"/>
    <w:rsid w:val="004627DF"/>
    <w:rsid w:val="0046409D"/>
    <w:rsid w:val="004673FE"/>
    <w:rsid w:val="004700B6"/>
    <w:rsid w:val="00470FBD"/>
    <w:rsid w:val="00473C3D"/>
    <w:rsid w:val="00474191"/>
    <w:rsid w:val="004747B5"/>
    <w:rsid w:val="00475FE5"/>
    <w:rsid w:val="00476A0A"/>
    <w:rsid w:val="004774AD"/>
    <w:rsid w:val="00477C1E"/>
    <w:rsid w:val="0048200E"/>
    <w:rsid w:val="0048202E"/>
    <w:rsid w:val="0048453C"/>
    <w:rsid w:val="00486446"/>
    <w:rsid w:val="00486A4D"/>
    <w:rsid w:val="004904DE"/>
    <w:rsid w:val="00493DD9"/>
    <w:rsid w:val="00496792"/>
    <w:rsid w:val="00496D8E"/>
    <w:rsid w:val="004A0941"/>
    <w:rsid w:val="004A17E1"/>
    <w:rsid w:val="004A1983"/>
    <w:rsid w:val="004A1A96"/>
    <w:rsid w:val="004A6D02"/>
    <w:rsid w:val="004A719B"/>
    <w:rsid w:val="004B0DDB"/>
    <w:rsid w:val="004B1F47"/>
    <w:rsid w:val="004B1F73"/>
    <w:rsid w:val="004B264A"/>
    <w:rsid w:val="004B2D92"/>
    <w:rsid w:val="004B35A3"/>
    <w:rsid w:val="004B4704"/>
    <w:rsid w:val="004B554C"/>
    <w:rsid w:val="004C0CDA"/>
    <w:rsid w:val="004C1020"/>
    <w:rsid w:val="004C3269"/>
    <w:rsid w:val="004C5366"/>
    <w:rsid w:val="004C57BF"/>
    <w:rsid w:val="004C5C38"/>
    <w:rsid w:val="004D2280"/>
    <w:rsid w:val="004D254F"/>
    <w:rsid w:val="004D36C3"/>
    <w:rsid w:val="004E08DC"/>
    <w:rsid w:val="004E0B11"/>
    <w:rsid w:val="004E1A00"/>
    <w:rsid w:val="004E269D"/>
    <w:rsid w:val="004E5E21"/>
    <w:rsid w:val="004E69B4"/>
    <w:rsid w:val="004E73B8"/>
    <w:rsid w:val="004E79ED"/>
    <w:rsid w:val="004F0416"/>
    <w:rsid w:val="004F07EC"/>
    <w:rsid w:val="004F1CC8"/>
    <w:rsid w:val="004F1DF1"/>
    <w:rsid w:val="004F2255"/>
    <w:rsid w:val="004F311C"/>
    <w:rsid w:val="004F3E3A"/>
    <w:rsid w:val="004F45F6"/>
    <w:rsid w:val="004F6345"/>
    <w:rsid w:val="004F6379"/>
    <w:rsid w:val="00500300"/>
    <w:rsid w:val="005012D7"/>
    <w:rsid w:val="0050216D"/>
    <w:rsid w:val="005021EB"/>
    <w:rsid w:val="005023A1"/>
    <w:rsid w:val="00503718"/>
    <w:rsid w:val="0050445A"/>
    <w:rsid w:val="0050508F"/>
    <w:rsid w:val="005062D5"/>
    <w:rsid w:val="00506472"/>
    <w:rsid w:val="0051032B"/>
    <w:rsid w:val="005131E3"/>
    <w:rsid w:val="005135DE"/>
    <w:rsid w:val="00513FAA"/>
    <w:rsid w:val="00514C1F"/>
    <w:rsid w:val="00515147"/>
    <w:rsid w:val="00516A5D"/>
    <w:rsid w:val="005171A4"/>
    <w:rsid w:val="005202B1"/>
    <w:rsid w:val="00521A42"/>
    <w:rsid w:val="005227B6"/>
    <w:rsid w:val="00522E37"/>
    <w:rsid w:val="005243E5"/>
    <w:rsid w:val="00524DC6"/>
    <w:rsid w:val="005276C3"/>
    <w:rsid w:val="00531087"/>
    <w:rsid w:val="0053256F"/>
    <w:rsid w:val="00532D16"/>
    <w:rsid w:val="00535B73"/>
    <w:rsid w:val="005373F8"/>
    <w:rsid w:val="00537D3A"/>
    <w:rsid w:val="005407DB"/>
    <w:rsid w:val="0054101B"/>
    <w:rsid w:val="00541B72"/>
    <w:rsid w:val="00541BC3"/>
    <w:rsid w:val="00542237"/>
    <w:rsid w:val="00542697"/>
    <w:rsid w:val="005453BE"/>
    <w:rsid w:val="00545F26"/>
    <w:rsid w:val="00546333"/>
    <w:rsid w:val="005479CB"/>
    <w:rsid w:val="00550559"/>
    <w:rsid w:val="00550876"/>
    <w:rsid w:val="00550B83"/>
    <w:rsid w:val="00550E9D"/>
    <w:rsid w:val="0055152C"/>
    <w:rsid w:val="005529DC"/>
    <w:rsid w:val="00552B4F"/>
    <w:rsid w:val="00552BE4"/>
    <w:rsid w:val="0055320D"/>
    <w:rsid w:val="005532B0"/>
    <w:rsid w:val="0055622C"/>
    <w:rsid w:val="00557B0D"/>
    <w:rsid w:val="00557E36"/>
    <w:rsid w:val="005608E3"/>
    <w:rsid w:val="005609DE"/>
    <w:rsid w:val="00561289"/>
    <w:rsid w:val="00562D03"/>
    <w:rsid w:val="00563864"/>
    <w:rsid w:val="00563CEB"/>
    <w:rsid w:val="00564D29"/>
    <w:rsid w:val="005650F1"/>
    <w:rsid w:val="00565B5B"/>
    <w:rsid w:val="00565EED"/>
    <w:rsid w:val="005674F4"/>
    <w:rsid w:val="0057040D"/>
    <w:rsid w:val="00571526"/>
    <w:rsid w:val="00573022"/>
    <w:rsid w:val="00574718"/>
    <w:rsid w:val="00574841"/>
    <w:rsid w:val="00575A9F"/>
    <w:rsid w:val="005764C8"/>
    <w:rsid w:val="005779C7"/>
    <w:rsid w:val="00580969"/>
    <w:rsid w:val="00581000"/>
    <w:rsid w:val="00583ED0"/>
    <w:rsid w:val="00587A78"/>
    <w:rsid w:val="0059062E"/>
    <w:rsid w:val="005916AB"/>
    <w:rsid w:val="005919C2"/>
    <w:rsid w:val="0059249D"/>
    <w:rsid w:val="0059355D"/>
    <w:rsid w:val="00593ACF"/>
    <w:rsid w:val="00595A2D"/>
    <w:rsid w:val="00595D59"/>
    <w:rsid w:val="00596306"/>
    <w:rsid w:val="00596809"/>
    <w:rsid w:val="00597063"/>
    <w:rsid w:val="005A049A"/>
    <w:rsid w:val="005A060A"/>
    <w:rsid w:val="005A14FC"/>
    <w:rsid w:val="005A1693"/>
    <w:rsid w:val="005A285D"/>
    <w:rsid w:val="005A2A3F"/>
    <w:rsid w:val="005A369A"/>
    <w:rsid w:val="005A53DC"/>
    <w:rsid w:val="005A6ACD"/>
    <w:rsid w:val="005A6EB0"/>
    <w:rsid w:val="005A7558"/>
    <w:rsid w:val="005B01A4"/>
    <w:rsid w:val="005B0F8B"/>
    <w:rsid w:val="005B1116"/>
    <w:rsid w:val="005B35E8"/>
    <w:rsid w:val="005B5705"/>
    <w:rsid w:val="005B7F94"/>
    <w:rsid w:val="005C0C59"/>
    <w:rsid w:val="005C5388"/>
    <w:rsid w:val="005C5EC9"/>
    <w:rsid w:val="005C622E"/>
    <w:rsid w:val="005C6CCB"/>
    <w:rsid w:val="005C7D09"/>
    <w:rsid w:val="005D5582"/>
    <w:rsid w:val="005D5DE8"/>
    <w:rsid w:val="005D6F5C"/>
    <w:rsid w:val="005D7731"/>
    <w:rsid w:val="005D7D1E"/>
    <w:rsid w:val="005E0795"/>
    <w:rsid w:val="005E1BBD"/>
    <w:rsid w:val="005E345C"/>
    <w:rsid w:val="005E5CCC"/>
    <w:rsid w:val="005E63B7"/>
    <w:rsid w:val="005E7B22"/>
    <w:rsid w:val="005F194C"/>
    <w:rsid w:val="005F3788"/>
    <w:rsid w:val="005F39F7"/>
    <w:rsid w:val="005F3C75"/>
    <w:rsid w:val="005F425F"/>
    <w:rsid w:val="005F42AD"/>
    <w:rsid w:val="005F4CEF"/>
    <w:rsid w:val="005F6E10"/>
    <w:rsid w:val="005F6E49"/>
    <w:rsid w:val="005F7CE5"/>
    <w:rsid w:val="006007D6"/>
    <w:rsid w:val="0060205F"/>
    <w:rsid w:val="006022A7"/>
    <w:rsid w:val="0060256A"/>
    <w:rsid w:val="00604321"/>
    <w:rsid w:val="00604701"/>
    <w:rsid w:val="00604735"/>
    <w:rsid w:val="00604CA8"/>
    <w:rsid w:val="0060505E"/>
    <w:rsid w:val="0060517D"/>
    <w:rsid w:val="00605791"/>
    <w:rsid w:val="006060AE"/>
    <w:rsid w:val="0060620F"/>
    <w:rsid w:val="00606A1A"/>
    <w:rsid w:val="00606B8E"/>
    <w:rsid w:val="00607B5C"/>
    <w:rsid w:val="00612054"/>
    <w:rsid w:val="006120B6"/>
    <w:rsid w:val="006134CE"/>
    <w:rsid w:val="00614751"/>
    <w:rsid w:val="00615D45"/>
    <w:rsid w:val="00615E90"/>
    <w:rsid w:val="006163A2"/>
    <w:rsid w:val="00616DA2"/>
    <w:rsid w:val="00617EFD"/>
    <w:rsid w:val="0062480B"/>
    <w:rsid w:val="00624AF7"/>
    <w:rsid w:val="006255CC"/>
    <w:rsid w:val="00625849"/>
    <w:rsid w:val="00626325"/>
    <w:rsid w:val="006279B0"/>
    <w:rsid w:val="00630CF8"/>
    <w:rsid w:val="0063113C"/>
    <w:rsid w:val="006313B2"/>
    <w:rsid w:val="00632ABF"/>
    <w:rsid w:val="00632EDB"/>
    <w:rsid w:val="00633B67"/>
    <w:rsid w:val="00637378"/>
    <w:rsid w:val="00640970"/>
    <w:rsid w:val="00640BD4"/>
    <w:rsid w:val="00642CB3"/>
    <w:rsid w:val="00643636"/>
    <w:rsid w:val="00644290"/>
    <w:rsid w:val="006448ED"/>
    <w:rsid w:val="00646521"/>
    <w:rsid w:val="00647019"/>
    <w:rsid w:val="00647D7D"/>
    <w:rsid w:val="006530E4"/>
    <w:rsid w:val="00654124"/>
    <w:rsid w:val="00655A7B"/>
    <w:rsid w:val="00656C26"/>
    <w:rsid w:val="00664C27"/>
    <w:rsid w:val="00666D4C"/>
    <w:rsid w:val="00666F05"/>
    <w:rsid w:val="006677B9"/>
    <w:rsid w:val="006716E9"/>
    <w:rsid w:val="006718EA"/>
    <w:rsid w:val="006720EA"/>
    <w:rsid w:val="00676F7D"/>
    <w:rsid w:val="00677400"/>
    <w:rsid w:val="00677882"/>
    <w:rsid w:val="00681165"/>
    <w:rsid w:val="006818CC"/>
    <w:rsid w:val="00681C1D"/>
    <w:rsid w:val="006821AF"/>
    <w:rsid w:val="006832EE"/>
    <w:rsid w:val="006854AF"/>
    <w:rsid w:val="0068592C"/>
    <w:rsid w:val="00685C90"/>
    <w:rsid w:val="00685FC1"/>
    <w:rsid w:val="006862FC"/>
    <w:rsid w:val="00687D70"/>
    <w:rsid w:val="006902B0"/>
    <w:rsid w:val="0069050B"/>
    <w:rsid w:val="006919E6"/>
    <w:rsid w:val="00691D6F"/>
    <w:rsid w:val="00692772"/>
    <w:rsid w:val="00692D5A"/>
    <w:rsid w:val="006939F3"/>
    <w:rsid w:val="00695DBD"/>
    <w:rsid w:val="006A0432"/>
    <w:rsid w:val="006A0C93"/>
    <w:rsid w:val="006A1196"/>
    <w:rsid w:val="006A30A4"/>
    <w:rsid w:val="006A363B"/>
    <w:rsid w:val="006A417E"/>
    <w:rsid w:val="006A5261"/>
    <w:rsid w:val="006B3C14"/>
    <w:rsid w:val="006B417C"/>
    <w:rsid w:val="006B484D"/>
    <w:rsid w:val="006B4DD0"/>
    <w:rsid w:val="006B4EE5"/>
    <w:rsid w:val="006B5261"/>
    <w:rsid w:val="006B553B"/>
    <w:rsid w:val="006B7441"/>
    <w:rsid w:val="006C1A97"/>
    <w:rsid w:val="006C2BD0"/>
    <w:rsid w:val="006C3C33"/>
    <w:rsid w:val="006C4984"/>
    <w:rsid w:val="006C4BAE"/>
    <w:rsid w:val="006C61FE"/>
    <w:rsid w:val="006C77C3"/>
    <w:rsid w:val="006D2FD7"/>
    <w:rsid w:val="006D588C"/>
    <w:rsid w:val="006D69F8"/>
    <w:rsid w:val="006D6AA1"/>
    <w:rsid w:val="006D71B5"/>
    <w:rsid w:val="006D782C"/>
    <w:rsid w:val="006E0453"/>
    <w:rsid w:val="006E1BA7"/>
    <w:rsid w:val="006E23E5"/>
    <w:rsid w:val="006E2C9C"/>
    <w:rsid w:val="006E2F6B"/>
    <w:rsid w:val="006E53F4"/>
    <w:rsid w:val="006E6589"/>
    <w:rsid w:val="006E7816"/>
    <w:rsid w:val="006E7DB6"/>
    <w:rsid w:val="006F0236"/>
    <w:rsid w:val="006F0BCD"/>
    <w:rsid w:val="006F4CA6"/>
    <w:rsid w:val="006F61E5"/>
    <w:rsid w:val="006F6B06"/>
    <w:rsid w:val="006F6CCC"/>
    <w:rsid w:val="006F745F"/>
    <w:rsid w:val="007005F0"/>
    <w:rsid w:val="007007E7"/>
    <w:rsid w:val="00700E79"/>
    <w:rsid w:val="00701320"/>
    <w:rsid w:val="007019BD"/>
    <w:rsid w:val="007020DA"/>
    <w:rsid w:val="00703A10"/>
    <w:rsid w:val="00703D85"/>
    <w:rsid w:val="00707390"/>
    <w:rsid w:val="00707B8A"/>
    <w:rsid w:val="0071011C"/>
    <w:rsid w:val="00711757"/>
    <w:rsid w:val="00712674"/>
    <w:rsid w:val="00713146"/>
    <w:rsid w:val="0071329C"/>
    <w:rsid w:val="00714F6B"/>
    <w:rsid w:val="00717E81"/>
    <w:rsid w:val="00720111"/>
    <w:rsid w:val="007204E6"/>
    <w:rsid w:val="00720760"/>
    <w:rsid w:val="0072120C"/>
    <w:rsid w:val="00721DBE"/>
    <w:rsid w:val="00721EC3"/>
    <w:rsid w:val="00721F2C"/>
    <w:rsid w:val="007224AE"/>
    <w:rsid w:val="007230B1"/>
    <w:rsid w:val="0072470D"/>
    <w:rsid w:val="00724B79"/>
    <w:rsid w:val="00726975"/>
    <w:rsid w:val="007322AC"/>
    <w:rsid w:val="007332F3"/>
    <w:rsid w:val="00735020"/>
    <w:rsid w:val="00736CF3"/>
    <w:rsid w:val="00736D20"/>
    <w:rsid w:val="007405E9"/>
    <w:rsid w:val="0074136C"/>
    <w:rsid w:val="00742203"/>
    <w:rsid w:val="00742548"/>
    <w:rsid w:val="007427EE"/>
    <w:rsid w:val="007439CE"/>
    <w:rsid w:val="00743BFB"/>
    <w:rsid w:val="0074507B"/>
    <w:rsid w:val="007456E8"/>
    <w:rsid w:val="00746740"/>
    <w:rsid w:val="00747F3A"/>
    <w:rsid w:val="0075132B"/>
    <w:rsid w:val="00751715"/>
    <w:rsid w:val="00751B18"/>
    <w:rsid w:val="00754D1D"/>
    <w:rsid w:val="00755CB1"/>
    <w:rsid w:val="00756253"/>
    <w:rsid w:val="00756B3F"/>
    <w:rsid w:val="00756CBE"/>
    <w:rsid w:val="0075756C"/>
    <w:rsid w:val="00761797"/>
    <w:rsid w:val="00762ED7"/>
    <w:rsid w:val="0076413E"/>
    <w:rsid w:val="007646AE"/>
    <w:rsid w:val="0076677E"/>
    <w:rsid w:val="007673BE"/>
    <w:rsid w:val="00767DA8"/>
    <w:rsid w:val="00771BAF"/>
    <w:rsid w:val="007739C6"/>
    <w:rsid w:val="00776280"/>
    <w:rsid w:val="007763C1"/>
    <w:rsid w:val="00780BED"/>
    <w:rsid w:val="00782076"/>
    <w:rsid w:val="007821D4"/>
    <w:rsid w:val="007827B5"/>
    <w:rsid w:val="00782EBE"/>
    <w:rsid w:val="00784972"/>
    <w:rsid w:val="00784ED3"/>
    <w:rsid w:val="007854D0"/>
    <w:rsid w:val="00790B7A"/>
    <w:rsid w:val="00791D33"/>
    <w:rsid w:val="00792E57"/>
    <w:rsid w:val="007952A8"/>
    <w:rsid w:val="00796B2F"/>
    <w:rsid w:val="00797FF3"/>
    <w:rsid w:val="007A0794"/>
    <w:rsid w:val="007A0E11"/>
    <w:rsid w:val="007A13B4"/>
    <w:rsid w:val="007A2C42"/>
    <w:rsid w:val="007A3032"/>
    <w:rsid w:val="007A3AF8"/>
    <w:rsid w:val="007A3F04"/>
    <w:rsid w:val="007A3F6E"/>
    <w:rsid w:val="007A3FF9"/>
    <w:rsid w:val="007A5503"/>
    <w:rsid w:val="007A5C9B"/>
    <w:rsid w:val="007A61F4"/>
    <w:rsid w:val="007B0995"/>
    <w:rsid w:val="007B3033"/>
    <w:rsid w:val="007B549B"/>
    <w:rsid w:val="007B565F"/>
    <w:rsid w:val="007B5CAD"/>
    <w:rsid w:val="007B6D70"/>
    <w:rsid w:val="007B6F08"/>
    <w:rsid w:val="007B700A"/>
    <w:rsid w:val="007B796A"/>
    <w:rsid w:val="007C178B"/>
    <w:rsid w:val="007C20BB"/>
    <w:rsid w:val="007C296C"/>
    <w:rsid w:val="007C2D89"/>
    <w:rsid w:val="007C39B7"/>
    <w:rsid w:val="007C3D4E"/>
    <w:rsid w:val="007C4060"/>
    <w:rsid w:val="007C4CA2"/>
    <w:rsid w:val="007C4CE4"/>
    <w:rsid w:val="007C4CFC"/>
    <w:rsid w:val="007C643E"/>
    <w:rsid w:val="007D1915"/>
    <w:rsid w:val="007D2666"/>
    <w:rsid w:val="007D2997"/>
    <w:rsid w:val="007D2B86"/>
    <w:rsid w:val="007D31E9"/>
    <w:rsid w:val="007D404C"/>
    <w:rsid w:val="007D4D05"/>
    <w:rsid w:val="007D6B32"/>
    <w:rsid w:val="007E06E9"/>
    <w:rsid w:val="007E1335"/>
    <w:rsid w:val="007E2812"/>
    <w:rsid w:val="007E2B3E"/>
    <w:rsid w:val="007E2F98"/>
    <w:rsid w:val="007E3352"/>
    <w:rsid w:val="007E3584"/>
    <w:rsid w:val="007E39BF"/>
    <w:rsid w:val="007E521F"/>
    <w:rsid w:val="007F0A6F"/>
    <w:rsid w:val="007F113D"/>
    <w:rsid w:val="007F177B"/>
    <w:rsid w:val="007F1F17"/>
    <w:rsid w:val="007F2A41"/>
    <w:rsid w:val="007F3CAF"/>
    <w:rsid w:val="007F4955"/>
    <w:rsid w:val="007F68EA"/>
    <w:rsid w:val="00800A20"/>
    <w:rsid w:val="0080131A"/>
    <w:rsid w:val="008032AF"/>
    <w:rsid w:val="008038BC"/>
    <w:rsid w:val="00804803"/>
    <w:rsid w:val="00806AB1"/>
    <w:rsid w:val="00806C70"/>
    <w:rsid w:val="0080785E"/>
    <w:rsid w:val="00810EB4"/>
    <w:rsid w:val="00810EEC"/>
    <w:rsid w:val="00811A99"/>
    <w:rsid w:val="00811EAF"/>
    <w:rsid w:val="00813816"/>
    <w:rsid w:val="00814B7F"/>
    <w:rsid w:val="00815596"/>
    <w:rsid w:val="0081565E"/>
    <w:rsid w:val="00817091"/>
    <w:rsid w:val="00817293"/>
    <w:rsid w:val="00817DD1"/>
    <w:rsid w:val="008217B6"/>
    <w:rsid w:val="00821961"/>
    <w:rsid w:val="008225BA"/>
    <w:rsid w:val="0082267A"/>
    <w:rsid w:val="00824025"/>
    <w:rsid w:val="00825096"/>
    <w:rsid w:val="00825287"/>
    <w:rsid w:val="00825344"/>
    <w:rsid w:val="00825E02"/>
    <w:rsid w:val="00831BF5"/>
    <w:rsid w:val="00833C41"/>
    <w:rsid w:val="00833D9A"/>
    <w:rsid w:val="00833F32"/>
    <w:rsid w:val="0083400B"/>
    <w:rsid w:val="008341DE"/>
    <w:rsid w:val="00834A12"/>
    <w:rsid w:val="00836505"/>
    <w:rsid w:val="00836A53"/>
    <w:rsid w:val="00836C5A"/>
    <w:rsid w:val="00841EFC"/>
    <w:rsid w:val="008426DE"/>
    <w:rsid w:val="0084272D"/>
    <w:rsid w:val="00844D79"/>
    <w:rsid w:val="00845223"/>
    <w:rsid w:val="00845A19"/>
    <w:rsid w:val="008470BB"/>
    <w:rsid w:val="0084739D"/>
    <w:rsid w:val="00851055"/>
    <w:rsid w:val="008556D9"/>
    <w:rsid w:val="0085582E"/>
    <w:rsid w:val="00856B63"/>
    <w:rsid w:val="00857460"/>
    <w:rsid w:val="00857975"/>
    <w:rsid w:val="00857D2B"/>
    <w:rsid w:val="00857E45"/>
    <w:rsid w:val="00857ECB"/>
    <w:rsid w:val="00861DAF"/>
    <w:rsid w:val="00862018"/>
    <w:rsid w:val="008621BB"/>
    <w:rsid w:val="008626AF"/>
    <w:rsid w:val="00862A8C"/>
    <w:rsid w:val="0086341B"/>
    <w:rsid w:val="00864554"/>
    <w:rsid w:val="00864952"/>
    <w:rsid w:val="00864F6A"/>
    <w:rsid w:val="00865036"/>
    <w:rsid w:val="008671FC"/>
    <w:rsid w:val="00867D0A"/>
    <w:rsid w:val="008701A5"/>
    <w:rsid w:val="008703F2"/>
    <w:rsid w:val="00870DD0"/>
    <w:rsid w:val="00871233"/>
    <w:rsid w:val="00872131"/>
    <w:rsid w:val="00872971"/>
    <w:rsid w:val="0087439C"/>
    <w:rsid w:val="0087498D"/>
    <w:rsid w:val="00876425"/>
    <w:rsid w:val="0088016F"/>
    <w:rsid w:val="00882691"/>
    <w:rsid w:val="008835E8"/>
    <w:rsid w:val="00887E9C"/>
    <w:rsid w:val="00890ED2"/>
    <w:rsid w:val="00891462"/>
    <w:rsid w:val="008920AA"/>
    <w:rsid w:val="00892270"/>
    <w:rsid w:val="00893EB6"/>
    <w:rsid w:val="00894282"/>
    <w:rsid w:val="008945AB"/>
    <w:rsid w:val="00894826"/>
    <w:rsid w:val="00895219"/>
    <w:rsid w:val="00895750"/>
    <w:rsid w:val="0089771C"/>
    <w:rsid w:val="008A1375"/>
    <w:rsid w:val="008A2AD7"/>
    <w:rsid w:val="008A39AA"/>
    <w:rsid w:val="008A4126"/>
    <w:rsid w:val="008A57B4"/>
    <w:rsid w:val="008A60A9"/>
    <w:rsid w:val="008A7AEB"/>
    <w:rsid w:val="008A7BAA"/>
    <w:rsid w:val="008B11F7"/>
    <w:rsid w:val="008B1844"/>
    <w:rsid w:val="008B21E9"/>
    <w:rsid w:val="008B240B"/>
    <w:rsid w:val="008B4188"/>
    <w:rsid w:val="008B48B7"/>
    <w:rsid w:val="008B6FE9"/>
    <w:rsid w:val="008B76BF"/>
    <w:rsid w:val="008C0EEC"/>
    <w:rsid w:val="008C3109"/>
    <w:rsid w:val="008C3541"/>
    <w:rsid w:val="008C35D3"/>
    <w:rsid w:val="008C3650"/>
    <w:rsid w:val="008C37C3"/>
    <w:rsid w:val="008C41E0"/>
    <w:rsid w:val="008C784A"/>
    <w:rsid w:val="008C7B99"/>
    <w:rsid w:val="008C7B9E"/>
    <w:rsid w:val="008D0213"/>
    <w:rsid w:val="008D0E35"/>
    <w:rsid w:val="008D10DE"/>
    <w:rsid w:val="008D1128"/>
    <w:rsid w:val="008D17F0"/>
    <w:rsid w:val="008D287A"/>
    <w:rsid w:val="008D43FA"/>
    <w:rsid w:val="008D47E5"/>
    <w:rsid w:val="008D5797"/>
    <w:rsid w:val="008D5E6F"/>
    <w:rsid w:val="008D5E9A"/>
    <w:rsid w:val="008D619E"/>
    <w:rsid w:val="008E0AB3"/>
    <w:rsid w:val="008E2213"/>
    <w:rsid w:val="008E363C"/>
    <w:rsid w:val="008E4975"/>
    <w:rsid w:val="008E6322"/>
    <w:rsid w:val="008F056A"/>
    <w:rsid w:val="008F13C8"/>
    <w:rsid w:val="008F1C3B"/>
    <w:rsid w:val="008F2950"/>
    <w:rsid w:val="008F300A"/>
    <w:rsid w:val="008F398A"/>
    <w:rsid w:val="008F4011"/>
    <w:rsid w:val="008F5C11"/>
    <w:rsid w:val="008F5D56"/>
    <w:rsid w:val="008F7412"/>
    <w:rsid w:val="008F74A5"/>
    <w:rsid w:val="0090007A"/>
    <w:rsid w:val="00901FF7"/>
    <w:rsid w:val="009028F4"/>
    <w:rsid w:val="0090292E"/>
    <w:rsid w:val="0090330D"/>
    <w:rsid w:val="009035D5"/>
    <w:rsid w:val="00905A04"/>
    <w:rsid w:val="00906B4A"/>
    <w:rsid w:val="0090745D"/>
    <w:rsid w:val="00907481"/>
    <w:rsid w:val="0091345B"/>
    <w:rsid w:val="00914637"/>
    <w:rsid w:val="009204BE"/>
    <w:rsid w:val="00920664"/>
    <w:rsid w:val="00921B16"/>
    <w:rsid w:val="00922160"/>
    <w:rsid w:val="00922433"/>
    <w:rsid w:val="009229C7"/>
    <w:rsid w:val="009230F1"/>
    <w:rsid w:val="00924326"/>
    <w:rsid w:val="0092450E"/>
    <w:rsid w:val="00927346"/>
    <w:rsid w:val="0092783D"/>
    <w:rsid w:val="009312C1"/>
    <w:rsid w:val="00933346"/>
    <w:rsid w:val="0093444B"/>
    <w:rsid w:val="009347B4"/>
    <w:rsid w:val="009412B8"/>
    <w:rsid w:val="00941AC9"/>
    <w:rsid w:val="00941AD6"/>
    <w:rsid w:val="0094237C"/>
    <w:rsid w:val="00942A6A"/>
    <w:rsid w:val="00943904"/>
    <w:rsid w:val="009448AC"/>
    <w:rsid w:val="00946890"/>
    <w:rsid w:val="0095401E"/>
    <w:rsid w:val="009541AE"/>
    <w:rsid w:val="00954FE0"/>
    <w:rsid w:val="00956FDA"/>
    <w:rsid w:val="0095712B"/>
    <w:rsid w:val="009578CA"/>
    <w:rsid w:val="00961718"/>
    <w:rsid w:val="00961EE8"/>
    <w:rsid w:val="009621F6"/>
    <w:rsid w:val="009625EA"/>
    <w:rsid w:val="009629D4"/>
    <w:rsid w:val="009637B4"/>
    <w:rsid w:val="00964449"/>
    <w:rsid w:val="00964523"/>
    <w:rsid w:val="00964773"/>
    <w:rsid w:val="00964BE9"/>
    <w:rsid w:val="009668A4"/>
    <w:rsid w:val="009668F7"/>
    <w:rsid w:val="00967064"/>
    <w:rsid w:val="009718B3"/>
    <w:rsid w:val="00972015"/>
    <w:rsid w:val="009738A2"/>
    <w:rsid w:val="00974CAB"/>
    <w:rsid w:val="009751F1"/>
    <w:rsid w:val="009757AF"/>
    <w:rsid w:val="009762AD"/>
    <w:rsid w:val="00977AA9"/>
    <w:rsid w:val="00980C62"/>
    <w:rsid w:val="00981B31"/>
    <w:rsid w:val="009841A2"/>
    <w:rsid w:val="009850DA"/>
    <w:rsid w:val="0098578A"/>
    <w:rsid w:val="00986904"/>
    <w:rsid w:val="00986AC0"/>
    <w:rsid w:val="00986BC4"/>
    <w:rsid w:val="00987163"/>
    <w:rsid w:val="00987BFB"/>
    <w:rsid w:val="00992742"/>
    <w:rsid w:val="00992B04"/>
    <w:rsid w:val="00994304"/>
    <w:rsid w:val="009964ED"/>
    <w:rsid w:val="00997577"/>
    <w:rsid w:val="0099757C"/>
    <w:rsid w:val="009977CA"/>
    <w:rsid w:val="009A1C5C"/>
    <w:rsid w:val="009A2D33"/>
    <w:rsid w:val="009A4C9C"/>
    <w:rsid w:val="009A6ADF"/>
    <w:rsid w:val="009A7275"/>
    <w:rsid w:val="009B02D8"/>
    <w:rsid w:val="009B110E"/>
    <w:rsid w:val="009B1806"/>
    <w:rsid w:val="009B259E"/>
    <w:rsid w:val="009B377E"/>
    <w:rsid w:val="009B3D3B"/>
    <w:rsid w:val="009B406C"/>
    <w:rsid w:val="009B4F19"/>
    <w:rsid w:val="009B5C3E"/>
    <w:rsid w:val="009B6399"/>
    <w:rsid w:val="009B6579"/>
    <w:rsid w:val="009B7A3F"/>
    <w:rsid w:val="009C0DEA"/>
    <w:rsid w:val="009C16EF"/>
    <w:rsid w:val="009C1FC0"/>
    <w:rsid w:val="009C3924"/>
    <w:rsid w:val="009C46FC"/>
    <w:rsid w:val="009C473E"/>
    <w:rsid w:val="009C5212"/>
    <w:rsid w:val="009C5BD0"/>
    <w:rsid w:val="009C5D6E"/>
    <w:rsid w:val="009C66E4"/>
    <w:rsid w:val="009C74D4"/>
    <w:rsid w:val="009C761A"/>
    <w:rsid w:val="009C77FE"/>
    <w:rsid w:val="009C7B68"/>
    <w:rsid w:val="009C7E72"/>
    <w:rsid w:val="009C7E7C"/>
    <w:rsid w:val="009D048E"/>
    <w:rsid w:val="009D1010"/>
    <w:rsid w:val="009D1151"/>
    <w:rsid w:val="009D11FB"/>
    <w:rsid w:val="009D13EA"/>
    <w:rsid w:val="009D1B0E"/>
    <w:rsid w:val="009D3DE3"/>
    <w:rsid w:val="009D3F29"/>
    <w:rsid w:val="009D4D3F"/>
    <w:rsid w:val="009D6952"/>
    <w:rsid w:val="009D7520"/>
    <w:rsid w:val="009E2D65"/>
    <w:rsid w:val="009F099F"/>
    <w:rsid w:val="009F0FDD"/>
    <w:rsid w:val="009F10C2"/>
    <w:rsid w:val="009F13FC"/>
    <w:rsid w:val="009F2680"/>
    <w:rsid w:val="009F401D"/>
    <w:rsid w:val="00A001C0"/>
    <w:rsid w:val="00A004C3"/>
    <w:rsid w:val="00A01283"/>
    <w:rsid w:val="00A0166C"/>
    <w:rsid w:val="00A01678"/>
    <w:rsid w:val="00A01A3E"/>
    <w:rsid w:val="00A0454A"/>
    <w:rsid w:val="00A0590D"/>
    <w:rsid w:val="00A07CD6"/>
    <w:rsid w:val="00A10717"/>
    <w:rsid w:val="00A11311"/>
    <w:rsid w:val="00A11BC3"/>
    <w:rsid w:val="00A11D2A"/>
    <w:rsid w:val="00A128B3"/>
    <w:rsid w:val="00A1373F"/>
    <w:rsid w:val="00A1443B"/>
    <w:rsid w:val="00A144FF"/>
    <w:rsid w:val="00A15153"/>
    <w:rsid w:val="00A15869"/>
    <w:rsid w:val="00A1612D"/>
    <w:rsid w:val="00A17CB7"/>
    <w:rsid w:val="00A20981"/>
    <w:rsid w:val="00A20F2E"/>
    <w:rsid w:val="00A20FF9"/>
    <w:rsid w:val="00A217A8"/>
    <w:rsid w:val="00A2236B"/>
    <w:rsid w:val="00A239A5"/>
    <w:rsid w:val="00A24B5F"/>
    <w:rsid w:val="00A250E3"/>
    <w:rsid w:val="00A26EA8"/>
    <w:rsid w:val="00A273DF"/>
    <w:rsid w:val="00A3092A"/>
    <w:rsid w:val="00A310C8"/>
    <w:rsid w:val="00A31E58"/>
    <w:rsid w:val="00A32D1F"/>
    <w:rsid w:val="00A3308F"/>
    <w:rsid w:val="00A331FF"/>
    <w:rsid w:val="00A333E6"/>
    <w:rsid w:val="00A35B6A"/>
    <w:rsid w:val="00A36992"/>
    <w:rsid w:val="00A36C2E"/>
    <w:rsid w:val="00A36FA1"/>
    <w:rsid w:val="00A37815"/>
    <w:rsid w:val="00A37F62"/>
    <w:rsid w:val="00A405A4"/>
    <w:rsid w:val="00A40861"/>
    <w:rsid w:val="00A40F34"/>
    <w:rsid w:val="00A42301"/>
    <w:rsid w:val="00A42B0A"/>
    <w:rsid w:val="00A42F76"/>
    <w:rsid w:val="00A45D82"/>
    <w:rsid w:val="00A50087"/>
    <w:rsid w:val="00A504B2"/>
    <w:rsid w:val="00A504D4"/>
    <w:rsid w:val="00A5183F"/>
    <w:rsid w:val="00A51868"/>
    <w:rsid w:val="00A52E5F"/>
    <w:rsid w:val="00A53BAD"/>
    <w:rsid w:val="00A54419"/>
    <w:rsid w:val="00A54A94"/>
    <w:rsid w:val="00A55241"/>
    <w:rsid w:val="00A55C9C"/>
    <w:rsid w:val="00A55E6B"/>
    <w:rsid w:val="00A5680A"/>
    <w:rsid w:val="00A5691E"/>
    <w:rsid w:val="00A575E3"/>
    <w:rsid w:val="00A65693"/>
    <w:rsid w:val="00A65837"/>
    <w:rsid w:val="00A718E3"/>
    <w:rsid w:val="00A720D1"/>
    <w:rsid w:val="00A728D5"/>
    <w:rsid w:val="00A73056"/>
    <w:rsid w:val="00A732B4"/>
    <w:rsid w:val="00A7516F"/>
    <w:rsid w:val="00A77063"/>
    <w:rsid w:val="00A8065D"/>
    <w:rsid w:val="00A82692"/>
    <w:rsid w:val="00A82C51"/>
    <w:rsid w:val="00A82F9A"/>
    <w:rsid w:val="00A83FCA"/>
    <w:rsid w:val="00A8576A"/>
    <w:rsid w:val="00A85810"/>
    <w:rsid w:val="00A85AD3"/>
    <w:rsid w:val="00A90EC7"/>
    <w:rsid w:val="00A91410"/>
    <w:rsid w:val="00A92167"/>
    <w:rsid w:val="00A935CF"/>
    <w:rsid w:val="00A94121"/>
    <w:rsid w:val="00A94AC2"/>
    <w:rsid w:val="00A95C05"/>
    <w:rsid w:val="00A95F98"/>
    <w:rsid w:val="00A977F2"/>
    <w:rsid w:val="00AA1C21"/>
    <w:rsid w:val="00AA2870"/>
    <w:rsid w:val="00AA4196"/>
    <w:rsid w:val="00AA6149"/>
    <w:rsid w:val="00AA725F"/>
    <w:rsid w:val="00AA7A2F"/>
    <w:rsid w:val="00AB008D"/>
    <w:rsid w:val="00AB74BC"/>
    <w:rsid w:val="00AB7D60"/>
    <w:rsid w:val="00AC0875"/>
    <w:rsid w:val="00AC3CDC"/>
    <w:rsid w:val="00AC422B"/>
    <w:rsid w:val="00AC51BC"/>
    <w:rsid w:val="00AC65C5"/>
    <w:rsid w:val="00AC66C9"/>
    <w:rsid w:val="00AC7DEF"/>
    <w:rsid w:val="00AD0DD8"/>
    <w:rsid w:val="00AD0DF9"/>
    <w:rsid w:val="00AD0F06"/>
    <w:rsid w:val="00AD1067"/>
    <w:rsid w:val="00AD1B5F"/>
    <w:rsid w:val="00AD31A6"/>
    <w:rsid w:val="00AD32C9"/>
    <w:rsid w:val="00AD3594"/>
    <w:rsid w:val="00AD5C29"/>
    <w:rsid w:val="00AD5F34"/>
    <w:rsid w:val="00AD756D"/>
    <w:rsid w:val="00AE005A"/>
    <w:rsid w:val="00AE07C3"/>
    <w:rsid w:val="00AE143C"/>
    <w:rsid w:val="00AE220E"/>
    <w:rsid w:val="00AE32FB"/>
    <w:rsid w:val="00AE39CE"/>
    <w:rsid w:val="00AE5142"/>
    <w:rsid w:val="00AE515E"/>
    <w:rsid w:val="00AE62EE"/>
    <w:rsid w:val="00AE6CD0"/>
    <w:rsid w:val="00AE7B70"/>
    <w:rsid w:val="00AE7BB8"/>
    <w:rsid w:val="00AF0E14"/>
    <w:rsid w:val="00AF169C"/>
    <w:rsid w:val="00AF43DD"/>
    <w:rsid w:val="00AF456F"/>
    <w:rsid w:val="00AF6F25"/>
    <w:rsid w:val="00AF7638"/>
    <w:rsid w:val="00AF78FC"/>
    <w:rsid w:val="00B00497"/>
    <w:rsid w:val="00B018B1"/>
    <w:rsid w:val="00B01FF8"/>
    <w:rsid w:val="00B03678"/>
    <w:rsid w:val="00B03C87"/>
    <w:rsid w:val="00B041F0"/>
    <w:rsid w:val="00B0434A"/>
    <w:rsid w:val="00B07BFB"/>
    <w:rsid w:val="00B10903"/>
    <w:rsid w:val="00B117D2"/>
    <w:rsid w:val="00B1296B"/>
    <w:rsid w:val="00B15608"/>
    <w:rsid w:val="00B16E44"/>
    <w:rsid w:val="00B1766F"/>
    <w:rsid w:val="00B206E5"/>
    <w:rsid w:val="00B20AAA"/>
    <w:rsid w:val="00B23CF4"/>
    <w:rsid w:val="00B24BE9"/>
    <w:rsid w:val="00B30AD3"/>
    <w:rsid w:val="00B30C16"/>
    <w:rsid w:val="00B31B0E"/>
    <w:rsid w:val="00B3444A"/>
    <w:rsid w:val="00B34797"/>
    <w:rsid w:val="00B347A2"/>
    <w:rsid w:val="00B347A3"/>
    <w:rsid w:val="00B3559F"/>
    <w:rsid w:val="00B35B2D"/>
    <w:rsid w:val="00B4291A"/>
    <w:rsid w:val="00B42CDA"/>
    <w:rsid w:val="00B42F0E"/>
    <w:rsid w:val="00B43D65"/>
    <w:rsid w:val="00B4546B"/>
    <w:rsid w:val="00B45B3D"/>
    <w:rsid w:val="00B468CE"/>
    <w:rsid w:val="00B50D3C"/>
    <w:rsid w:val="00B521D4"/>
    <w:rsid w:val="00B526C7"/>
    <w:rsid w:val="00B5461B"/>
    <w:rsid w:val="00B55ED7"/>
    <w:rsid w:val="00B574BD"/>
    <w:rsid w:val="00B57983"/>
    <w:rsid w:val="00B60225"/>
    <w:rsid w:val="00B6040E"/>
    <w:rsid w:val="00B6650F"/>
    <w:rsid w:val="00B667A0"/>
    <w:rsid w:val="00B66D4D"/>
    <w:rsid w:val="00B67275"/>
    <w:rsid w:val="00B723C5"/>
    <w:rsid w:val="00B76EC8"/>
    <w:rsid w:val="00B77361"/>
    <w:rsid w:val="00B77E01"/>
    <w:rsid w:val="00B816C2"/>
    <w:rsid w:val="00B82DD8"/>
    <w:rsid w:val="00B844FE"/>
    <w:rsid w:val="00B84BB2"/>
    <w:rsid w:val="00B85C8A"/>
    <w:rsid w:val="00B85F7C"/>
    <w:rsid w:val="00B86823"/>
    <w:rsid w:val="00B87AC8"/>
    <w:rsid w:val="00B900D8"/>
    <w:rsid w:val="00B909BB"/>
    <w:rsid w:val="00B909C0"/>
    <w:rsid w:val="00B90ACE"/>
    <w:rsid w:val="00B91A7E"/>
    <w:rsid w:val="00B91CAB"/>
    <w:rsid w:val="00B91D58"/>
    <w:rsid w:val="00B94658"/>
    <w:rsid w:val="00B95B18"/>
    <w:rsid w:val="00B96072"/>
    <w:rsid w:val="00B975F9"/>
    <w:rsid w:val="00BA0938"/>
    <w:rsid w:val="00BA19B7"/>
    <w:rsid w:val="00BA2A37"/>
    <w:rsid w:val="00BA52BA"/>
    <w:rsid w:val="00BA58F6"/>
    <w:rsid w:val="00BA665D"/>
    <w:rsid w:val="00BA7EA4"/>
    <w:rsid w:val="00BAE3A4"/>
    <w:rsid w:val="00BB0043"/>
    <w:rsid w:val="00BB0573"/>
    <w:rsid w:val="00BB0E5F"/>
    <w:rsid w:val="00BB1B78"/>
    <w:rsid w:val="00BB2E53"/>
    <w:rsid w:val="00BB4A68"/>
    <w:rsid w:val="00BB6F67"/>
    <w:rsid w:val="00BB7BEB"/>
    <w:rsid w:val="00BC010C"/>
    <w:rsid w:val="00BC216E"/>
    <w:rsid w:val="00BC3E4E"/>
    <w:rsid w:val="00BC4505"/>
    <w:rsid w:val="00BC5E0B"/>
    <w:rsid w:val="00BD05E6"/>
    <w:rsid w:val="00BD088A"/>
    <w:rsid w:val="00BD26BF"/>
    <w:rsid w:val="00BD5898"/>
    <w:rsid w:val="00BD5F63"/>
    <w:rsid w:val="00BD75CC"/>
    <w:rsid w:val="00BE11B3"/>
    <w:rsid w:val="00BE3BC4"/>
    <w:rsid w:val="00BF3187"/>
    <w:rsid w:val="00BF3D77"/>
    <w:rsid w:val="00BF4391"/>
    <w:rsid w:val="00BF4B6E"/>
    <w:rsid w:val="00BF51B5"/>
    <w:rsid w:val="00BF52B1"/>
    <w:rsid w:val="00BF5BD9"/>
    <w:rsid w:val="00BF67CC"/>
    <w:rsid w:val="00C00FE3"/>
    <w:rsid w:val="00C0300D"/>
    <w:rsid w:val="00C04466"/>
    <w:rsid w:val="00C065A0"/>
    <w:rsid w:val="00C06A29"/>
    <w:rsid w:val="00C078AB"/>
    <w:rsid w:val="00C10042"/>
    <w:rsid w:val="00C110C4"/>
    <w:rsid w:val="00C11171"/>
    <w:rsid w:val="00C11188"/>
    <w:rsid w:val="00C12F68"/>
    <w:rsid w:val="00C1409E"/>
    <w:rsid w:val="00C1540F"/>
    <w:rsid w:val="00C17257"/>
    <w:rsid w:val="00C17835"/>
    <w:rsid w:val="00C20F83"/>
    <w:rsid w:val="00C20FDE"/>
    <w:rsid w:val="00C21240"/>
    <w:rsid w:val="00C227C1"/>
    <w:rsid w:val="00C26111"/>
    <w:rsid w:val="00C26945"/>
    <w:rsid w:val="00C26A76"/>
    <w:rsid w:val="00C274BE"/>
    <w:rsid w:val="00C31A07"/>
    <w:rsid w:val="00C31E82"/>
    <w:rsid w:val="00C32D2B"/>
    <w:rsid w:val="00C332EB"/>
    <w:rsid w:val="00C33587"/>
    <w:rsid w:val="00C34D84"/>
    <w:rsid w:val="00C357CA"/>
    <w:rsid w:val="00C35999"/>
    <w:rsid w:val="00C35FD0"/>
    <w:rsid w:val="00C36142"/>
    <w:rsid w:val="00C361AF"/>
    <w:rsid w:val="00C372D7"/>
    <w:rsid w:val="00C37A8F"/>
    <w:rsid w:val="00C4094A"/>
    <w:rsid w:val="00C41E8B"/>
    <w:rsid w:val="00C42049"/>
    <w:rsid w:val="00C4268C"/>
    <w:rsid w:val="00C42E89"/>
    <w:rsid w:val="00C43DF3"/>
    <w:rsid w:val="00C45B9E"/>
    <w:rsid w:val="00C46B0B"/>
    <w:rsid w:val="00C471DE"/>
    <w:rsid w:val="00C5076E"/>
    <w:rsid w:val="00C5228C"/>
    <w:rsid w:val="00C52FCC"/>
    <w:rsid w:val="00C53FA8"/>
    <w:rsid w:val="00C602E5"/>
    <w:rsid w:val="00C60737"/>
    <w:rsid w:val="00C6141E"/>
    <w:rsid w:val="00C619E1"/>
    <w:rsid w:val="00C61B94"/>
    <w:rsid w:val="00C61E58"/>
    <w:rsid w:val="00C712C6"/>
    <w:rsid w:val="00C713A9"/>
    <w:rsid w:val="00C72406"/>
    <w:rsid w:val="00C73931"/>
    <w:rsid w:val="00C73EF0"/>
    <w:rsid w:val="00C743D9"/>
    <w:rsid w:val="00C8067B"/>
    <w:rsid w:val="00C806E4"/>
    <w:rsid w:val="00C83216"/>
    <w:rsid w:val="00C8352D"/>
    <w:rsid w:val="00C847B7"/>
    <w:rsid w:val="00C84A6A"/>
    <w:rsid w:val="00C869B5"/>
    <w:rsid w:val="00C86ACB"/>
    <w:rsid w:val="00C907B6"/>
    <w:rsid w:val="00C90C39"/>
    <w:rsid w:val="00C9314C"/>
    <w:rsid w:val="00C93D6B"/>
    <w:rsid w:val="00C9523E"/>
    <w:rsid w:val="00C963C3"/>
    <w:rsid w:val="00C969C7"/>
    <w:rsid w:val="00C96CFF"/>
    <w:rsid w:val="00CA041B"/>
    <w:rsid w:val="00CA1994"/>
    <w:rsid w:val="00CA1A08"/>
    <w:rsid w:val="00CA1F74"/>
    <w:rsid w:val="00CA3021"/>
    <w:rsid w:val="00CA5A8E"/>
    <w:rsid w:val="00CA5E61"/>
    <w:rsid w:val="00CA717F"/>
    <w:rsid w:val="00CB0EAB"/>
    <w:rsid w:val="00CB36EB"/>
    <w:rsid w:val="00CB502B"/>
    <w:rsid w:val="00CB616F"/>
    <w:rsid w:val="00CB6618"/>
    <w:rsid w:val="00CB6972"/>
    <w:rsid w:val="00CB768A"/>
    <w:rsid w:val="00CC0314"/>
    <w:rsid w:val="00CC04E7"/>
    <w:rsid w:val="00CC2773"/>
    <w:rsid w:val="00CC3EDB"/>
    <w:rsid w:val="00CC5010"/>
    <w:rsid w:val="00CC5A8B"/>
    <w:rsid w:val="00CD03EC"/>
    <w:rsid w:val="00CD0914"/>
    <w:rsid w:val="00CD13C5"/>
    <w:rsid w:val="00CD3652"/>
    <w:rsid w:val="00CD4236"/>
    <w:rsid w:val="00CD477A"/>
    <w:rsid w:val="00CD4D3C"/>
    <w:rsid w:val="00CD5124"/>
    <w:rsid w:val="00CD52D9"/>
    <w:rsid w:val="00CD67D7"/>
    <w:rsid w:val="00CD7A70"/>
    <w:rsid w:val="00CE13C4"/>
    <w:rsid w:val="00CE1467"/>
    <w:rsid w:val="00CE1D56"/>
    <w:rsid w:val="00CE25AD"/>
    <w:rsid w:val="00CE4C28"/>
    <w:rsid w:val="00CE506E"/>
    <w:rsid w:val="00CE6582"/>
    <w:rsid w:val="00CF0F2B"/>
    <w:rsid w:val="00CF1016"/>
    <w:rsid w:val="00CF18DD"/>
    <w:rsid w:val="00CF30FB"/>
    <w:rsid w:val="00CF314C"/>
    <w:rsid w:val="00CF3369"/>
    <w:rsid w:val="00CF366E"/>
    <w:rsid w:val="00CF49A0"/>
    <w:rsid w:val="00CF4CAB"/>
    <w:rsid w:val="00CF54A2"/>
    <w:rsid w:val="00CF65F6"/>
    <w:rsid w:val="00D017F5"/>
    <w:rsid w:val="00D01AE1"/>
    <w:rsid w:val="00D02456"/>
    <w:rsid w:val="00D054D7"/>
    <w:rsid w:val="00D05B39"/>
    <w:rsid w:val="00D05C3B"/>
    <w:rsid w:val="00D12A73"/>
    <w:rsid w:val="00D12FC6"/>
    <w:rsid w:val="00D14D04"/>
    <w:rsid w:val="00D14D82"/>
    <w:rsid w:val="00D15B9C"/>
    <w:rsid w:val="00D164C1"/>
    <w:rsid w:val="00D16C84"/>
    <w:rsid w:val="00D20134"/>
    <w:rsid w:val="00D21FB5"/>
    <w:rsid w:val="00D23C25"/>
    <w:rsid w:val="00D252AB"/>
    <w:rsid w:val="00D26976"/>
    <w:rsid w:val="00D27D8D"/>
    <w:rsid w:val="00D30A0B"/>
    <w:rsid w:val="00D30DDE"/>
    <w:rsid w:val="00D32671"/>
    <w:rsid w:val="00D32727"/>
    <w:rsid w:val="00D334A6"/>
    <w:rsid w:val="00D337DE"/>
    <w:rsid w:val="00D34295"/>
    <w:rsid w:val="00D347A5"/>
    <w:rsid w:val="00D34B33"/>
    <w:rsid w:val="00D34DB0"/>
    <w:rsid w:val="00D3611A"/>
    <w:rsid w:val="00D366B2"/>
    <w:rsid w:val="00D3692B"/>
    <w:rsid w:val="00D400C3"/>
    <w:rsid w:val="00D40396"/>
    <w:rsid w:val="00D404F0"/>
    <w:rsid w:val="00D427A9"/>
    <w:rsid w:val="00D42926"/>
    <w:rsid w:val="00D42BEB"/>
    <w:rsid w:val="00D433C4"/>
    <w:rsid w:val="00D44456"/>
    <w:rsid w:val="00D4492E"/>
    <w:rsid w:val="00D44A3B"/>
    <w:rsid w:val="00D45AB9"/>
    <w:rsid w:val="00D47B4E"/>
    <w:rsid w:val="00D511DC"/>
    <w:rsid w:val="00D51CBC"/>
    <w:rsid w:val="00D523D1"/>
    <w:rsid w:val="00D5283D"/>
    <w:rsid w:val="00D53656"/>
    <w:rsid w:val="00D5428A"/>
    <w:rsid w:val="00D55A0F"/>
    <w:rsid w:val="00D56B1C"/>
    <w:rsid w:val="00D6012A"/>
    <w:rsid w:val="00D60EBE"/>
    <w:rsid w:val="00D61BC3"/>
    <w:rsid w:val="00D626A5"/>
    <w:rsid w:val="00D626E8"/>
    <w:rsid w:val="00D626E9"/>
    <w:rsid w:val="00D63D7B"/>
    <w:rsid w:val="00D648A4"/>
    <w:rsid w:val="00D65077"/>
    <w:rsid w:val="00D65086"/>
    <w:rsid w:val="00D65E16"/>
    <w:rsid w:val="00D661B1"/>
    <w:rsid w:val="00D668DE"/>
    <w:rsid w:val="00D67621"/>
    <w:rsid w:val="00D70FD4"/>
    <w:rsid w:val="00D71DCA"/>
    <w:rsid w:val="00D73523"/>
    <w:rsid w:val="00D73BC2"/>
    <w:rsid w:val="00D746EE"/>
    <w:rsid w:val="00D81522"/>
    <w:rsid w:val="00D81674"/>
    <w:rsid w:val="00D8333E"/>
    <w:rsid w:val="00D833BF"/>
    <w:rsid w:val="00D8365B"/>
    <w:rsid w:val="00D8453E"/>
    <w:rsid w:val="00D84AD4"/>
    <w:rsid w:val="00D84FF7"/>
    <w:rsid w:val="00D85963"/>
    <w:rsid w:val="00D87328"/>
    <w:rsid w:val="00D91552"/>
    <w:rsid w:val="00D92032"/>
    <w:rsid w:val="00D934DF"/>
    <w:rsid w:val="00D939A4"/>
    <w:rsid w:val="00D945CE"/>
    <w:rsid w:val="00D94940"/>
    <w:rsid w:val="00D96E3F"/>
    <w:rsid w:val="00D97A5F"/>
    <w:rsid w:val="00D97E2F"/>
    <w:rsid w:val="00DA0E30"/>
    <w:rsid w:val="00DA0F94"/>
    <w:rsid w:val="00DA1F14"/>
    <w:rsid w:val="00DA3376"/>
    <w:rsid w:val="00DA4E57"/>
    <w:rsid w:val="00DA6F51"/>
    <w:rsid w:val="00DB0DC6"/>
    <w:rsid w:val="00DB1651"/>
    <w:rsid w:val="00DB165C"/>
    <w:rsid w:val="00DB1DF6"/>
    <w:rsid w:val="00DB2E26"/>
    <w:rsid w:val="00DB3570"/>
    <w:rsid w:val="00DB5C8E"/>
    <w:rsid w:val="00DB65BF"/>
    <w:rsid w:val="00DB67B4"/>
    <w:rsid w:val="00DB7BCA"/>
    <w:rsid w:val="00DC020B"/>
    <w:rsid w:val="00DC4126"/>
    <w:rsid w:val="00DC41F1"/>
    <w:rsid w:val="00DC5704"/>
    <w:rsid w:val="00DC6280"/>
    <w:rsid w:val="00DC62A2"/>
    <w:rsid w:val="00DC6ECD"/>
    <w:rsid w:val="00DC6FC9"/>
    <w:rsid w:val="00DC7BB0"/>
    <w:rsid w:val="00DD19DA"/>
    <w:rsid w:val="00DD2003"/>
    <w:rsid w:val="00DD451B"/>
    <w:rsid w:val="00DD53F9"/>
    <w:rsid w:val="00DD65EB"/>
    <w:rsid w:val="00DD6935"/>
    <w:rsid w:val="00DD6E96"/>
    <w:rsid w:val="00DD77B0"/>
    <w:rsid w:val="00DD7F1D"/>
    <w:rsid w:val="00DE0E95"/>
    <w:rsid w:val="00DE124C"/>
    <w:rsid w:val="00DE17CA"/>
    <w:rsid w:val="00DE5DE2"/>
    <w:rsid w:val="00DE608B"/>
    <w:rsid w:val="00DE7550"/>
    <w:rsid w:val="00DF006B"/>
    <w:rsid w:val="00DF0835"/>
    <w:rsid w:val="00DF0CF9"/>
    <w:rsid w:val="00DF0E53"/>
    <w:rsid w:val="00DF5E6B"/>
    <w:rsid w:val="00DF6786"/>
    <w:rsid w:val="00E00D7D"/>
    <w:rsid w:val="00E01D34"/>
    <w:rsid w:val="00E01EE4"/>
    <w:rsid w:val="00E03B97"/>
    <w:rsid w:val="00E043A0"/>
    <w:rsid w:val="00E04CCC"/>
    <w:rsid w:val="00E04D9F"/>
    <w:rsid w:val="00E055A1"/>
    <w:rsid w:val="00E05D50"/>
    <w:rsid w:val="00E06B42"/>
    <w:rsid w:val="00E07A28"/>
    <w:rsid w:val="00E10007"/>
    <w:rsid w:val="00E103CD"/>
    <w:rsid w:val="00E130DF"/>
    <w:rsid w:val="00E14423"/>
    <w:rsid w:val="00E1476C"/>
    <w:rsid w:val="00E14B42"/>
    <w:rsid w:val="00E20AAD"/>
    <w:rsid w:val="00E21483"/>
    <w:rsid w:val="00E2194C"/>
    <w:rsid w:val="00E22CCC"/>
    <w:rsid w:val="00E254E0"/>
    <w:rsid w:val="00E2597B"/>
    <w:rsid w:val="00E259DD"/>
    <w:rsid w:val="00E25C80"/>
    <w:rsid w:val="00E26E52"/>
    <w:rsid w:val="00E27395"/>
    <w:rsid w:val="00E3041B"/>
    <w:rsid w:val="00E30A6C"/>
    <w:rsid w:val="00E310FF"/>
    <w:rsid w:val="00E31CB7"/>
    <w:rsid w:val="00E32C03"/>
    <w:rsid w:val="00E33066"/>
    <w:rsid w:val="00E34268"/>
    <w:rsid w:val="00E3631F"/>
    <w:rsid w:val="00E37D04"/>
    <w:rsid w:val="00E41996"/>
    <w:rsid w:val="00E4396A"/>
    <w:rsid w:val="00E5034C"/>
    <w:rsid w:val="00E50F2E"/>
    <w:rsid w:val="00E5210F"/>
    <w:rsid w:val="00E52702"/>
    <w:rsid w:val="00E54307"/>
    <w:rsid w:val="00E5447C"/>
    <w:rsid w:val="00E545CC"/>
    <w:rsid w:val="00E546D2"/>
    <w:rsid w:val="00E551CC"/>
    <w:rsid w:val="00E572FB"/>
    <w:rsid w:val="00E61029"/>
    <w:rsid w:val="00E6146D"/>
    <w:rsid w:val="00E61632"/>
    <w:rsid w:val="00E623EA"/>
    <w:rsid w:val="00E6271F"/>
    <w:rsid w:val="00E62C01"/>
    <w:rsid w:val="00E64331"/>
    <w:rsid w:val="00E6589B"/>
    <w:rsid w:val="00E65F86"/>
    <w:rsid w:val="00E66499"/>
    <w:rsid w:val="00E66665"/>
    <w:rsid w:val="00E667E9"/>
    <w:rsid w:val="00E70922"/>
    <w:rsid w:val="00E71697"/>
    <w:rsid w:val="00E7202E"/>
    <w:rsid w:val="00E7229B"/>
    <w:rsid w:val="00E7257F"/>
    <w:rsid w:val="00E73B40"/>
    <w:rsid w:val="00E8021D"/>
    <w:rsid w:val="00E80313"/>
    <w:rsid w:val="00E808CD"/>
    <w:rsid w:val="00E82A55"/>
    <w:rsid w:val="00E82E93"/>
    <w:rsid w:val="00E83207"/>
    <w:rsid w:val="00E848DE"/>
    <w:rsid w:val="00E84DB5"/>
    <w:rsid w:val="00E84DDF"/>
    <w:rsid w:val="00E87066"/>
    <w:rsid w:val="00E87077"/>
    <w:rsid w:val="00E918D1"/>
    <w:rsid w:val="00E93E20"/>
    <w:rsid w:val="00E94793"/>
    <w:rsid w:val="00E96603"/>
    <w:rsid w:val="00E96967"/>
    <w:rsid w:val="00EA0115"/>
    <w:rsid w:val="00EA312E"/>
    <w:rsid w:val="00EA3C02"/>
    <w:rsid w:val="00EA3E2C"/>
    <w:rsid w:val="00EA42FE"/>
    <w:rsid w:val="00EA4A01"/>
    <w:rsid w:val="00EA5C68"/>
    <w:rsid w:val="00EA6529"/>
    <w:rsid w:val="00EA68E5"/>
    <w:rsid w:val="00EA7E24"/>
    <w:rsid w:val="00EB342A"/>
    <w:rsid w:val="00EB5E41"/>
    <w:rsid w:val="00EB702F"/>
    <w:rsid w:val="00EC01F2"/>
    <w:rsid w:val="00EC0EDC"/>
    <w:rsid w:val="00EC1480"/>
    <w:rsid w:val="00EC2D7A"/>
    <w:rsid w:val="00EC2ECF"/>
    <w:rsid w:val="00EC68CD"/>
    <w:rsid w:val="00EC7C15"/>
    <w:rsid w:val="00EC7C34"/>
    <w:rsid w:val="00ED0288"/>
    <w:rsid w:val="00ED0C8A"/>
    <w:rsid w:val="00ED0F67"/>
    <w:rsid w:val="00ED11C4"/>
    <w:rsid w:val="00ED13D8"/>
    <w:rsid w:val="00ED1E05"/>
    <w:rsid w:val="00ED2098"/>
    <w:rsid w:val="00ED293B"/>
    <w:rsid w:val="00ED34B5"/>
    <w:rsid w:val="00ED47B1"/>
    <w:rsid w:val="00ED526A"/>
    <w:rsid w:val="00ED55DB"/>
    <w:rsid w:val="00ED58DA"/>
    <w:rsid w:val="00ED63BC"/>
    <w:rsid w:val="00EE01D9"/>
    <w:rsid w:val="00EE049B"/>
    <w:rsid w:val="00EE06F1"/>
    <w:rsid w:val="00EE106C"/>
    <w:rsid w:val="00EE59A5"/>
    <w:rsid w:val="00EE6F28"/>
    <w:rsid w:val="00EF0B39"/>
    <w:rsid w:val="00EF43C7"/>
    <w:rsid w:val="00EF4407"/>
    <w:rsid w:val="00EF49AF"/>
    <w:rsid w:val="00EF4F29"/>
    <w:rsid w:val="00EF5260"/>
    <w:rsid w:val="00EF6F8C"/>
    <w:rsid w:val="00EF765A"/>
    <w:rsid w:val="00EF7723"/>
    <w:rsid w:val="00F02694"/>
    <w:rsid w:val="00F055AA"/>
    <w:rsid w:val="00F109FF"/>
    <w:rsid w:val="00F11D58"/>
    <w:rsid w:val="00F11E7A"/>
    <w:rsid w:val="00F13055"/>
    <w:rsid w:val="00F131A9"/>
    <w:rsid w:val="00F14EBE"/>
    <w:rsid w:val="00F1575D"/>
    <w:rsid w:val="00F21B7D"/>
    <w:rsid w:val="00F23093"/>
    <w:rsid w:val="00F25672"/>
    <w:rsid w:val="00F26CD8"/>
    <w:rsid w:val="00F3083D"/>
    <w:rsid w:val="00F30C70"/>
    <w:rsid w:val="00F31A96"/>
    <w:rsid w:val="00F31CE1"/>
    <w:rsid w:val="00F32B42"/>
    <w:rsid w:val="00F33886"/>
    <w:rsid w:val="00F34554"/>
    <w:rsid w:val="00F346D4"/>
    <w:rsid w:val="00F36FC7"/>
    <w:rsid w:val="00F411F0"/>
    <w:rsid w:val="00F41B71"/>
    <w:rsid w:val="00F42640"/>
    <w:rsid w:val="00F44A8C"/>
    <w:rsid w:val="00F45168"/>
    <w:rsid w:val="00F45CDA"/>
    <w:rsid w:val="00F50D6D"/>
    <w:rsid w:val="00F5181B"/>
    <w:rsid w:val="00F53CAF"/>
    <w:rsid w:val="00F541B7"/>
    <w:rsid w:val="00F55672"/>
    <w:rsid w:val="00F57778"/>
    <w:rsid w:val="00F57AA3"/>
    <w:rsid w:val="00F60738"/>
    <w:rsid w:val="00F61386"/>
    <w:rsid w:val="00F61D26"/>
    <w:rsid w:val="00F61D45"/>
    <w:rsid w:val="00F630C7"/>
    <w:rsid w:val="00F63D85"/>
    <w:rsid w:val="00F64EA1"/>
    <w:rsid w:val="00F66748"/>
    <w:rsid w:val="00F66844"/>
    <w:rsid w:val="00F66AE8"/>
    <w:rsid w:val="00F66D02"/>
    <w:rsid w:val="00F74DEF"/>
    <w:rsid w:val="00F75BC5"/>
    <w:rsid w:val="00F768DA"/>
    <w:rsid w:val="00F77775"/>
    <w:rsid w:val="00F80061"/>
    <w:rsid w:val="00F80F92"/>
    <w:rsid w:val="00F822C7"/>
    <w:rsid w:val="00F8249D"/>
    <w:rsid w:val="00F8353D"/>
    <w:rsid w:val="00F844F2"/>
    <w:rsid w:val="00F8459F"/>
    <w:rsid w:val="00F85080"/>
    <w:rsid w:val="00F85BD1"/>
    <w:rsid w:val="00F87F0B"/>
    <w:rsid w:val="00F90259"/>
    <w:rsid w:val="00F90752"/>
    <w:rsid w:val="00F90764"/>
    <w:rsid w:val="00F909B6"/>
    <w:rsid w:val="00F93488"/>
    <w:rsid w:val="00F93C5F"/>
    <w:rsid w:val="00F95F96"/>
    <w:rsid w:val="00F96C91"/>
    <w:rsid w:val="00F9750A"/>
    <w:rsid w:val="00F97CEC"/>
    <w:rsid w:val="00F97EB4"/>
    <w:rsid w:val="00FA09FB"/>
    <w:rsid w:val="00FA14E4"/>
    <w:rsid w:val="00FA1F75"/>
    <w:rsid w:val="00FA280D"/>
    <w:rsid w:val="00FA345B"/>
    <w:rsid w:val="00FA3B13"/>
    <w:rsid w:val="00FA6356"/>
    <w:rsid w:val="00FA6EB3"/>
    <w:rsid w:val="00FA7B73"/>
    <w:rsid w:val="00FB3D89"/>
    <w:rsid w:val="00FB5E94"/>
    <w:rsid w:val="00FB7BF6"/>
    <w:rsid w:val="00FC2D51"/>
    <w:rsid w:val="00FC300B"/>
    <w:rsid w:val="00FC3606"/>
    <w:rsid w:val="00FC3746"/>
    <w:rsid w:val="00FC5B4D"/>
    <w:rsid w:val="00FC6E2D"/>
    <w:rsid w:val="00FD11EA"/>
    <w:rsid w:val="00FD373C"/>
    <w:rsid w:val="00FD4617"/>
    <w:rsid w:val="00FD6606"/>
    <w:rsid w:val="00FE0D50"/>
    <w:rsid w:val="00FE104E"/>
    <w:rsid w:val="00FE2122"/>
    <w:rsid w:val="00FE42ED"/>
    <w:rsid w:val="00FE5DDC"/>
    <w:rsid w:val="00FE5EDE"/>
    <w:rsid w:val="00FE6218"/>
    <w:rsid w:val="00FE7273"/>
    <w:rsid w:val="00FE72A1"/>
    <w:rsid w:val="00FF0CB2"/>
    <w:rsid w:val="00FF3519"/>
    <w:rsid w:val="00FF3C49"/>
    <w:rsid w:val="00FF3EF4"/>
    <w:rsid w:val="00FF5FEF"/>
    <w:rsid w:val="00FF7499"/>
    <w:rsid w:val="01664B11"/>
    <w:rsid w:val="021407DC"/>
    <w:rsid w:val="02930FBA"/>
    <w:rsid w:val="0369499A"/>
    <w:rsid w:val="036FA28E"/>
    <w:rsid w:val="03F6F61E"/>
    <w:rsid w:val="0431D478"/>
    <w:rsid w:val="043FCD82"/>
    <w:rsid w:val="04686A4E"/>
    <w:rsid w:val="049E507A"/>
    <w:rsid w:val="04A8F3E8"/>
    <w:rsid w:val="04B6D4C0"/>
    <w:rsid w:val="04BCD5AC"/>
    <w:rsid w:val="04C03A43"/>
    <w:rsid w:val="05274239"/>
    <w:rsid w:val="053D426D"/>
    <w:rsid w:val="05D70A5C"/>
    <w:rsid w:val="0656482D"/>
    <w:rsid w:val="065E6789"/>
    <w:rsid w:val="06860836"/>
    <w:rsid w:val="06912CF1"/>
    <w:rsid w:val="06AE4AF3"/>
    <w:rsid w:val="07DF65BA"/>
    <w:rsid w:val="08D553BC"/>
    <w:rsid w:val="08DF4FBC"/>
    <w:rsid w:val="08E51233"/>
    <w:rsid w:val="08EAD3AF"/>
    <w:rsid w:val="09A11060"/>
    <w:rsid w:val="09AA113C"/>
    <w:rsid w:val="09C8E200"/>
    <w:rsid w:val="09F6900F"/>
    <w:rsid w:val="09FE00BC"/>
    <w:rsid w:val="0A240DD2"/>
    <w:rsid w:val="0A510B54"/>
    <w:rsid w:val="0B353D43"/>
    <w:rsid w:val="0BEB21EC"/>
    <w:rsid w:val="0DDCB2CD"/>
    <w:rsid w:val="0E7E5634"/>
    <w:rsid w:val="0EC1178D"/>
    <w:rsid w:val="0EEB638A"/>
    <w:rsid w:val="0F77543E"/>
    <w:rsid w:val="0FB14318"/>
    <w:rsid w:val="0FCD6B65"/>
    <w:rsid w:val="0FE8265E"/>
    <w:rsid w:val="10B415D3"/>
    <w:rsid w:val="10D0BE61"/>
    <w:rsid w:val="10E60B83"/>
    <w:rsid w:val="1140B999"/>
    <w:rsid w:val="114E753A"/>
    <w:rsid w:val="12A48463"/>
    <w:rsid w:val="12AC3F18"/>
    <w:rsid w:val="13483CAE"/>
    <w:rsid w:val="13A31C9A"/>
    <w:rsid w:val="14054E31"/>
    <w:rsid w:val="1433FAE4"/>
    <w:rsid w:val="1449D5E1"/>
    <w:rsid w:val="1505D40E"/>
    <w:rsid w:val="150A02EE"/>
    <w:rsid w:val="15BDA0EE"/>
    <w:rsid w:val="174EAB06"/>
    <w:rsid w:val="177843F1"/>
    <w:rsid w:val="177B75B7"/>
    <w:rsid w:val="17864D02"/>
    <w:rsid w:val="17A921E8"/>
    <w:rsid w:val="17D60833"/>
    <w:rsid w:val="1832F88F"/>
    <w:rsid w:val="18A878D5"/>
    <w:rsid w:val="18FEF4A3"/>
    <w:rsid w:val="19936866"/>
    <w:rsid w:val="1A5932AC"/>
    <w:rsid w:val="1AAEB5C3"/>
    <w:rsid w:val="1B908ACD"/>
    <w:rsid w:val="1CCB6EC3"/>
    <w:rsid w:val="1D500A64"/>
    <w:rsid w:val="1DE9884B"/>
    <w:rsid w:val="1E1EC4C1"/>
    <w:rsid w:val="1EEC02FE"/>
    <w:rsid w:val="1F481C72"/>
    <w:rsid w:val="1FCCF286"/>
    <w:rsid w:val="1FD9C505"/>
    <w:rsid w:val="202F10E8"/>
    <w:rsid w:val="211DDBAD"/>
    <w:rsid w:val="21568FF3"/>
    <w:rsid w:val="2292D5AA"/>
    <w:rsid w:val="22F08F54"/>
    <w:rsid w:val="232936FB"/>
    <w:rsid w:val="23428696"/>
    <w:rsid w:val="236E3A89"/>
    <w:rsid w:val="237C36FB"/>
    <w:rsid w:val="23CF25F9"/>
    <w:rsid w:val="24912512"/>
    <w:rsid w:val="25189ED4"/>
    <w:rsid w:val="25F44CC0"/>
    <w:rsid w:val="25FC54E5"/>
    <w:rsid w:val="26D0FB2E"/>
    <w:rsid w:val="27874F16"/>
    <w:rsid w:val="279FDFFB"/>
    <w:rsid w:val="27A61D55"/>
    <w:rsid w:val="2844D2DA"/>
    <w:rsid w:val="28E8D895"/>
    <w:rsid w:val="29E192BB"/>
    <w:rsid w:val="29E35923"/>
    <w:rsid w:val="2A21376D"/>
    <w:rsid w:val="2AA606EB"/>
    <w:rsid w:val="2AC474E6"/>
    <w:rsid w:val="2AD4335D"/>
    <w:rsid w:val="2AE674EB"/>
    <w:rsid w:val="2B049576"/>
    <w:rsid w:val="2C9D0140"/>
    <w:rsid w:val="2D381D56"/>
    <w:rsid w:val="2D4F9682"/>
    <w:rsid w:val="2E1773AC"/>
    <w:rsid w:val="2E20E936"/>
    <w:rsid w:val="2E2CDC68"/>
    <w:rsid w:val="2E57BB7A"/>
    <w:rsid w:val="2E908081"/>
    <w:rsid w:val="2F36B492"/>
    <w:rsid w:val="2F643489"/>
    <w:rsid w:val="2F7B7AE4"/>
    <w:rsid w:val="2F80FFF2"/>
    <w:rsid w:val="30B6708F"/>
    <w:rsid w:val="30BE1A8A"/>
    <w:rsid w:val="3136351E"/>
    <w:rsid w:val="3183025C"/>
    <w:rsid w:val="31AB50BD"/>
    <w:rsid w:val="31CAC66A"/>
    <w:rsid w:val="31CAD20E"/>
    <w:rsid w:val="31CECE1D"/>
    <w:rsid w:val="31DF3FA6"/>
    <w:rsid w:val="323468AE"/>
    <w:rsid w:val="3239053A"/>
    <w:rsid w:val="3243D285"/>
    <w:rsid w:val="330C5E5E"/>
    <w:rsid w:val="336BE908"/>
    <w:rsid w:val="33D9B33B"/>
    <w:rsid w:val="34236BE0"/>
    <w:rsid w:val="35DEA39F"/>
    <w:rsid w:val="36231C0E"/>
    <w:rsid w:val="363C5BA2"/>
    <w:rsid w:val="36DA9EE6"/>
    <w:rsid w:val="37930243"/>
    <w:rsid w:val="37A7FAB4"/>
    <w:rsid w:val="37E4476E"/>
    <w:rsid w:val="3816972D"/>
    <w:rsid w:val="3835F045"/>
    <w:rsid w:val="38497787"/>
    <w:rsid w:val="3851C3F2"/>
    <w:rsid w:val="389CE104"/>
    <w:rsid w:val="38B7274F"/>
    <w:rsid w:val="3926C06A"/>
    <w:rsid w:val="39308C6D"/>
    <w:rsid w:val="3A2090BA"/>
    <w:rsid w:val="3A2E198A"/>
    <w:rsid w:val="3A90FE33"/>
    <w:rsid w:val="3A9E6FCC"/>
    <w:rsid w:val="3AEBF556"/>
    <w:rsid w:val="3B51B725"/>
    <w:rsid w:val="3B5B1CA8"/>
    <w:rsid w:val="3B6753AD"/>
    <w:rsid w:val="3BA2E0B6"/>
    <w:rsid w:val="3C21CAE2"/>
    <w:rsid w:val="3C39113D"/>
    <w:rsid w:val="3C5BF725"/>
    <w:rsid w:val="3C9017E4"/>
    <w:rsid w:val="3D72C73E"/>
    <w:rsid w:val="3D9C90F3"/>
    <w:rsid w:val="3D9DCB87"/>
    <w:rsid w:val="3DBF3972"/>
    <w:rsid w:val="3DECB2D2"/>
    <w:rsid w:val="3E5BDA24"/>
    <w:rsid w:val="3E5DA08C"/>
    <w:rsid w:val="3E6A536F"/>
    <w:rsid w:val="3E99E0A7"/>
    <w:rsid w:val="3EE15AAD"/>
    <w:rsid w:val="3EE2A0D4"/>
    <w:rsid w:val="3FBDBBAB"/>
    <w:rsid w:val="409390E4"/>
    <w:rsid w:val="40F6DA34"/>
    <w:rsid w:val="41BECE95"/>
    <w:rsid w:val="41E9EAC9"/>
    <w:rsid w:val="420A1E78"/>
    <w:rsid w:val="423E1905"/>
    <w:rsid w:val="42D5E7BB"/>
    <w:rsid w:val="4339310B"/>
    <w:rsid w:val="440AE2F7"/>
    <w:rsid w:val="442A634D"/>
    <w:rsid w:val="44468B9A"/>
    <w:rsid w:val="445C0FF0"/>
    <w:rsid w:val="44E646DB"/>
    <w:rsid w:val="453DA791"/>
    <w:rsid w:val="4604ED43"/>
    <w:rsid w:val="460F4246"/>
    <w:rsid w:val="4644F69C"/>
    <w:rsid w:val="4669B928"/>
    <w:rsid w:val="46706D26"/>
    <w:rsid w:val="4691756F"/>
    <w:rsid w:val="474F35A1"/>
    <w:rsid w:val="47683B1D"/>
    <w:rsid w:val="4816928A"/>
    <w:rsid w:val="4861668F"/>
    <w:rsid w:val="48CD7DEA"/>
    <w:rsid w:val="493581FF"/>
    <w:rsid w:val="497C171D"/>
    <w:rsid w:val="499B33C7"/>
    <w:rsid w:val="4B84033C"/>
    <w:rsid w:val="4B87C1E2"/>
    <w:rsid w:val="4BBCDEC0"/>
    <w:rsid w:val="4C1EDD86"/>
    <w:rsid w:val="4C4DBD0A"/>
    <w:rsid w:val="4DC493AB"/>
    <w:rsid w:val="4E032507"/>
    <w:rsid w:val="4E90504F"/>
    <w:rsid w:val="4ECF5D89"/>
    <w:rsid w:val="4F93ED53"/>
    <w:rsid w:val="50172733"/>
    <w:rsid w:val="511B8D85"/>
    <w:rsid w:val="51926F8C"/>
    <w:rsid w:val="51B5710E"/>
    <w:rsid w:val="5296D5DE"/>
    <w:rsid w:val="52BB1C8C"/>
    <w:rsid w:val="52BF189B"/>
    <w:rsid w:val="5391893D"/>
    <w:rsid w:val="53CA3D83"/>
    <w:rsid w:val="53F2A77E"/>
    <w:rsid w:val="54081135"/>
    <w:rsid w:val="544E7708"/>
    <w:rsid w:val="555A5720"/>
    <w:rsid w:val="557E0656"/>
    <w:rsid w:val="5596646A"/>
    <w:rsid w:val="5605E4BF"/>
    <w:rsid w:val="5677261E"/>
    <w:rsid w:val="56A6CFEB"/>
    <w:rsid w:val="56B982BF"/>
    <w:rsid w:val="570932CA"/>
    <w:rsid w:val="598BFC92"/>
    <w:rsid w:val="59F8C6FF"/>
    <w:rsid w:val="5A133F20"/>
    <w:rsid w:val="5A42CC58"/>
    <w:rsid w:val="5B38AEB6"/>
    <w:rsid w:val="5BB77D48"/>
    <w:rsid w:val="5BEC7E8C"/>
    <w:rsid w:val="5C74A602"/>
    <w:rsid w:val="5C849BAD"/>
    <w:rsid w:val="5E11C0ED"/>
    <w:rsid w:val="5E7472C5"/>
    <w:rsid w:val="5EAD9756"/>
    <w:rsid w:val="5EF4F6BD"/>
    <w:rsid w:val="5F944D57"/>
    <w:rsid w:val="5FE22DEB"/>
    <w:rsid w:val="60083B01"/>
    <w:rsid w:val="6070971E"/>
    <w:rsid w:val="60796529"/>
    <w:rsid w:val="60997DF2"/>
    <w:rsid w:val="60F0ABD7"/>
    <w:rsid w:val="610FC881"/>
    <w:rsid w:val="61F7636A"/>
    <w:rsid w:val="620E124D"/>
    <w:rsid w:val="624CCBE2"/>
    <w:rsid w:val="624FF310"/>
    <w:rsid w:val="625324D6"/>
    <w:rsid w:val="6256E37C"/>
    <w:rsid w:val="62A9C6D6"/>
    <w:rsid w:val="633D66AC"/>
    <w:rsid w:val="63530ED8"/>
    <w:rsid w:val="6356736F"/>
    <w:rsid w:val="63DA9ED6"/>
    <w:rsid w:val="6416313D"/>
    <w:rsid w:val="642A9DDA"/>
    <w:rsid w:val="64E3CB80"/>
    <w:rsid w:val="65005779"/>
    <w:rsid w:val="65021DE1"/>
    <w:rsid w:val="6544B6F0"/>
    <w:rsid w:val="658575A0"/>
    <w:rsid w:val="669A6172"/>
    <w:rsid w:val="67671098"/>
    <w:rsid w:val="6771E5DC"/>
    <w:rsid w:val="67904F74"/>
    <w:rsid w:val="683F0441"/>
    <w:rsid w:val="685318D6"/>
    <w:rsid w:val="6953F353"/>
    <w:rsid w:val="699D7CCE"/>
    <w:rsid w:val="69BEE021"/>
    <w:rsid w:val="6A0FD5E6"/>
    <w:rsid w:val="6A5CD5F5"/>
    <w:rsid w:val="6B91AA04"/>
    <w:rsid w:val="6BA67C43"/>
    <w:rsid w:val="6BABD918"/>
    <w:rsid w:val="6C725481"/>
    <w:rsid w:val="6D30304D"/>
    <w:rsid w:val="6DFCF6AA"/>
    <w:rsid w:val="6E3D977B"/>
    <w:rsid w:val="6E68CE95"/>
    <w:rsid w:val="6E707EB2"/>
    <w:rsid w:val="6FA6106B"/>
    <w:rsid w:val="6FFAFD05"/>
    <w:rsid w:val="708C72C7"/>
    <w:rsid w:val="7097DB20"/>
    <w:rsid w:val="70ACC7FE"/>
    <w:rsid w:val="71E201AF"/>
    <w:rsid w:val="721E0EF9"/>
    <w:rsid w:val="7295F8B2"/>
    <w:rsid w:val="730722DA"/>
    <w:rsid w:val="73EC2375"/>
    <w:rsid w:val="7446B5F1"/>
    <w:rsid w:val="745D8D0D"/>
    <w:rsid w:val="74B3805E"/>
    <w:rsid w:val="758922C6"/>
    <w:rsid w:val="76112EA2"/>
    <w:rsid w:val="7686AEE8"/>
    <w:rsid w:val="76E960C0"/>
    <w:rsid w:val="77A91E8E"/>
    <w:rsid w:val="78285D5A"/>
    <w:rsid w:val="783CAE5D"/>
    <w:rsid w:val="785C2FAE"/>
    <w:rsid w:val="798460D0"/>
    <w:rsid w:val="7A53C17B"/>
    <w:rsid w:val="7A668FE9"/>
    <w:rsid w:val="7B00EF50"/>
    <w:rsid w:val="7B4F8C93"/>
    <w:rsid w:val="7BBE120C"/>
    <w:rsid w:val="7C8D54DF"/>
    <w:rsid w:val="7C998BE4"/>
    <w:rsid w:val="7C9E2B0F"/>
    <w:rsid w:val="7CB6247C"/>
    <w:rsid w:val="7EA5B287"/>
    <w:rsid w:val="7F241C72"/>
    <w:rsid w:val="7F43064B"/>
    <w:rsid w:val="7F721DD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2FDC3"/>
  <w15:chartTrackingRefBased/>
  <w15:docId w15:val="{BF2A28B5-D22E-41A0-B540-F8178BEA5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826"/>
    <w:pPr>
      <w:autoSpaceDE w:val="0"/>
      <w:autoSpaceDN w:val="0"/>
      <w:adjustRightInd w:val="0"/>
      <w:spacing w:after="0" w:line="240" w:lineRule="auto"/>
    </w:pPr>
    <w:rPr>
      <w:rFonts w:ascii="Times New Roman" w:eastAsia="Times New Roman" w:hAnsi="Times New Roman" w:cs="AppleSystemUIFont"/>
      <w:kern w:val="0"/>
      <w:sz w:val="26"/>
      <w:szCs w:val="26"/>
      <w:lang w:val="en-GB"/>
      <w14:ligatures w14:val="none"/>
    </w:rPr>
  </w:style>
  <w:style w:type="paragraph" w:styleId="Heading1">
    <w:name w:val="heading 1"/>
    <w:basedOn w:val="Normal"/>
    <w:next w:val="Normal"/>
    <w:link w:val="Heading1Char"/>
    <w:uiPriority w:val="9"/>
    <w:qFormat/>
    <w:rsid w:val="00857D2B"/>
    <w:pPr>
      <w:keepNext/>
      <w:keepLines/>
      <w:spacing w:after="120"/>
      <w:outlineLvl w:val="0"/>
    </w:pPr>
    <w:rPr>
      <w:rFonts w:asciiTheme="minorHAnsi" w:eastAsiaTheme="majorEastAsia" w:hAnsiTheme="minorHAnsi"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A94AC2"/>
    <w:pPr>
      <w:keepNext/>
      <w:keepLines/>
      <w:spacing w:before="40"/>
      <w:outlineLvl w:val="1"/>
    </w:pPr>
    <w:rPr>
      <w:rFonts w:asciiTheme="minorHAnsi" w:eastAsiaTheme="majorEastAsia" w:hAnsiTheme="minorHAnsi" w:cstheme="majorBidi"/>
      <w:color w:val="2F5496" w:themeColor="accent1" w:themeShade="BF"/>
      <w:sz w:val="28"/>
      <w:u w:val="single"/>
    </w:rPr>
  </w:style>
  <w:style w:type="paragraph" w:styleId="Heading3">
    <w:name w:val="heading 3"/>
    <w:basedOn w:val="Normal"/>
    <w:next w:val="Normal"/>
    <w:link w:val="Heading3Char"/>
    <w:uiPriority w:val="9"/>
    <w:unhideWhenUsed/>
    <w:qFormat/>
    <w:rsid w:val="00857D2B"/>
    <w:pPr>
      <w:keepNext/>
      <w:keepLines/>
      <w:spacing w:before="160" w:after="8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D6D2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D2B"/>
    <w:rPr>
      <w:rFonts w:eastAsiaTheme="majorEastAsia" w:cstheme="majorBidi"/>
      <w:b/>
      <w:color w:val="2F5496" w:themeColor="accent1" w:themeShade="BF"/>
      <w:kern w:val="0"/>
      <w:sz w:val="36"/>
      <w:szCs w:val="32"/>
      <w:lang w:val="en-GB"/>
      <w14:ligatures w14:val="none"/>
    </w:rPr>
  </w:style>
  <w:style w:type="paragraph" w:styleId="TOCHeading">
    <w:name w:val="TOC Heading"/>
    <w:basedOn w:val="Heading1"/>
    <w:next w:val="Normal"/>
    <w:uiPriority w:val="39"/>
    <w:unhideWhenUsed/>
    <w:qFormat/>
    <w:rsid w:val="00381ECE"/>
    <w:pPr>
      <w:spacing w:line="259" w:lineRule="auto"/>
      <w:outlineLvl w:val="9"/>
    </w:pPr>
    <w:rPr>
      <w:lang w:val="en-US" w:eastAsia="en-US"/>
    </w:rPr>
  </w:style>
  <w:style w:type="character" w:customStyle="1" w:styleId="Heading2Char">
    <w:name w:val="Heading 2 Char"/>
    <w:basedOn w:val="DefaultParagraphFont"/>
    <w:link w:val="Heading2"/>
    <w:uiPriority w:val="9"/>
    <w:rsid w:val="00A94AC2"/>
    <w:rPr>
      <w:rFonts w:eastAsiaTheme="majorEastAsia" w:cstheme="majorBidi"/>
      <w:color w:val="2F5496" w:themeColor="accent1" w:themeShade="BF"/>
      <w:kern w:val="0"/>
      <w:sz w:val="28"/>
      <w:szCs w:val="26"/>
      <w:u w:val="single"/>
      <w:lang w:val="en-GB"/>
      <w14:ligatures w14:val="none"/>
    </w:rPr>
  </w:style>
  <w:style w:type="table" w:styleId="TableGrid">
    <w:name w:val="Table Grid"/>
    <w:basedOn w:val="TableNormal"/>
    <w:uiPriority w:val="39"/>
    <w:rsid w:val="00014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5849"/>
    <w:pPr>
      <w:ind w:left="720"/>
      <w:contextualSpacing/>
    </w:pPr>
  </w:style>
  <w:style w:type="paragraph" w:styleId="Caption">
    <w:name w:val="caption"/>
    <w:basedOn w:val="Normal"/>
    <w:next w:val="Normal"/>
    <w:uiPriority w:val="35"/>
    <w:semiHidden/>
    <w:unhideWhenUsed/>
    <w:qFormat/>
    <w:rsid w:val="00105DD4"/>
    <w:pPr>
      <w:spacing w:after="200"/>
    </w:pPr>
    <w:rPr>
      <w:i/>
      <w:iCs/>
      <w:color w:val="44546A" w:themeColor="text2"/>
      <w:sz w:val="18"/>
      <w:szCs w:val="18"/>
    </w:rPr>
  </w:style>
  <w:style w:type="character" w:styleId="Hyperlink">
    <w:name w:val="Hyperlink"/>
    <w:basedOn w:val="DefaultParagraphFont"/>
    <w:uiPriority w:val="99"/>
    <w:unhideWhenUsed/>
    <w:rsid w:val="00E3631F"/>
    <w:rPr>
      <w:color w:val="0563C1" w:themeColor="hyperlink"/>
      <w:u w:val="single"/>
    </w:rPr>
  </w:style>
  <w:style w:type="character" w:styleId="UnresolvedMention">
    <w:name w:val="Unresolved Mention"/>
    <w:basedOn w:val="DefaultParagraphFont"/>
    <w:uiPriority w:val="99"/>
    <w:semiHidden/>
    <w:unhideWhenUsed/>
    <w:rsid w:val="00E3631F"/>
    <w:rPr>
      <w:color w:val="605E5C"/>
      <w:shd w:val="clear" w:color="auto" w:fill="E1DFDD"/>
    </w:rPr>
  </w:style>
  <w:style w:type="character" w:styleId="HTMLCode">
    <w:name w:val="HTML Code"/>
    <w:basedOn w:val="DefaultParagraphFont"/>
    <w:uiPriority w:val="99"/>
    <w:semiHidden/>
    <w:unhideWhenUsed/>
    <w:rsid w:val="008920AA"/>
    <w:rPr>
      <w:rFonts w:ascii="Courier New" w:eastAsia="Times New Roman" w:hAnsi="Courier New" w:cs="Courier New"/>
      <w:sz w:val="20"/>
      <w:szCs w:val="20"/>
    </w:rPr>
  </w:style>
  <w:style w:type="paragraph" w:styleId="NormalWeb">
    <w:name w:val="Normal (Web)"/>
    <w:basedOn w:val="Normal"/>
    <w:uiPriority w:val="99"/>
    <w:unhideWhenUsed/>
    <w:rsid w:val="00AD32C9"/>
    <w:pPr>
      <w:spacing w:before="100" w:beforeAutospacing="1" w:after="100" w:afterAutospacing="1"/>
    </w:pPr>
    <w:rPr>
      <w:lang w:val="en-US"/>
    </w:rPr>
  </w:style>
  <w:style w:type="paragraph" w:styleId="Header">
    <w:name w:val="header"/>
    <w:basedOn w:val="Normal"/>
    <w:link w:val="HeaderChar"/>
    <w:uiPriority w:val="99"/>
    <w:unhideWhenUsed/>
    <w:rsid w:val="00681C1D"/>
    <w:pPr>
      <w:tabs>
        <w:tab w:val="center" w:pos="4513"/>
        <w:tab w:val="right" w:pos="9026"/>
      </w:tabs>
    </w:pPr>
  </w:style>
  <w:style w:type="character" w:customStyle="1" w:styleId="HeaderChar">
    <w:name w:val="Header Char"/>
    <w:basedOn w:val="DefaultParagraphFont"/>
    <w:link w:val="Header"/>
    <w:uiPriority w:val="99"/>
    <w:rsid w:val="00681C1D"/>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681C1D"/>
    <w:pPr>
      <w:tabs>
        <w:tab w:val="center" w:pos="4513"/>
        <w:tab w:val="right" w:pos="9026"/>
      </w:tabs>
    </w:pPr>
  </w:style>
  <w:style w:type="character" w:customStyle="1" w:styleId="FooterChar">
    <w:name w:val="Footer Char"/>
    <w:basedOn w:val="DefaultParagraphFont"/>
    <w:link w:val="Footer"/>
    <w:uiPriority w:val="99"/>
    <w:rsid w:val="00681C1D"/>
    <w:rPr>
      <w:rFonts w:ascii="Times New Roman" w:eastAsia="Times New Roman" w:hAnsi="Times New Roman" w:cs="Times New Roman"/>
      <w:kern w:val="0"/>
      <w:sz w:val="24"/>
      <w:szCs w:val="24"/>
      <w14:ligatures w14:val="none"/>
    </w:rPr>
  </w:style>
  <w:style w:type="paragraph" w:styleId="NoSpacing">
    <w:name w:val="No Spacing"/>
    <w:link w:val="NoSpacingChar"/>
    <w:uiPriority w:val="1"/>
    <w:qFormat/>
    <w:rsid w:val="00D53656"/>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D53656"/>
    <w:rPr>
      <w:kern w:val="0"/>
      <w:lang w:val="en-US" w:eastAsia="en-US"/>
      <w14:ligatures w14:val="none"/>
    </w:rPr>
  </w:style>
  <w:style w:type="paragraph" w:styleId="TOC1">
    <w:name w:val="toc 1"/>
    <w:basedOn w:val="Normal"/>
    <w:next w:val="Normal"/>
    <w:autoRedefine/>
    <w:uiPriority w:val="39"/>
    <w:unhideWhenUsed/>
    <w:rsid w:val="001A703D"/>
    <w:pPr>
      <w:spacing w:after="100"/>
    </w:pPr>
  </w:style>
  <w:style w:type="paragraph" w:styleId="TOC2">
    <w:name w:val="toc 2"/>
    <w:basedOn w:val="Normal"/>
    <w:next w:val="Normal"/>
    <w:autoRedefine/>
    <w:uiPriority w:val="39"/>
    <w:unhideWhenUsed/>
    <w:rsid w:val="001A703D"/>
    <w:pPr>
      <w:spacing w:after="100"/>
      <w:ind w:left="240"/>
    </w:pPr>
  </w:style>
  <w:style w:type="paragraph" w:customStyle="1" w:styleId="smallcode">
    <w:name w:val="small code"/>
    <w:basedOn w:val="Normal"/>
    <w:qFormat/>
    <w:rsid w:val="00D42926"/>
    <w:pPr>
      <w:spacing w:line="270" w:lineRule="atLeast"/>
    </w:pPr>
    <w:rPr>
      <w:rFonts w:ascii="Menlo" w:hAnsi="Menlo" w:cs="Menlo"/>
      <w:color w:val="808080"/>
      <w:sz w:val="18"/>
      <w:szCs w:val="18"/>
    </w:rPr>
  </w:style>
  <w:style w:type="paragraph" w:customStyle="1" w:styleId="Style2">
    <w:name w:val="Style2"/>
    <w:basedOn w:val="Normal"/>
    <w:qFormat/>
    <w:rsid w:val="00D42926"/>
    <w:rPr>
      <w:rFonts w:ascii="AppleSystemUIFont" w:eastAsiaTheme="minorEastAsia" w:hAnsi="AppleSystemUIFont"/>
      <w:bCs/>
      <w14:ligatures w14:val="standardContextual"/>
    </w:rPr>
  </w:style>
  <w:style w:type="character" w:customStyle="1" w:styleId="Heading4Char">
    <w:name w:val="Heading 4 Char"/>
    <w:basedOn w:val="DefaultParagraphFont"/>
    <w:link w:val="Heading4"/>
    <w:uiPriority w:val="9"/>
    <w:semiHidden/>
    <w:rsid w:val="002D6D29"/>
    <w:rPr>
      <w:rFonts w:asciiTheme="majorHAnsi" w:eastAsiaTheme="majorEastAsia" w:hAnsiTheme="majorHAnsi" w:cstheme="majorBidi"/>
      <w:i/>
      <w:iCs/>
      <w:color w:val="2F5496" w:themeColor="accent1" w:themeShade="BF"/>
      <w:kern w:val="0"/>
      <w:sz w:val="24"/>
      <w:szCs w:val="24"/>
      <w14:ligatures w14:val="none"/>
    </w:rPr>
  </w:style>
  <w:style w:type="paragraph" w:customStyle="1" w:styleId="Style1">
    <w:name w:val="Style1"/>
    <w:basedOn w:val="Normal"/>
    <w:qFormat/>
    <w:rsid w:val="0030139A"/>
    <w:rPr>
      <w:bCs/>
    </w:rPr>
  </w:style>
  <w:style w:type="paragraph" w:styleId="Revision">
    <w:name w:val="Revision"/>
    <w:hidden/>
    <w:uiPriority w:val="99"/>
    <w:semiHidden/>
    <w:rsid w:val="00C907B6"/>
    <w:pPr>
      <w:spacing w:after="0" w:line="240" w:lineRule="auto"/>
    </w:pPr>
    <w:rPr>
      <w:rFonts w:ascii="Times New Roman" w:eastAsia="Times New Roman" w:hAnsi="Times New Roman" w:cs="AppleSystemUIFont"/>
      <w:kern w:val="0"/>
      <w:sz w:val="26"/>
      <w:szCs w:val="26"/>
      <w:lang w:val="en-GB"/>
      <w14:ligatures w14:val="none"/>
    </w:rPr>
  </w:style>
  <w:style w:type="paragraph" w:styleId="Bibliography">
    <w:name w:val="Bibliography"/>
    <w:basedOn w:val="Normal"/>
    <w:next w:val="Normal"/>
    <w:uiPriority w:val="37"/>
    <w:unhideWhenUsed/>
    <w:rsid w:val="00857D2B"/>
  </w:style>
  <w:style w:type="character" w:customStyle="1" w:styleId="Heading3Char">
    <w:name w:val="Heading 3 Char"/>
    <w:basedOn w:val="DefaultParagraphFont"/>
    <w:link w:val="Heading3"/>
    <w:uiPriority w:val="9"/>
    <w:rsid w:val="00857D2B"/>
    <w:rPr>
      <w:rFonts w:asciiTheme="majorHAnsi" w:eastAsiaTheme="majorEastAsia" w:hAnsiTheme="majorHAnsi" w:cstheme="majorBidi"/>
      <w:color w:val="2F5496" w:themeColor="accent1" w:themeShade="BF"/>
      <w:kern w:val="0"/>
      <w:sz w:val="28"/>
      <w:szCs w:val="28"/>
      <w:lang w:val="en-GB"/>
      <w14:ligatures w14:val="none"/>
    </w:rPr>
  </w:style>
  <w:style w:type="paragraph" w:customStyle="1" w:styleId="codeblackbg">
    <w:name w:val="code black bg"/>
    <w:basedOn w:val="smallcode"/>
    <w:qFormat/>
    <w:rsid w:val="00A94AC2"/>
    <w:pPr>
      <w:shd w:val="clear" w:color="auto" w:fill="000000" w:themeFill="text1"/>
    </w:pPr>
  </w:style>
  <w:style w:type="paragraph" w:styleId="TOC3">
    <w:name w:val="toc 3"/>
    <w:basedOn w:val="Normal"/>
    <w:next w:val="Normal"/>
    <w:autoRedefine/>
    <w:uiPriority w:val="39"/>
    <w:unhideWhenUsed/>
    <w:rsid w:val="00BD26BF"/>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514539">
      <w:bodyDiv w:val="1"/>
      <w:marLeft w:val="0"/>
      <w:marRight w:val="0"/>
      <w:marTop w:val="0"/>
      <w:marBottom w:val="0"/>
      <w:divBdr>
        <w:top w:val="none" w:sz="0" w:space="0" w:color="auto"/>
        <w:left w:val="none" w:sz="0" w:space="0" w:color="auto"/>
        <w:bottom w:val="none" w:sz="0" w:space="0" w:color="auto"/>
        <w:right w:val="none" w:sz="0" w:space="0" w:color="auto"/>
      </w:divBdr>
      <w:divsChild>
        <w:div w:id="1544950508">
          <w:marLeft w:val="0"/>
          <w:marRight w:val="0"/>
          <w:marTop w:val="0"/>
          <w:marBottom w:val="0"/>
          <w:divBdr>
            <w:top w:val="none" w:sz="0" w:space="0" w:color="auto"/>
            <w:left w:val="none" w:sz="0" w:space="0" w:color="auto"/>
            <w:bottom w:val="none" w:sz="0" w:space="0" w:color="auto"/>
            <w:right w:val="none" w:sz="0" w:space="0" w:color="auto"/>
          </w:divBdr>
          <w:divsChild>
            <w:div w:id="65227304">
              <w:marLeft w:val="0"/>
              <w:marRight w:val="0"/>
              <w:marTop w:val="0"/>
              <w:marBottom w:val="0"/>
              <w:divBdr>
                <w:top w:val="none" w:sz="0" w:space="0" w:color="auto"/>
                <w:left w:val="none" w:sz="0" w:space="0" w:color="auto"/>
                <w:bottom w:val="none" w:sz="0" w:space="0" w:color="auto"/>
                <w:right w:val="none" w:sz="0" w:space="0" w:color="auto"/>
              </w:divBdr>
            </w:div>
            <w:div w:id="66540479">
              <w:marLeft w:val="0"/>
              <w:marRight w:val="0"/>
              <w:marTop w:val="0"/>
              <w:marBottom w:val="0"/>
              <w:divBdr>
                <w:top w:val="none" w:sz="0" w:space="0" w:color="auto"/>
                <w:left w:val="none" w:sz="0" w:space="0" w:color="auto"/>
                <w:bottom w:val="none" w:sz="0" w:space="0" w:color="auto"/>
                <w:right w:val="none" w:sz="0" w:space="0" w:color="auto"/>
              </w:divBdr>
            </w:div>
            <w:div w:id="74086049">
              <w:marLeft w:val="0"/>
              <w:marRight w:val="0"/>
              <w:marTop w:val="0"/>
              <w:marBottom w:val="0"/>
              <w:divBdr>
                <w:top w:val="none" w:sz="0" w:space="0" w:color="auto"/>
                <w:left w:val="none" w:sz="0" w:space="0" w:color="auto"/>
                <w:bottom w:val="none" w:sz="0" w:space="0" w:color="auto"/>
                <w:right w:val="none" w:sz="0" w:space="0" w:color="auto"/>
              </w:divBdr>
            </w:div>
            <w:div w:id="115567444">
              <w:marLeft w:val="0"/>
              <w:marRight w:val="0"/>
              <w:marTop w:val="0"/>
              <w:marBottom w:val="0"/>
              <w:divBdr>
                <w:top w:val="none" w:sz="0" w:space="0" w:color="auto"/>
                <w:left w:val="none" w:sz="0" w:space="0" w:color="auto"/>
                <w:bottom w:val="none" w:sz="0" w:space="0" w:color="auto"/>
                <w:right w:val="none" w:sz="0" w:space="0" w:color="auto"/>
              </w:divBdr>
            </w:div>
            <w:div w:id="145053329">
              <w:marLeft w:val="0"/>
              <w:marRight w:val="0"/>
              <w:marTop w:val="0"/>
              <w:marBottom w:val="0"/>
              <w:divBdr>
                <w:top w:val="none" w:sz="0" w:space="0" w:color="auto"/>
                <w:left w:val="none" w:sz="0" w:space="0" w:color="auto"/>
                <w:bottom w:val="none" w:sz="0" w:space="0" w:color="auto"/>
                <w:right w:val="none" w:sz="0" w:space="0" w:color="auto"/>
              </w:divBdr>
            </w:div>
            <w:div w:id="165167740">
              <w:marLeft w:val="0"/>
              <w:marRight w:val="0"/>
              <w:marTop w:val="0"/>
              <w:marBottom w:val="0"/>
              <w:divBdr>
                <w:top w:val="none" w:sz="0" w:space="0" w:color="auto"/>
                <w:left w:val="none" w:sz="0" w:space="0" w:color="auto"/>
                <w:bottom w:val="none" w:sz="0" w:space="0" w:color="auto"/>
                <w:right w:val="none" w:sz="0" w:space="0" w:color="auto"/>
              </w:divBdr>
            </w:div>
            <w:div w:id="172653732">
              <w:marLeft w:val="0"/>
              <w:marRight w:val="0"/>
              <w:marTop w:val="0"/>
              <w:marBottom w:val="0"/>
              <w:divBdr>
                <w:top w:val="none" w:sz="0" w:space="0" w:color="auto"/>
                <w:left w:val="none" w:sz="0" w:space="0" w:color="auto"/>
                <w:bottom w:val="none" w:sz="0" w:space="0" w:color="auto"/>
                <w:right w:val="none" w:sz="0" w:space="0" w:color="auto"/>
              </w:divBdr>
            </w:div>
            <w:div w:id="281957228">
              <w:marLeft w:val="0"/>
              <w:marRight w:val="0"/>
              <w:marTop w:val="0"/>
              <w:marBottom w:val="0"/>
              <w:divBdr>
                <w:top w:val="none" w:sz="0" w:space="0" w:color="auto"/>
                <w:left w:val="none" w:sz="0" w:space="0" w:color="auto"/>
                <w:bottom w:val="none" w:sz="0" w:space="0" w:color="auto"/>
                <w:right w:val="none" w:sz="0" w:space="0" w:color="auto"/>
              </w:divBdr>
            </w:div>
            <w:div w:id="412624973">
              <w:marLeft w:val="0"/>
              <w:marRight w:val="0"/>
              <w:marTop w:val="0"/>
              <w:marBottom w:val="0"/>
              <w:divBdr>
                <w:top w:val="none" w:sz="0" w:space="0" w:color="auto"/>
                <w:left w:val="none" w:sz="0" w:space="0" w:color="auto"/>
                <w:bottom w:val="none" w:sz="0" w:space="0" w:color="auto"/>
                <w:right w:val="none" w:sz="0" w:space="0" w:color="auto"/>
              </w:divBdr>
            </w:div>
            <w:div w:id="425342839">
              <w:marLeft w:val="0"/>
              <w:marRight w:val="0"/>
              <w:marTop w:val="0"/>
              <w:marBottom w:val="0"/>
              <w:divBdr>
                <w:top w:val="none" w:sz="0" w:space="0" w:color="auto"/>
                <w:left w:val="none" w:sz="0" w:space="0" w:color="auto"/>
                <w:bottom w:val="none" w:sz="0" w:space="0" w:color="auto"/>
                <w:right w:val="none" w:sz="0" w:space="0" w:color="auto"/>
              </w:divBdr>
            </w:div>
            <w:div w:id="490145868">
              <w:marLeft w:val="0"/>
              <w:marRight w:val="0"/>
              <w:marTop w:val="0"/>
              <w:marBottom w:val="0"/>
              <w:divBdr>
                <w:top w:val="none" w:sz="0" w:space="0" w:color="auto"/>
                <w:left w:val="none" w:sz="0" w:space="0" w:color="auto"/>
                <w:bottom w:val="none" w:sz="0" w:space="0" w:color="auto"/>
                <w:right w:val="none" w:sz="0" w:space="0" w:color="auto"/>
              </w:divBdr>
            </w:div>
            <w:div w:id="501243462">
              <w:marLeft w:val="0"/>
              <w:marRight w:val="0"/>
              <w:marTop w:val="0"/>
              <w:marBottom w:val="0"/>
              <w:divBdr>
                <w:top w:val="none" w:sz="0" w:space="0" w:color="auto"/>
                <w:left w:val="none" w:sz="0" w:space="0" w:color="auto"/>
                <w:bottom w:val="none" w:sz="0" w:space="0" w:color="auto"/>
                <w:right w:val="none" w:sz="0" w:space="0" w:color="auto"/>
              </w:divBdr>
            </w:div>
            <w:div w:id="517817417">
              <w:marLeft w:val="0"/>
              <w:marRight w:val="0"/>
              <w:marTop w:val="0"/>
              <w:marBottom w:val="0"/>
              <w:divBdr>
                <w:top w:val="none" w:sz="0" w:space="0" w:color="auto"/>
                <w:left w:val="none" w:sz="0" w:space="0" w:color="auto"/>
                <w:bottom w:val="none" w:sz="0" w:space="0" w:color="auto"/>
                <w:right w:val="none" w:sz="0" w:space="0" w:color="auto"/>
              </w:divBdr>
            </w:div>
            <w:div w:id="616451785">
              <w:marLeft w:val="0"/>
              <w:marRight w:val="0"/>
              <w:marTop w:val="0"/>
              <w:marBottom w:val="0"/>
              <w:divBdr>
                <w:top w:val="none" w:sz="0" w:space="0" w:color="auto"/>
                <w:left w:val="none" w:sz="0" w:space="0" w:color="auto"/>
                <w:bottom w:val="none" w:sz="0" w:space="0" w:color="auto"/>
                <w:right w:val="none" w:sz="0" w:space="0" w:color="auto"/>
              </w:divBdr>
            </w:div>
            <w:div w:id="641888062">
              <w:marLeft w:val="0"/>
              <w:marRight w:val="0"/>
              <w:marTop w:val="0"/>
              <w:marBottom w:val="0"/>
              <w:divBdr>
                <w:top w:val="none" w:sz="0" w:space="0" w:color="auto"/>
                <w:left w:val="none" w:sz="0" w:space="0" w:color="auto"/>
                <w:bottom w:val="none" w:sz="0" w:space="0" w:color="auto"/>
                <w:right w:val="none" w:sz="0" w:space="0" w:color="auto"/>
              </w:divBdr>
            </w:div>
            <w:div w:id="654451564">
              <w:marLeft w:val="0"/>
              <w:marRight w:val="0"/>
              <w:marTop w:val="0"/>
              <w:marBottom w:val="0"/>
              <w:divBdr>
                <w:top w:val="none" w:sz="0" w:space="0" w:color="auto"/>
                <w:left w:val="none" w:sz="0" w:space="0" w:color="auto"/>
                <w:bottom w:val="none" w:sz="0" w:space="0" w:color="auto"/>
                <w:right w:val="none" w:sz="0" w:space="0" w:color="auto"/>
              </w:divBdr>
            </w:div>
            <w:div w:id="906455389">
              <w:marLeft w:val="0"/>
              <w:marRight w:val="0"/>
              <w:marTop w:val="0"/>
              <w:marBottom w:val="0"/>
              <w:divBdr>
                <w:top w:val="none" w:sz="0" w:space="0" w:color="auto"/>
                <w:left w:val="none" w:sz="0" w:space="0" w:color="auto"/>
                <w:bottom w:val="none" w:sz="0" w:space="0" w:color="auto"/>
                <w:right w:val="none" w:sz="0" w:space="0" w:color="auto"/>
              </w:divBdr>
            </w:div>
            <w:div w:id="1013150438">
              <w:marLeft w:val="0"/>
              <w:marRight w:val="0"/>
              <w:marTop w:val="0"/>
              <w:marBottom w:val="0"/>
              <w:divBdr>
                <w:top w:val="none" w:sz="0" w:space="0" w:color="auto"/>
                <w:left w:val="none" w:sz="0" w:space="0" w:color="auto"/>
                <w:bottom w:val="none" w:sz="0" w:space="0" w:color="auto"/>
                <w:right w:val="none" w:sz="0" w:space="0" w:color="auto"/>
              </w:divBdr>
            </w:div>
            <w:div w:id="1037386803">
              <w:marLeft w:val="0"/>
              <w:marRight w:val="0"/>
              <w:marTop w:val="0"/>
              <w:marBottom w:val="0"/>
              <w:divBdr>
                <w:top w:val="none" w:sz="0" w:space="0" w:color="auto"/>
                <w:left w:val="none" w:sz="0" w:space="0" w:color="auto"/>
                <w:bottom w:val="none" w:sz="0" w:space="0" w:color="auto"/>
                <w:right w:val="none" w:sz="0" w:space="0" w:color="auto"/>
              </w:divBdr>
            </w:div>
            <w:div w:id="1148400762">
              <w:marLeft w:val="0"/>
              <w:marRight w:val="0"/>
              <w:marTop w:val="0"/>
              <w:marBottom w:val="0"/>
              <w:divBdr>
                <w:top w:val="none" w:sz="0" w:space="0" w:color="auto"/>
                <w:left w:val="none" w:sz="0" w:space="0" w:color="auto"/>
                <w:bottom w:val="none" w:sz="0" w:space="0" w:color="auto"/>
                <w:right w:val="none" w:sz="0" w:space="0" w:color="auto"/>
              </w:divBdr>
            </w:div>
            <w:div w:id="1174228363">
              <w:marLeft w:val="0"/>
              <w:marRight w:val="0"/>
              <w:marTop w:val="0"/>
              <w:marBottom w:val="0"/>
              <w:divBdr>
                <w:top w:val="none" w:sz="0" w:space="0" w:color="auto"/>
                <w:left w:val="none" w:sz="0" w:space="0" w:color="auto"/>
                <w:bottom w:val="none" w:sz="0" w:space="0" w:color="auto"/>
                <w:right w:val="none" w:sz="0" w:space="0" w:color="auto"/>
              </w:divBdr>
            </w:div>
            <w:div w:id="1218279197">
              <w:marLeft w:val="0"/>
              <w:marRight w:val="0"/>
              <w:marTop w:val="0"/>
              <w:marBottom w:val="0"/>
              <w:divBdr>
                <w:top w:val="none" w:sz="0" w:space="0" w:color="auto"/>
                <w:left w:val="none" w:sz="0" w:space="0" w:color="auto"/>
                <w:bottom w:val="none" w:sz="0" w:space="0" w:color="auto"/>
                <w:right w:val="none" w:sz="0" w:space="0" w:color="auto"/>
              </w:divBdr>
            </w:div>
            <w:div w:id="1247419625">
              <w:marLeft w:val="0"/>
              <w:marRight w:val="0"/>
              <w:marTop w:val="0"/>
              <w:marBottom w:val="0"/>
              <w:divBdr>
                <w:top w:val="none" w:sz="0" w:space="0" w:color="auto"/>
                <w:left w:val="none" w:sz="0" w:space="0" w:color="auto"/>
                <w:bottom w:val="none" w:sz="0" w:space="0" w:color="auto"/>
                <w:right w:val="none" w:sz="0" w:space="0" w:color="auto"/>
              </w:divBdr>
            </w:div>
            <w:div w:id="1251430390">
              <w:marLeft w:val="0"/>
              <w:marRight w:val="0"/>
              <w:marTop w:val="0"/>
              <w:marBottom w:val="0"/>
              <w:divBdr>
                <w:top w:val="none" w:sz="0" w:space="0" w:color="auto"/>
                <w:left w:val="none" w:sz="0" w:space="0" w:color="auto"/>
                <w:bottom w:val="none" w:sz="0" w:space="0" w:color="auto"/>
                <w:right w:val="none" w:sz="0" w:space="0" w:color="auto"/>
              </w:divBdr>
            </w:div>
            <w:div w:id="1259018979">
              <w:marLeft w:val="0"/>
              <w:marRight w:val="0"/>
              <w:marTop w:val="0"/>
              <w:marBottom w:val="0"/>
              <w:divBdr>
                <w:top w:val="none" w:sz="0" w:space="0" w:color="auto"/>
                <w:left w:val="none" w:sz="0" w:space="0" w:color="auto"/>
                <w:bottom w:val="none" w:sz="0" w:space="0" w:color="auto"/>
                <w:right w:val="none" w:sz="0" w:space="0" w:color="auto"/>
              </w:divBdr>
            </w:div>
            <w:div w:id="1285773248">
              <w:marLeft w:val="0"/>
              <w:marRight w:val="0"/>
              <w:marTop w:val="0"/>
              <w:marBottom w:val="0"/>
              <w:divBdr>
                <w:top w:val="none" w:sz="0" w:space="0" w:color="auto"/>
                <w:left w:val="none" w:sz="0" w:space="0" w:color="auto"/>
                <w:bottom w:val="none" w:sz="0" w:space="0" w:color="auto"/>
                <w:right w:val="none" w:sz="0" w:space="0" w:color="auto"/>
              </w:divBdr>
            </w:div>
            <w:div w:id="1321350381">
              <w:marLeft w:val="0"/>
              <w:marRight w:val="0"/>
              <w:marTop w:val="0"/>
              <w:marBottom w:val="0"/>
              <w:divBdr>
                <w:top w:val="none" w:sz="0" w:space="0" w:color="auto"/>
                <w:left w:val="none" w:sz="0" w:space="0" w:color="auto"/>
                <w:bottom w:val="none" w:sz="0" w:space="0" w:color="auto"/>
                <w:right w:val="none" w:sz="0" w:space="0" w:color="auto"/>
              </w:divBdr>
            </w:div>
            <w:div w:id="1336803545">
              <w:marLeft w:val="0"/>
              <w:marRight w:val="0"/>
              <w:marTop w:val="0"/>
              <w:marBottom w:val="0"/>
              <w:divBdr>
                <w:top w:val="none" w:sz="0" w:space="0" w:color="auto"/>
                <w:left w:val="none" w:sz="0" w:space="0" w:color="auto"/>
                <w:bottom w:val="none" w:sz="0" w:space="0" w:color="auto"/>
                <w:right w:val="none" w:sz="0" w:space="0" w:color="auto"/>
              </w:divBdr>
            </w:div>
            <w:div w:id="1396317885">
              <w:marLeft w:val="0"/>
              <w:marRight w:val="0"/>
              <w:marTop w:val="0"/>
              <w:marBottom w:val="0"/>
              <w:divBdr>
                <w:top w:val="none" w:sz="0" w:space="0" w:color="auto"/>
                <w:left w:val="none" w:sz="0" w:space="0" w:color="auto"/>
                <w:bottom w:val="none" w:sz="0" w:space="0" w:color="auto"/>
                <w:right w:val="none" w:sz="0" w:space="0" w:color="auto"/>
              </w:divBdr>
            </w:div>
            <w:div w:id="1641181529">
              <w:marLeft w:val="0"/>
              <w:marRight w:val="0"/>
              <w:marTop w:val="0"/>
              <w:marBottom w:val="0"/>
              <w:divBdr>
                <w:top w:val="none" w:sz="0" w:space="0" w:color="auto"/>
                <w:left w:val="none" w:sz="0" w:space="0" w:color="auto"/>
                <w:bottom w:val="none" w:sz="0" w:space="0" w:color="auto"/>
                <w:right w:val="none" w:sz="0" w:space="0" w:color="auto"/>
              </w:divBdr>
            </w:div>
            <w:div w:id="1796753881">
              <w:marLeft w:val="0"/>
              <w:marRight w:val="0"/>
              <w:marTop w:val="0"/>
              <w:marBottom w:val="0"/>
              <w:divBdr>
                <w:top w:val="none" w:sz="0" w:space="0" w:color="auto"/>
                <w:left w:val="none" w:sz="0" w:space="0" w:color="auto"/>
                <w:bottom w:val="none" w:sz="0" w:space="0" w:color="auto"/>
                <w:right w:val="none" w:sz="0" w:space="0" w:color="auto"/>
              </w:divBdr>
            </w:div>
            <w:div w:id="1887255618">
              <w:marLeft w:val="0"/>
              <w:marRight w:val="0"/>
              <w:marTop w:val="0"/>
              <w:marBottom w:val="0"/>
              <w:divBdr>
                <w:top w:val="none" w:sz="0" w:space="0" w:color="auto"/>
                <w:left w:val="none" w:sz="0" w:space="0" w:color="auto"/>
                <w:bottom w:val="none" w:sz="0" w:space="0" w:color="auto"/>
                <w:right w:val="none" w:sz="0" w:space="0" w:color="auto"/>
              </w:divBdr>
            </w:div>
            <w:div w:id="2081096097">
              <w:marLeft w:val="0"/>
              <w:marRight w:val="0"/>
              <w:marTop w:val="0"/>
              <w:marBottom w:val="0"/>
              <w:divBdr>
                <w:top w:val="none" w:sz="0" w:space="0" w:color="auto"/>
                <w:left w:val="none" w:sz="0" w:space="0" w:color="auto"/>
                <w:bottom w:val="none" w:sz="0" w:space="0" w:color="auto"/>
                <w:right w:val="none" w:sz="0" w:space="0" w:color="auto"/>
              </w:divBdr>
            </w:div>
            <w:div w:id="2120759123">
              <w:marLeft w:val="0"/>
              <w:marRight w:val="0"/>
              <w:marTop w:val="0"/>
              <w:marBottom w:val="0"/>
              <w:divBdr>
                <w:top w:val="none" w:sz="0" w:space="0" w:color="auto"/>
                <w:left w:val="none" w:sz="0" w:space="0" w:color="auto"/>
                <w:bottom w:val="none" w:sz="0" w:space="0" w:color="auto"/>
                <w:right w:val="none" w:sz="0" w:space="0" w:color="auto"/>
              </w:divBdr>
            </w:div>
            <w:div w:id="21296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368">
      <w:bodyDiv w:val="1"/>
      <w:marLeft w:val="0"/>
      <w:marRight w:val="0"/>
      <w:marTop w:val="0"/>
      <w:marBottom w:val="0"/>
      <w:divBdr>
        <w:top w:val="none" w:sz="0" w:space="0" w:color="auto"/>
        <w:left w:val="none" w:sz="0" w:space="0" w:color="auto"/>
        <w:bottom w:val="none" w:sz="0" w:space="0" w:color="auto"/>
        <w:right w:val="none" w:sz="0" w:space="0" w:color="auto"/>
      </w:divBdr>
    </w:div>
    <w:div w:id="221914369">
      <w:bodyDiv w:val="1"/>
      <w:marLeft w:val="0"/>
      <w:marRight w:val="0"/>
      <w:marTop w:val="0"/>
      <w:marBottom w:val="0"/>
      <w:divBdr>
        <w:top w:val="none" w:sz="0" w:space="0" w:color="auto"/>
        <w:left w:val="none" w:sz="0" w:space="0" w:color="auto"/>
        <w:bottom w:val="none" w:sz="0" w:space="0" w:color="auto"/>
        <w:right w:val="none" w:sz="0" w:space="0" w:color="auto"/>
      </w:divBdr>
    </w:div>
    <w:div w:id="231892393">
      <w:bodyDiv w:val="1"/>
      <w:marLeft w:val="0"/>
      <w:marRight w:val="0"/>
      <w:marTop w:val="0"/>
      <w:marBottom w:val="0"/>
      <w:divBdr>
        <w:top w:val="none" w:sz="0" w:space="0" w:color="auto"/>
        <w:left w:val="none" w:sz="0" w:space="0" w:color="auto"/>
        <w:bottom w:val="none" w:sz="0" w:space="0" w:color="auto"/>
        <w:right w:val="none" w:sz="0" w:space="0" w:color="auto"/>
      </w:divBdr>
      <w:divsChild>
        <w:div w:id="60103912">
          <w:marLeft w:val="0"/>
          <w:marRight w:val="0"/>
          <w:marTop w:val="0"/>
          <w:marBottom w:val="0"/>
          <w:divBdr>
            <w:top w:val="none" w:sz="0" w:space="0" w:color="auto"/>
            <w:left w:val="none" w:sz="0" w:space="0" w:color="auto"/>
            <w:bottom w:val="none" w:sz="0" w:space="0" w:color="auto"/>
            <w:right w:val="none" w:sz="0" w:space="0" w:color="auto"/>
          </w:divBdr>
          <w:divsChild>
            <w:div w:id="90393903">
              <w:marLeft w:val="0"/>
              <w:marRight w:val="0"/>
              <w:marTop w:val="0"/>
              <w:marBottom w:val="0"/>
              <w:divBdr>
                <w:top w:val="none" w:sz="0" w:space="0" w:color="auto"/>
                <w:left w:val="none" w:sz="0" w:space="0" w:color="auto"/>
                <w:bottom w:val="none" w:sz="0" w:space="0" w:color="auto"/>
                <w:right w:val="none" w:sz="0" w:space="0" w:color="auto"/>
              </w:divBdr>
            </w:div>
            <w:div w:id="263728790">
              <w:marLeft w:val="0"/>
              <w:marRight w:val="0"/>
              <w:marTop w:val="0"/>
              <w:marBottom w:val="0"/>
              <w:divBdr>
                <w:top w:val="none" w:sz="0" w:space="0" w:color="auto"/>
                <w:left w:val="none" w:sz="0" w:space="0" w:color="auto"/>
                <w:bottom w:val="none" w:sz="0" w:space="0" w:color="auto"/>
                <w:right w:val="none" w:sz="0" w:space="0" w:color="auto"/>
              </w:divBdr>
            </w:div>
            <w:div w:id="561715715">
              <w:marLeft w:val="0"/>
              <w:marRight w:val="0"/>
              <w:marTop w:val="0"/>
              <w:marBottom w:val="0"/>
              <w:divBdr>
                <w:top w:val="none" w:sz="0" w:space="0" w:color="auto"/>
                <w:left w:val="none" w:sz="0" w:space="0" w:color="auto"/>
                <w:bottom w:val="none" w:sz="0" w:space="0" w:color="auto"/>
                <w:right w:val="none" w:sz="0" w:space="0" w:color="auto"/>
              </w:divBdr>
            </w:div>
            <w:div w:id="710541709">
              <w:marLeft w:val="0"/>
              <w:marRight w:val="0"/>
              <w:marTop w:val="0"/>
              <w:marBottom w:val="0"/>
              <w:divBdr>
                <w:top w:val="none" w:sz="0" w:space="0" w:color="auto"/>
                <w:left w:val="none" w:sz="0" w:space="0" w:color="auto"/>
                <w:bottom w:val="none" w:sz="0" w:space="0" w:color="auto"/>
                <w:right w:val="none" w:sz="0" w:space="0" w:color="auto"/>
              </w:divBdr>
            </w:div>
            <w:div w:id="780106929">
              <w:marLeft w:val="0"/>
              <w:marRight w:val="0"/>
              <w:marTop w:val="0"/>
              <w:marBottom w:val="0"/>
              <w:divBdr>
                <w:top w:val="none" w:sz="0" w:space="0" w:color="auto"/>
                <w:left w:val="none" w:sz="0" w:space="0" w:color="auto"/>
                <w:bottom w:val="none" w:sz="0" w:space="0" w:color="auto"/>
                <w:right w:val="none" w:sz="0" w:space="0" w:color="auto"/>
              </w:divBdr>
            </w:div>
            <w:div w:id="903221024">
              <w:marLeft w:val="0"/>
              <w:marRight w:val="0"/>
              <w:marTop w:val="0"/>
              <w:marBottom w:val="0"/>
              <w:divBdr>
                <w:top w:val="none" w:sz="0" w:space="0" w:color="auto"/>
                <w:left w:val="none" w:sz="0" w:space="0" w:color="auto"/>
                <w:bottom w:val="none" w:sz="0" w:space="0" w:color="auto"/>
                <w:right w:val="none" w:sz="0" w:space="0" w:color="auto"/>
              </w:divBdr>
            </w:div>
            <w:div w:id="911742126">
              <w:marLeft w:val="0"/>
              <w:marRight w:val="0"/>
              <w:marTop w:val="0"/>
              <w:marBottom w:val="0"/>
              <w:divBdr>
                <w:top w:val="none" w:sz="0" w:space="0" w:color="auto"/>
                <w:left w:val="none" w:sz="0" w:space="0" w:color="auto"/>
                <w:bottom w:val="none" w:sz="0" w:space="0" w:color="auto"/>
                <w:right w:val="none" w:sz="0" w:space="0" w:color="auto"/>
              </w:divBdr>
            </w:div>
            <w:div w:id="1044448983">
              <w:marLeft w:val="0"/>
              <w:marRight w:val="0"/>
              <w:marTop w:val="0"/>
              <w:marBottom w:val="0"/>
              <w:divBdr>
                <w:top w:val="none" w:sz="0" w:space="0" w:color="auto"/>
                <w:left w:val="none" w:sz="0" w:space="0" w:color="auto"/>
                <w:bottom w:val="none" w:sz="0" w:space="0" w:color="auto"/>
                <w:right w:val="none" w:sz="0" w:space="0" w:color="auto"/>
              </w:divBdr>
            </w:div>
            <w:div w:id="1087385779">
              <w:marLeft w:val="0"/>
              <w:marRight w:val="0"/>
              <w:marTop w:val="0"/>
              <w:marBottom w:val="0"/>
              <w:divBdr>
                <w:top w:val="none" w:sz="0" w:space="0" w:color="auto"/>
                <w:left w:val="none" w:sz="0" w:space="0" w:color="auto"/>
                <w:bottom w:val="none" w:sz="0" w:space="0" w:color="auto"/>
                <w:right w:val="none" w:sz="0" w:space="0" w:color="auto"/>
              </w:divBdr>
            </w:div>
            <w:div w:id="1093236416">
              <w:marLeft w:val="0"/>
              <w:marRight w:val="0"/>
              <w:marTop w:val="0"/>
              <w:marBottom w:val="0"/>
              <w:divBdr>
                <w:top w:val="none" w:sz="0" w:space="0" w:color="auto"/>
                <w:left w:val="none" w:sz="0" w:space="0" w:color="auto"/>
                <w:bottom w:val="none" w:sz="0" w:space="0" w:color="auto"/>
                <w:right w:val="none" w:sz="0" w:space="0" w:color="auto"/>
              </w:divBdr>
            </w:div>
            <w:div w:id="1107969137">
              <w:marLeft w:val="0"/>
              <w:marRight w:val="0"/>
              <w:marTop w:val="0"/>
              <w:marBottom w:val="0"/>
              <w:divBdr>
                <w:top w:val="none" w:sz="0" w:space="0" w:color="auto"/>
                <w:left w:val="none" w:sz="0" w:space="0" w:color="auto"/>
                <w:bottom w:val="none" w:sz="0" w:space="0" w:color="auto"/>
                <w:right w:val="none" w:sz="0" w:space="0" w:color="auto"/>
              </w:divBdr>
            </w:div>
            <w:div w:id="1217157672">
              <w:marLeft w:val="0"/>
              <w:marRight w:val="0"/>
              <w:marTop w:val="0"/>
              <w:marBottom w:val="0"/>
              <w:divBdr>
                <w:top w:val="none" w:sz="0" w:space="0" w:color="auto"/>
                <w:left w:val="none" w:sz="0" w:space="0" w:color="auto"/>
                <w:bottom w:val="none" w:sz="0" w:space="0" w:color="auto"/>
                <w:right w:val="none" w:sz="0" w:space="0" w:color="auto"/>
              </w:divBdr>
            </w:div>
            <w:div w:id="1224676872">
              <w:marLeft w:val="0"/>
              <w:marRight w:val="0"/>
              <w:marTop w:val="0"/>
              <w:marBottom w:val="0"/>
              <w:divBdr>
                <w:top w:val="none" w:sz="0" w:space="0" w:color="auto"/>
                <w:left w:val="none" w:sz="0" w:space="0" w:color="auto"/>
                <w:bottom w:val="none" w:sz="0" w:space="0" w:color="auto"/>
                <w:right w:val="none" w:sz="0" w:space="0" w:color="auto"/>
              </w:divBdr>
            </w:div>
            <w:div w:id="1339381350">
              <w:marLeft w:val="0"/>
              <w:marRight w:val="0"/>
              <w:marTop w:val="0"/>
              <w:marBottom w:val="0"/>
              <w:divBdr>
                <w:top w:val="none" w:sz="0" w:space="0" w:color="auto"/>
                <w:left w:val="none" w:sz="0" w:space="0" w:color="auto"/>
                <w:bottom w:val="none" w:sz="0" w:space="0" w:color="auto"/>
                <w:right w:val="none" w:sz="0" w:space="0" w:color="auto"/>
              </w:divBdr>
            </w:div>
            <w:div w:id="1387602183">
              <w:marLeft w:val="0"/>
              <w:marRight w:val="0"/>
              <w:marTop w:val="0"/>
              <w:marBottom w:val="0"/>
              <w:divBdr>
                <w:top w:val="none" w:sz="0" w:space="0" w:color="auto"/>
                <w:left w:val="none" w:sz="0" w:space="0" w:color="auto"/>
                <w:bottom w:val="none" w:sz="0" w:space="0" w:color="auto"/>
                <w:right w:val="none" w:sz="0" w:space="0" w:color="auto"/>
              </w:divBdr>
            </w:div>
            <w:div w:id="1467163619">
              <w:marLeft w:val="0"/>
              <w:marRight w:val="0"/>
              <w:marTop w:val="0"/>
              <w:marBottom w:val="0"/>
              <w:divBdr>
                <w:top w:val="none" w:sz="0" w:space="0" w:color="auto"/>
                <w:left w:val="none" w:sz="0" w:space="0" w:color="auto"/>
                <w:bottom w:val="none" w:sz="0" w:space="0" w:color="auto"/>
                <w:right w:val="none" w:sz="0" w:space="0" w:color="auto"/>
              </w:divBdr>
            </w:div>
            <w:div w:id="1567448451">
              <w:marLeft w:val="0"/>
              <w:marRight w:val="0"/>
              <w:marTop w:val="0"/>
              <w:marBottom w:val="0"/>
              <w:divBdr>
                <w:top w:val="none" w:sz="0" w:space="0" w:color="auto"/>
                <w:left w:val="none" w:sz="0" w:space="0" w:color="auto"/>
                <w:bottom w:val="none" w:sz="0" w:space="0" w:color="auto"/>
                <w:right w:val="none" w:sz="0" w:space="0" w:color="auto"/>
              </w:divBdr>
            </w:div>
            <w:div w:id="1721588290">
              <w:marLeft w:val="0"/>
              <w:marRight w:val="0"/>
              <w:marTop w:val="0"/>
              <w:marBottom w:val="0"/>
              <w:divBdr>
                <w:top w:val="none" w:sz="0" w:space="0" w:color="auto"/>
                <w:left w:val="none" w:sz="0" w:space="0" w:color="auto"/>
                <w:bottom w:val="none" w:sz="0" w:space="0" w:color="auto"/>
                <w:right w:val="none" w:sz="0" w:space="0" w:color="auto"/>
              </w:divBdr>
            </w:div>
            <w:div w:id="1842772163">
              <w:marLeft w:val="0"/>
              <w:marRight w:val="0"/>
              <w:marTop w:val="0"/>
              <w:marBottom w:val="0"/>
              <w:divBdr>
                <w:top w:val="none" w:sz="0" w:space="0" w:color="auto"/>
                <w:left w:val="none" w:sz="0" w:space="0" w:color="auto"/>
                <w:bottom w:val="none" w:sz="0" w:space="0" w:color="auto"/>
                <w:right w:val="none" w:sz="0" w:space="0" w:color="auto"/>
              </w:divBdr>
            </w:div>
            <w:div w:id="1889947259">
              <w:marLeft w:val="0"/>
              <w:marRight w:val="0"/>
              <w:marTop w:val="0"/>
              <w:marBottom w:val="0"/>
              <w:divBdr>
                <w:top w:val="none" w:sz="0" w:space="0" w:color="auto"/>
                <w:left w:val="none" w:sz="0" w:space="0" w:color="auto"/>
                <w:bottom w:val="none" w:sz="0" w:space="0" w:color="auto"/>
                <w:right w:val="none" w:sz="0" w:space="0" w:color="auto"/>
              </w:divBdr>
            </w:div>
            <w:div w:id="1899895926">
              <w:marLeft w:val="0"/>
              <w:marRight w:val="0"/>
              <w:marTop w:val="0"/>
              <w:marBottom w:val="0"/>
              <w:divBdr>
                <w:top w:val="none" w:sz="0" w:space="0" w:color="auto"/>
                <w:left w:val="none" w:sz="0" w:space="0" w:color="auto"/>
                <w:bottom w:val="none" w:sz="0" w:space="0" w:color="auto"/>
                <w:right w:val="none" w:sz="0" w:space="0" w:color="auto"/>
              </w:divBdr>
            </w:div>
            <w:div w:id="1968850132">
              <w:marLeft w:val="0"/>
              <w:marRight w:val="0"/>
              <w:marTop w:val="0"/>
              <w:marBottom w:val="0"/>
              <w:divBdr>
                <w:top w:val="none" w:sz="0" w:space="0" w:color="auto"/>
                <w:left w:val="none" w:sz="0" w:space="0" w:color="auto"/>
                <w:bottom w:val="none" w:sz="0" w:space="0" w:color="auto"/>
                <w:right w:val="none" w:sz="0" w:space="0" w:color="auto"/>
              </w:divBdr>
            </w:div>
            <w:div w:id="2036730449">
              <w:marLeft w:val="0"/>
              <w:marRight w:val="0"/>
              <w:marTop w:val="0"/>
              <w:marBottom w:val="0"/>
              <w:divBdr>
                <w:top w:val="none" w:sz="0" w:space="0" w:color="auto"/>
                <w:left w:val="none" w:sz="0" w:space="0" w:color="auto"/>
                <w:bottom w:val="none" w:sz="0" w:space="0" w:color="auto"/>
                <w:right w:val="none" w:sz="0" w:space="0" w:color="auto"/>
              </w:divBdr>
            </w:div>
            <w:div w:id="2096171666">
              <w:marLeft w:val="0"/>
              <w:marRight w:val="0"/>
              <w:marTop w:val="0"/>
              <w:marBottom w:val="0"/>
              <w:divBdr>
                <w:top w:val="none" w:sz="0" w:space="0" w:color="auto"/>
                <w:left w:val="none" w:sz="0" w:space="0" w:color="auto"/>
                <w:bottom w:val="none" w:sz="0" w:space="0" w:color="auto"/>
                <w:right w:val="none" w:sz="0" w:space="0" w:color="auto"/>
              </w:divBdr>
            </w:div>
            <w:div w:id="2116751659">
              <w:marLeft w:val="0"/>
              <w:marRight w:val="0"/>
              <w:marTop w:val="0"/>
              <w:marBottom w:val="0"/>
              <w:divBdr>
                <w:top w:val="none" w:sz="0" w:space="0" w:color="auto"/>
                <w:left w:val="none" w:sz="0" w:space="0" w:color="auto"/>
                <w:bottom w:val="none" w:sz="0" w:space="0" w:color="auto"/>
                <w:right w:val="none" w:sz="0" w:space="0" w:color="auto"/>
              </w:divBdr>
            </w:div>
            <w:div w:id="214022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71524">
      <w:bodyDiv w:val="1"/>
      <w:marLeft w:val="0"/>
      <w:marRight w:val="0"/>
      <w:marTop w:val="0"/>
      <w:marBottom w:val="0"/>
      <w:divBdr>
        <w:top w:val="none" w:sz="0" w:space="0" w:color="auto"/>
        <w:left w:val="none" w:sz="0" w:space="0" w:color="auto"/>
        <w:bottom w:val="none" w:sz="0" w:space="0" w:color="auto"/>
        <w:right w:val="none" w:sz="0" w:space="0" w:color="auto"/>
      </w:divBdr>
      <w:divsChild>
        <w:div w:id="2072000116">
          <w:marLeft w:val="0"/>
          <w:marRight w:val="0"/>
          <w:marTop w:val="0"/>
          <w:marBottom w:val="0"/>
          <w:divBdr>
            <w:top w:val="none" w:sz="0" w:space="0" w:color="auto"/>
            <w:left w:val="none" w:sz="0" w:space="0" w:color="auto"/>
            <w:bottom w:val="none" w:sz="0" w:space="0" w:color="auto"/>
            <w:right w:val="none" w:sz="0" w:space="0" w:color="auto"/>
          </w:divBdr>
          <w:divsChild>
            <w:div w:id="11106802">
              <w:marLeft w:val="0"/>
              <w:marRight w:val="0"/>
              <w:marTop w:val="0"/>
              <w:marBottom w:val="0"/>
              <w:divBdr>
                <w:top w:val="none" w:sz="0" w:space="0" w:color="auto"/>
                <w:left w:val="none" w:sz="0" w:space="0" w:color="auto"/>
                <w:bottom w:val="none" w:sz="0" w:space="0" w:color="auto"/>
                <w:right w:val="none" w:sz="0" w:space="0" w:color="auto"/>
              </w:divBdr>
            </w:div>
            <w:div w:id="25495640">
              <w:marLeft w:val="0"/>
              <w:marRight w:val="0"/>
              <w:marTop w:val="0"/>
              <w:marBottom w:val="0"/>
              <w:divBdr>
                <w:top w:val="none" w:sz="0" w:space="0" w:color="auto"/>
                <w:left w:val="none" w:sz="0" w:space="0" w:color="auto"/>
                <w:bottom w:val="none" w:sz="0" w:space="0" w:color="auto"/>
                <w:right w:val="none" w:sz="0" w:space="0" w:color="auto"/>
              </w:divBdr>
            </w:div>
            <w:div w:id="48841741">
              <w:marLeft w:val="0"/>
              <w:marRight w:val="0"/>
              <w:marTop w:val="0"/>
              <w:marBottom w:val="0"/>
              <w:divBdr>
                <w:top w:val="none" w:sz="0" w:space="0" w:color="auto"/>
                <w:left w:val="none" w:sz="0" w:space="0" w:color="auto"/>
                <w:bottom w:val="none" w:sz="0" w:space="0" w:color="auto"/>
                <w:right w:val="none" w:sz="0" w:space="0" w:color="auto"/>
              </w:divBdr>
            </w:div>
            <w:div w:id="114297493">
              <w:marLeft w:val="0"/>
              <w:marRight w:val="0"/>
              <w:marTop w:val="0"/>
              <w:marBottom w:val="0"/>
              <w:divBdr>
                <w:top w:val="none" w:sz="0" w:space="0" w:color="auto"/>
                <w:left w:val="none" w:sz="0" w:space="0" w:color="auto"/>
                <w:bottom w:val="none" w:sz="0" w:space="0" w:color="auto"/>
                <w:right w:val="none" w:sz="0" w:space="0" w:color="auto"/>
              </w:divBdr>
            </w:div>
            <w:div w:id="121508999">
              <w:marLeft w:val="0"/>
              <w:marRight w:val="0"/>
              <w:marTop w:val="0"/>
              <w:marBottom w:val="0"/>
              <w:divBdr>
                <w:top w:val="none" w:sz="0" w:space="0" w:color="auto"/>
                <w:left w:val="none" w:sz="0" w:space="0" w:color="auto"/>
                <w:bottom w:val="none" w:sz="0" w:space="0" w:color="auto"/>
                <w:right w:val="none" w:sz="0" w:space="0" w:color="auto"/>
              </w:divBdr>
            </w:div>
            <w:div w:id="162136434">
              <w:marLeft w:val="0"/>
              <w:marRight w:val="0"/>
              <w:marTop w:val="0"/>
              <w:marBottom w:val="0"/>
              <w:divBdr>
                <w:top w:val="none" w:sz="0" w:space="0" w:color="auto"/>
                <w:left w:val="none" w:sz="0" w:space="0" w:color="auto"/>
                <w:bottom w:val="none" w:sz="0" w:space="0" w:color="auto"/>
                <w:right w:val="none" w:sz="0" w:space="0" w:color="auto"/>
              </w:divBdr>
            </w:div>
            <w:div w:id="181096496">
              <w:marLeft w:val="0"/>
              <w:marRight w:val="0"/>
              <w:marTop w:val="0"/>
              <w:marBottom w:val="0"/>
              <w:divBdr>
                <w:top w:val="none" w:sz="0" w:space="0" w:color="auto"/>
                <w:left w:val="none" w:sz="0" w:space="0" w:color="auto"/>
                <w:bottom w:val="none" w:sz="0" w:space="0" w:color="auto"/>
                <w:right w:val="none" w:sz="0" w:space="0" w:color="auto"/>
              </w:divBdr>
            </w:div>
            <w:div w:id="231626746">
              <w:marLeft w:val="0"/>
              <w:marRight w:val="0"/>
              <w:marTop w:val="0"/>
              <w:marBottom w:val="0"/>
              <w:divBdr>
                <w:top w:val="none" w:sz="0" w:space="0" w:color="auto"/>
                <w:left w:val="none" w:sz="0" w:space="0" w:color="auto"/>
                <w:bottom w:val="none" w:sz="0" w:space="0" w:color="auto"/>
                <w:right w:val="none" w:sz="0" w:space="0" w:color="auto"/>
              </w:divBdr>
            </w:div>
            <w:div w:id="264386610">
              <w:marLeft w:val="0"/>
              <w:marRight w:val="0"/>
              <w:marTop w:val="0"/>
              <w:marBottom w:val="0"/>
              <w:divBdr>
                <w:top w:val="none" w:sz="0" w:space="0" w:color="auto"/>
                <w:left w:val="none" w:sz="0" w:space="0" w:color="auto"/>
                <w:bottom w:val="none" w:sz="0" w:space="0" w:color="auto"/>
                <w:right w:val="none" w:sz="0" w:space="0" w:color="auto"/>
              </w:divBdr>
            </w:div>
            <w:div w:id="333463296">
              <w:marLeft w:val="0"/>
              <w:marRight w:val="0"/>
              <w:marTop w:val="0"/>
              <w:marBottom w:val="0"/>
              <w:divBdr>
                <w:top w:val="none" w:sz="0" w:space="0" w:color="auto"/>
                <w:left w:val="none" w:sz="0" w:space="0" w:color="auto"/>
                <w:bottom w:val="none" w:sz="0" w:space="0" w:color="auto"/>
                <w:right w:val="none" w:sz="0" w:space="0" w:color="auto"/>
              </w:divBdr>
            </w:div>
            <w:div w:id="358435439">
              <w:marLeft w:val="0"/>
              <w:marRight w:val="0"/>
              <w:marTop w:val="0"/>
              <w:marBottom w:val="0"/>
              <w:divBdr>
                <w:top w:val="none" w:sz="0" w:space="0" w:color="auto"/>
                <w:left w:val="none" w:sz="0" w:space="0" w:color="auto"/>
                <w:bottom w:val="none" w:sz="0" w:space="0" w:color="auto"/>
                <w:right w:val="none" w:sz="0" w:space="0" w:color="auto"/>
              </w:divBdr>
            </w:div>
            <w:div w:id="386421458">
              <w:marLeft w:val="0"/>
              <w:marRight w:val="0"/>
              <w:marTop w:val="0"/>
              <w:marBottom w:val="0"/>
              <w:divBdr>
                <w:top w:val="none" w:sz="0" w:space="0" w:color="auto"/>
                <w:left w:val="none" w:sz="0" w:space="0" w:color="auto"/>
                <w:bottom w:val="none" w:sz="0" w:space="0" w:color="auto"/>
                <w:right w:val="none" w:sz="0" w:space="0" w:color="auto"/>
              </w:divBdr>
            </w:div>
            <w:div w:id="391075928">
              <w:marLeft w:val="0"/>
              <w:marRight w:val="0"/>
              <w:marTop w:val="0"/>
              <w:marBottom w:val="0"/>
              <w:divBdr>
                <w:top w:val="none" w:sz="0" w:space="0" w:color="auto"/>
                <w:left w:val="none" w:sz="0" w:space="0" w:color="auto"/>
                <w:bottom w:val="none" w:sz="0" w:space="0" w:color="auto"/>
                <w:right w:val="none" w:sz="0" w:space="0" w:color="auto"/>
              </w:divBdr>
            </w:div>
            <w:div w:id="477576885">
              <w:marLeft w:val="0"/>
              <w:marRight w:val="0"/>
              <w:marTop w:val="0"/>
              <w:marBottom w:val="0"/>
              <w:divBdr>
                <w:top w:val="none" w:sz="0" w:space="0" w:color="auto"/>
                <w:left w:val="none" w:sz="0" w:space="0" w:color="auto"/>
                <w:bottom w:val="none" w:sz="0" w:space="0" w:color="auto"/>
                <w:right w:val="none" w:sz="0" w:space="0" w:color="auto"/>
              </w:divBdr>
            </w:div>
            <w:div w:id="514808812">
              <w:marLeft w:val="0"/>
              <w:marRight w:val="0"/>
              <w:marTop w:val="0"/>
              <w:marBottom w:val="0"/>
              <w:divBdr>
                <w:top w:val="none" w:sz="0" w:space="0" w:color="auto"/>
                <w:left w:val="none" w:sz="0" w:space="0" w:color="auto"/>
                <w:bottom w:val="none" w:sz="0" w:space="0" w:color="auto"/>
                <w:right w:val="none" w:sz="0" w:space="0" w:color="auto"/>
              </w:divBdr>
            </w:div>
            <w:div w:id="515923843">
              <w:marLeft w:val="0"/>
              <w:marRight w:val="0"/>
              <w:marTop w:val="0"/>
              <w:marBottom w:val="0"/>
              <w:divBdr>
                <w:top w:val="none" w:sz="0" w:space="0" w:color="auto"/>
                <w:left w:val="none" w:sz="0" w:space="0" w:color="auto"/>
                <w:bottom w:val="none" w:sz="0" w:space="0" w:color="auto"/>
                <w:right w:val="none" w:sz="0" w:space="0" w:color="auto"/>
              </w:divBdr>
            </w:div>
            <w:div w:id="521937819">
              <w:marLeft w:val="0"/>
              <w:marRight w:val="0"/>
              <w:marTop w:val="0"/>
              <w:marBottom w:val="0"/>
              <w:divBdr>
                <w:top w:val="none" w:sz="0" w:space="0" w:color="auto"/>
                <w:left w:val="none" w:sz="0" w:space="0" w:color="auto"/>
                <w:bottom w:val="none" w:sz="0" w:space="0" w:color="auto"/>
                <w:right w:val="none" w:sz="0" w:space="0" w:color="auto"/>
              </w:divBdr>
            </w:div>
            <w:div w:id="706682999">
              <w:marLeft w:val="0"/>
              <w:marRight w:val="0"/>
              <w:marTop w:val="0"/>
              <w:marBottom w:val="0"/>
              <w:divBdr>
                <w:top w:val="none" w:sz="0" w:space="0" w:color="auto"/>
                <w:left w:val="none" w:sz="0" w:space="0" w:color="auto"/>
                <w:bottom w:val="none" w:sz="0" w:space="0" w:color="auto"/>
                <w:right w:val="none" w:sz="0" w:space="0" w:color="auto"/>
              </w:divBdr>
            </w:div>
            <w:div w:id="798377987">
              <w:marLeft w:val="0"/>
              <w:marRight w:val="0"/>
              <w:marTop w:val="0"/>
              <w:marBottom w:val="0"/>
              <w:divBdr>
                <w:top w:val="none" w:sz="0" w:space="0" w:color="auto"/>
                <w:left w:val="none" w:sz="0" w:space="0" w:color="auto"/>
                <w:bottom w:val="none" w:sz="0" w:space="0" w:color="auto"/>
                <w:right w:val="none" w:sz="0" w:space="0" w:color="auto"/>
              </w:divBdr>
            </w:div>
            <w:div w:id="800801698">
              <w:marLeft w:val="0"/>
              <w:marRight w:val="0"/>
              <w:marTop w:val="0"/>
              <w:marBottom w:val="0"/>
              <w:divBdr>
                <w:top w:val="none" w:sz="0" w:space="0" w:color="auto"/>
                <w:left w:val="none" w:sz="0" w:space="0" w:color="auto"/>
                <w:bottom w:val="none" w:sz="0" w:space="0" w:color="auto"/>
                <w:right w:val="none" w:sz="0" w:space="0" w:color="auto"/>
              </w:divBdr>
            </w:div>
            <w:div w:id="839005873">
              <w:marLeft w:val="0"/>
              <w:marRight w:val="0"/>
              <w:marTop w:val="0"/>
              <w:marBottom w:val="0"/>
              <w:divBdr>
                <w:top w:val="none" w:sz="0" w:space="0" w:color="auto"/>
                <w:left w:val="none" w:sz="0" w:space="0" w:color="auto"/>
                <w:bottom w:val="none" w:sz="0" w:space="0" w:color="auto"/>
                <w:right w:val="none" w:sz="0" w:space="0" w:color="auto"/>
              </w:divBdr>
            </w:div>
            <w:div w:id="1042484303">
              <w:marLeft w:val="0"/>
              <w:marRight w:val="0"/>
              <w:marTop w:val="0"/>
              <w:marBottom w:val="0"/>
              <w:divBdr>
                <w:top w:val="none" w:sz="0" w:space="0" w:color="auto"/>
                <w:left w:val="none" w:sz="0" w:space="0" w:color="auto"/>
                <w:bottom w:val="none" w:sz="0" w:space="0" w:color="auto"/>
                <w:right w:val="none" w:sz="0" w:space="0" w:color="auto"/>
              </w:divBdr>
            </w:div>
            <w:div w:id="1246842629">
              <w:marLeft w:val="0"/>
              <w:marRight w:val="0"/>
              <w:marTop w:val="0"/>
              <w:marBottom w:val="0"/>
              <w:divBdr>
                <w:top w:val="none" w:sz="0" w:space="0" w:color="auto"/>
                <w:left w:val="none" w:sz="0" w:space="0" w:color="auto"/>
                <w:bottom w:val="none" w:sz="0" w:space="0" w:color="auto"/>
                <w:right w:val="none" w:sz="0" w:space="0" w:color="auto"/>
              </w:divBdr>
            </w:div>
            <w:div w:id="1287394206">
              <w:marLeft w:val="0"/>
              <w:marRight w:val="0"/>
              <w:marTop w:val="0"/>
              <w:marBottom w:val="0"/>
              <w:divBdr>
                <w:top w:val="none" w:sz="0" w:space="0" w:color="auto"/>
                <w:left w:val="none" w:sz="0" w:space="0" w:color="auto"/>
                <w:bottom w:val="none" w:sz="0" w:space="0" w:color="auto"/>
                <w:right w:val="none" w:sz="0" w:space="0" w:color="auto"/>
              </w:divBdr>
            </w:div>
            <w:div w:id="1326082689">
              <w:marLeft w:val="0"/>
              <w:marRight w:val="0"/>
              <w:marTop w:val="0"/>
              <w:marBottom w:val="0"/>
              <w:divBdr>
                <w:top w:val="none" w:sz="0" w:space="0" w:color="auto"/>
                <w:left w:val="none" w:sz="0" w:space="0" w:color="auto"/>
                <w:bottom w:val="none" w:sz="0" w:space="0" w:color="auto"/>
                <w:right w:val="none" w:sz="0" w:space="0" w:color="auto"/>
              </w:divBdr>
            </w:div>
            <w:div w:id="1425760982">
              <w:marLeft w:val="0"/>
              <w:marRight w:val="0"/>
              <w:marTop w:val="0"/>
              <w:marBottom w:val="0"/>
              <w:divBdr>
                <w:top w:val="none" w:sz="0" w:space="0" w:color="auto"/>
                <w:left w:val="none" w:sz="0" w:space="0" w:color="auto"/>
                <w:bottom w:val="none" w:sz="0" w:space="0" w:color="auto"/>
                <w:right w:val="none" w:sz="0" w:space="0" w:color="auto"/>
              </w:divBdr>
            </w:div>
            <w:div w:id="1430587726">
              <w:marLeft w:val="0"/>
              <w:marRight w:val="0"/>
              <w:marTop w:val="0"/>
              <w:marBottom w:val="0"/>
              <w:divBdr>
                <w:top w:val="none" w:sz="0" w:space="0" w:color="auto"/>
                <w:left w:val="none" w:sz="0" w:space="0" w:color="auto"/>
                <w:bottom w:val="none" w:sz="0" w:space="0" w:color="auto"/>
                <w:right w:val="none" w:sz="0" w:space="0" w:color="auto"/>
              </w:divBdr>
            </w:div>
            <w:div w:id="1433627558">
              <w:marLeft w:val="0"/>
              <w:marRight w:val="0"/>
              <w:marTop w:val="0"/>
              <w:marBottom w:val="0"/>
              <w:divBdr>
                <w:top w:val="none" w:sz="0" w:space="0" w:color="auto"/>
                <w:left w:val="none" w:sz="0" w:space="0" w:color="auto"/>
                <w:bottom w:val="none" w:sz="0" w:space="0" w:color="auto"/>
                <w:right w:val="none" w:sz="0" w:space="0" w:color="auto"/>
              </w:divBdr>
            </w:div>
            <w:div w:id="1437795592">
              <w:marLeft w:val="0"/>
              <w:marRight w:val="0"/>
              <w:marTop w:val="0"/>
              <w:marBottom w:val="0"/>
              <w:divBdr>
                <w:top w:val="none" w:sz="0" w:space="0" w:color="auto"/>
                <w:left w:val="none" w:sz="0" w:space="0" w:color="auto"/>
                <w:bottom w:val="none" w:sz="0" w:space="0" w:color="auto"/>
                <w:right w:val="none" w:sz="0" w:space="0" w:color="auto"/>
              </w:divBdr>
            </w:div>
            <w:div w:id="1478768508">
              <w:marLeft w:val="0"/>
              <w:marRight w:val="0"/>
              <w:marTop w:val="0"/>
              <w:marBottom w:val="0"/>
              <w:divBdr>
                <w:top w:val="none" w:sz="0" w:space="0" w:color="auto"/>
                <w:left w:val="none" w:sz="0" w:space="0" w:color="auto"/>
                <w:bottom w:val="none" w:sz="0" w:space="0" w:color="auto"/>
                <w:right w:val="none" w:sz="0" w:space="0" w:color="auto"/>
              </w:divBdr>
            </w:div>
            <w:div w:id="1553082327">
              <w:marLeft w:val="0"/>
              <w:marRight w:val="0"/>
              <w:marTop w:val="0"/>
              <w:marBottom w:val="0"/>
              <w:divBdr>
                <w:top w:val="none" w:sz="0" w:space="0" w:color="auto"/>
                <w:left w:val="none" w:sz="0" w:space="0" w:color="auto"/>
                <w:bottom w:val="none" w:sz="0" w:space="0" w:color="auto"/>
                <w:right w:val="none" w:sz="0" w:space="0" w:color="auto"/>
              </w:divBdr>
            </w:div>
            <w:div w:id="1625040621">
              <w:marLeft w:val="0"/>
              <w:marRight w:val="0"/>
              <w:marTop w:val="0"/>
              <w:marBottom w:val="0"/>
              <w:divBdr>
                <w:top w:val="none" w:sz="0" w:space="0" w:color="auto"/>
                <w:left w:val="none" w:sz="0" w:space="0" w:color="auto"/>
                <w:bottom w:val="none" w:sz="0" w:space="0" w:color="auto"/>
                <w:right w:val="none" w:sz="0" w:space="0" w:color="auto"/>
              </w:divBdr>
            </w:div>
            <w:div w:id="1758213686">
              <w:marLeft w:val="0"/>
              <w:marRight w:val="0"/>
              <w:marTop w:val="0"/>
              <w:marBottom w:val="0"/>
              <w:divBdr>
                <w:top w:val="none" w:sz="0" w:space="0" w:color="auto"/>
                <w:left w:val="none" w:sz="0" w:space="0" w:color="auto"/>
                <w:bottom w:val="none" w:sz="0" w:space="0" w:color="auto"/>
                <w:right w:val="none" w:sz="0" w:space="0" w:color="auto"/>
              </w:divBdr>
            </w:div>
            <w:div w:id="1777168643">
              <w:marLeft w:val="0"/>
              <w:marRight w:val="0"/>
              <w:marTop w:val="0"/>
              <w:marBottom w:val="0"/>
              <w:divBdr>
                <w:top w:val="none" w:sz="0" w:space="0" w:color="auto"/>
                <w:left w:val="none" w:sz="0" w:space="0" w:color="auto"/>
                <w:bottom w:val="none" w:sz="0" w:space="0" w:color="auto"/>
                <w:right w:val="none" w:sz="0" w:space="0" w:color="auto"/>
              </w:divBdr>
            </w:div>
            <w:div w:id="1810710744">
              <w:marLeft w:val="0"/>
              <w:marRight w:val="0"/>
              <w:marTop w:val="0"/>
              <w:marBottom w:val="0"/>
              <w:divBdr>
                <w:top w:val="none" w:sz="0" w:space="0" w:color="auto"/>
                <w:left w:val="none" w:sz="0" w:space="0" w:color="auto"/>
                <w:bottom w:val="none" w:sz="0" w:space="0" w:color="auto"/>
                <w:right w:val="none" w:sz="0" w:space="0" w:color="auto"/>
              </w:divBdr>
            </w:div>
            <w:div w:id="1847205555">
              <w:marLeft w:val="0"/>
              <w:marRight w:val="0"/>
              <w:marTop w:val="0"/>
              <w:marBottom w:val="0"/>
              <w:divBdr>
                <w:top w:val="none" w:sz="0" w:space="0" w:color="auto"/>
                <w:left w:val="none" w:sz="0" w:space="0" w:color="auto"/>
                <w:bottom w:val="none" w:sz="0" w:space="0" w:color="auto"/>
                <w:right w:val="none" w:sz="0" w:space="0" w:color="auto"/>
              </w:divBdr>
            </w:div>
            <w:div w:id="1929656854">
              <w:marLeft w:val="0"/>
              <w:marRight w:val="0"/>
              <w:marTop w:val="0"/>
              <w:marBottom w:val="0"/>
              <w:divBdr>
                <w:top w:val="none" w:sz="0" w:space="0" w:color="auto"/>
                <w:left w:val="none" w:sz="0" w:space="0" w:color="auto"/>
                <w:bottom w:val="none" w:sz="0" w:space="0" w:color="auto"/>
                <w:right w:val="none" w:sz="0" w:space="0" w:color="auto"/>
              </w:divBdr>
            </w:div>
            <w:div w:id="2025478230">
              <w:marLeft w:val="0"/>
              <w:marRight w:val="0"/>
              <w:marTop w:val="0"/>
              <w:marBottom w:val="0"/>
              <w:divBdr>
                <w:top w:val="none" w:sz="0" w:space="0" w:color="auto"/>
                <w:left w:val="none" w:sz="0" w:space="0" w:color="auto"/>
                <w:bottom w:val="none" w:sz="0" w:space="0" w:color="auto"/>
                <w:right w:val="none" w:sz="0" w:space="0" w:color="auto"/>
              </w:divBdr>
            </w:div>
            <w:div w:id="2062826710">
              <w:marLeft w:val="0"/>
              <w:marRight w:val="0"/>
              <w:marTop w:val="0"/>
              <w:marBottom w:val="0"/>
              <w:divBdr>
                <w:top w:val="none" w:sz="0" w:space="0" w:color="auto"/>
                <w:left w:val="none" w:sz="0" w:space="0" w:color="auto"/>
                <w:bottom w:val="none" w:sz="0" w:space="0" w:color="auto"/>
                <w:right w:val="none" w:sz="0" w:space="0" w:color="auto"/>
              </w:divBdr>
            </w:div>
            <w:div w:id="212776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5953">
      <w:bodyDiv w:val="1"/>
      <w:marLeft w:val="0"/>
      <w:marRight w:val="0"/>
      <w:marTop w:val="0"/>
      <w:marBottom w:val="0"/>
      <w:divBdr>
        <w:top w:val="none" w:sz="0" w:space="0" w:color="auto"/>
        <w:left w:val="none" w:sz="0" w:space="0" w:color="auto"/>
        <w:bottom w:val="none" w:sz="0" w:space="0" w:color="auto"/>
        <w:right w:val="none" w:sz="0" w:space="0" w:color="auto"/>
      </w:divBdr>
    </w:div>
    <w:div w:id="480074668">
      <w:bodyDiv w:val="1"/>
      <w:marLeft w:val="0"/>
      <w:marRight w:val="0"/>
      <w:marTop w:val="0"/>
      <w:marBottom w:val="0"/>
      <w:divBdr>
        <w:top w:val="none" w:sz="0" w:space="0" w:color="auto"/>
        <w:left w:val="none" w:sz="0" w:space="0" w:color="auto"/>
        <w:bottom w:val="none" w:sz="0" w:space="0" w:color="auto"/>
        <w:right w:val="none" w:sz="0" w:space="0" w:color="auto"/>
      </w:divBdr>
      <w:divsChild>
        <w:div w:id="1450782434">
          <w:marLeft w:val="0"/>
          <w:marRight w:val="0"/>
          <w:marTop w:val="0"/>
          <w:marBottom w:val="0"/>
          <w:divBdr>
            <w:top w:val="none" w:sz="0" w:space="0" w:color="auto"/>
            <w:left w:val="none" w:sz="0" w:space="0" w:color="auto"/>
            <w:bottom w:val="none" w:sz="0" w:space="0" w:color="auto"/>
            <w:right w:val="none" w:sz="0" w:space="0" w:color="auto"/>
          </w:divBdr>
          <w:divsChild>
            <w:div w:id="7761593">
              <w:marLeft w:val="0"/>
              <w:marRight w:val="0"/>
              <w:marTop w:val="0"/>
              <w:marBottom w:val="0"/>
              <w:divBdr>
                <w:top w:val="none" w:sz="0" w:space="0" w:color="auto"/>
                <w:left w:val="none" w:sz="0" w:space="0" w:color="auto"/>
                <w:bottom w:val="none" w:sz="0" w:space="0" w:color="auto"/>
                <w:right w:val="none" w:sz="0" w:space="0" w:color="auto"/>
              </w:divBdr>
            </w:div>
            <w:div w:id="7953655">
              <w:marLeft w:val="0"/>
              <w:marRight w:val="0"/>
              <w:marTop w:val="0"/>
              <w:marBottom w:val="0"/>
              <w:divBdr>
                <w:top w:val="none" w:sz="0" w:space="0" w:color="auto"/>
                <w:left w:val="none" w:sz="0" w:space="0" w:color="auto"/>
                <w:bottom w:val="none" w:sz="0" w:space="0" w:color="auto"/>
                <w:right w:val="none" w:sz="0" w:space="0" w:color="auto"/>
              </w:divBdr>
            </w:div>
            <w:div w:id="91977262">
              <w:marLeft w:val="0"/>
              <w:marRight w:val="0"/>
              <w:marTop w:val="0"/>
              <w:marBottom w:val="0"/>
              <w:divBdr>
                <w:top w:val="none" w:sz="0" w:space="0" w:color="auto"/>
                <w:left w:val="none" w:sz="0" w:space="0" w:color="auto"/>
                <w:bottom w:val="none" w:sz="0" w:space="0" w:color="auto"/>
                <w:right w:val="none" w:sz="0" w:space="0" w:color="auto"/>
              </w:divBdr>
            </w:div>
            <w:div w:id="95636057">
              <w:marLeft w:val="0"/>
              <w:marRight w:val="0"/>
              <w:marTop w:val="0"/>
              <w:marBottom w:val="0"/>
              <w:divBdr>
                <w:top w:val="none" w:sz="0" w:space="0" w:color="auto"/>
                <w:left w:val="none" w:sz="0" w:space="0" w:color="auto"/>
                <w:bottom w:val="none" w:sz="0" w:space="0" w:color="auto"/>
                <w:right w:val="none" w:sz="0" w:space="0" w:color="auto"/>
              </w:divBdr>
            </w:div>
            <w:div w:id="117575445">
              <w:marLeft w:val="0"/>
              <w:marRight w:val="0"/>
              <w:marTop w:val="0"/>
              <w:marBottom w:val="0"/>
              <w:divBdr>
                <w:top w:val="none" w:sz="0" w:space="0" w:color="auto"/>
                <w:left w:val="none" w:sz="0" w:space="0" w:color="auto"/>
                <w:bottom w:val="none" w:sz="0" w:space="0" w:color="auto"/>
                <w:right w:val="none" w:sz="0" w:space="0" w:color="auto"/>
              </w:divBdr>
            </w:div>
            <w:div w:id="119543991">
              <w:marLeft w:val="0"/>
              <w:marRight w:val="0"/>
              <w:marTop w:val="0"/>
              <w:marBottom w:val="0"/>
              <w:divBdr>
                <w:top w:val="none" w:sz="0" w:space="0" w:color="auto"/>
                <w:left w:val="none" w:sz="0" w:space="0" w:color="auto"/>
                <w:bottom w:val="none" w:sz="0" w:space="0" w:color="auto"/>
                <w:right w:val="none" w:sz="0" w:space="0" w:color="auto"/>
              </w:divBdr>
            </w:div>
            <w:div w:id="135070909">
              <w:marLeft w:val="0"/>
              <w:marRight w:val="0"/>
              <w:marTop w:val="0"/>
              <w:marBottom w:val="0"/>
              <w:divBdr>
                <w:top w:val="none" w:sz="0" w:space="0" w:color="auto"/>
                <w:left w:val="none" w:sz="0" w:space="0" w:color="auto"/>
                <w:bottom w:val="none" w:sz="0" w:space="0" w:color="auto"/>
                <w:right w:val="none" w:sz="0" w:space="0" w:color="auto"/>
              </w:divBdr>
            </w:div>
            <w:div w:id="239679632">
              <w:marLeft w:val="0"/>
              <w:marRight w:val="0"/>
              <w:marTop w:val="0"/>
              <w:marBottom w:val="0"/>
              <w:divBdr>
                <w:top w:val="none" w:sz="0" w:space="0" w:color="auto"/>
                <w:left w:val="none" w:sz="0" w:space="0" w:color="auto"/>
                <w:bottom w:val="none" w:sz="0" w:space="0" w:color="auto"/>
                <w:right w:val="none" w:sz="0" w:space="0" w:color="auto"/>
              </w:divBdr>
            </w:div>
            <w:div w:id="247353705">
              <w:marLeft w:val="0"/>
              <w:marRight w:val="0"/>
              <w:marTop w:val="0"/>
              <w:marBottom w:val="0"/>
              <w:divBdr>
                <w:top w:val="none" w:sz="0" w:space="0" w:color="auto"/>
                <w:left w:val="none" w:sz="0" w:space="0" w:color="auto"/>
                <w:bottom w:val="none" w:sz="0" w:space="0" w:color="auto"/>
                <w:right w:val="none" w:sz="0" w:space="0" w:color="auto"/>
              </w:divBdr>
            </w:div>
            <w:div w:id="276063789">
              <w:marLeft w:val="0"/>
              <w:marRight w:val="0"/>
              <w:marTop w:val="0"/>
              <w:marBottom w:val="0"/>
              <w:divBdr>
                <w:top w:val="none" w:sz="0" w:space="0" w:color="auto"/>
                <w:left w:val="none" w:sz="0" w:space="0" w:color="auto"/>
                <w:bottom w:val="none" w:sz="0" w:space="0" w:color="auto"/>
                <w:right w:val="none" w:sz="0" w:space="0" w:color="auto"/>
              </w:divBdr>
            </w:div>
            <w:div w:id="310064572">
              <w:marLeft w:val="0"/>
              <w:marRight w:val="0"/>
              <w:marTop w:val="0"/>
              <w:marBottom w:val="0"/>
              <w:divBdr>
                <w:top w:val="none" w:sz="0" w:space="0" w:color="auto"/>
                <w:left w:val="none" w:sz="0" w:space="0" w:color="auto"/>
                <w:bottom w:val="none" w:sz="0" w:space="0" w:color="auto"/>
                <w:right w:val="none" w:sz="0" w:space="0" w:color="auto"/>
              </w:divBdr>
            </w:div>
            <w:div w:id="423307566">
              <w:marLeft w:val="0"/>
              <w:marRight w:val="0"/>
              <w:marTop w:val="0"/>
              <w:marBottom w:val="0"/>
              <w:divBdr>
                <w:top w:val="none" w:sz="0" w:space="0" w:color="auto"/>
                <w:left w:val="none" w:sz="0" w:space="0" w:color="auto"/>
                <w:bottom w:val="none" w:sz="0" w:space="0" w:color="auto"/>
                <w:right w:val="none" w:sz="0" w:space="0" w:color="auto"/>
              </w:divBdr>
            </w:div>
            <w:div w:id="445006279">
              <w:marLeft w:val="0"/>
              <w:marRight w:val="0"/>
              <w:marTop w:val="0"/>
              <w:marBottom w:val="0"/>
              <w:divBdr>
                <w:top w:val="none" w:sz="0" w:space="0" w:color="auto"/>
                <w:left w:val="none" w:sz="0" w:space="0" w:color="auto"/>
                <w:bottom w:val="none" w:sz="0" w:space="0" w:color="auto"/>
                <w:right w:val="none" w:sz="0" w:space="0" w:color="auto"/>
              </w:divBdr>
            </w:div>
            <w:div w:id="456149435">
              <w:marLeft w:val="0"/>
              <w:marRight w:val="0"/>
              <w:marTop w:val="0"/>
              <w:marBottom w:val="0"/>
              <w:divBdr>
                <w:top w:val="none" w:sz="0" w:space="0" w:color="auto"/>
                <w:left w:val="none" w:sz="0" w:space="0" w:color="auto"/>
                <w:bottom w:val="none" w:sz="0" w:space="0" w:color="auto"/>
                <w:right w:val="none" w:sz="0" w:space="0" w:color="auto"/>
              </w:divBdr>
            </w:div>
            <w:div w:id="459225471">
              <w:marLeft w:val="0"/>
              <w:marRight w:val="0"/>
              <w:marTop w:val="0"/>
              <w:marBottom w:val="0"/>
              <w:divBdr>
                <w:top w:val="none" w:sz="0" w:space="0" w:color="auto"/>
                <w:left w:val="none" w:sz="0" w:space="0" w:color="auto"/>
                <w:bottom w:val="none" w:sz="0" w:space="0" w:color="auto"/>
                <w:right w:val="none" w:sz="0" w:space="0" w:color="auto"/>
              </w:divBdr>
            </w:div>
            <w:div w:id="471169685">
              <w:marLeft w:val="0"/>
              <w:marRight w:val="0"/>
              <w:marTop w:val="0"/>
              <w:marBottom w:val="0"/>
              <w:divBdr>
                <w:top w:val="none" w:sz="0" w:space="0" w:color="auto"/>
                <w:left w:val="none" w:sz="0" w:space="0" w:color="auto"/>
                <w:bottom w:val="none" w:sz="0" w:space="0" w:color="auto"/>
                <w:right w:val="none" w:sz="0" w:space="0" w:color="auto"/>
              </w:divBdr>
            </w:div>
            <w:div w:id="525144185">
              <w:marLeft w:val="0"/>
              <w:marRight w:val="0"/>
              <w:marTop w:val="0"/>
              <w:marBottom w:val="0"/>
              <w:divBdr>
                <w:top w:val="none" w:sz="0" w:space="0" w:color="auto"/>
                <w:left w:val="none" w:sz="0" w:space="0" w:color="auto"/>
                <w:bottom w:val="none" w:sz="0" w:space="0" w:color="auto"/>
                <w:right w:val="none" w:sz="0" w:space="0" w:color="auto"/>
              </w:divBdr>
            </w:div>
            <w:div w:id="542794801">
              <w:marLeft w:val="0"/>
              <w:marRight w:val="0"/>
              <w:marTop w:val="0"/>
              <w:marBottom w:val="0"/>
              <w:divBdr>
                <w:top w:val="none" w:sz="0" w:space="0" w:color="auto"/>
                <w:left w:val="none" w:sz="0" w:space="0" w:color="auto"/>
                <w:bottom w:val="none" w:sz="0" w:space="0" w:color="auto"/>
                <w:right w:val="none" w:sz="0" w:space="0" w:color="auto"/>
              </w:divBdr>
            </w:div>
            <w:div w:id="826169912">
              <w:marLeft w:val="0"/>
              <w:marRight w:val="0"/>
              <w:marTop w:val="0"/>
              <w:marBottom w:val="0"/>
              <w:divBdr>
                <w:top w:val="none" w:sz="0" w:space="0" w:color="auto"/>
                <w:left w:val="none" w:sz="0" w:space="0" w:color="auto"/>
                <w:bottom w:val="none" w:sz="0" w:space="0" w:color="auto"/>
                <w:right w:val="none" w:sz="0" w:space="0" w:color="auto"/>
              </w:divBdr>
            </w:div>
            <w:div w:id="841623151">
              <w:marLeft w:val="0"/>
              <w:marRight w:val="0"/>
              <w:marTop w:val="0"/>
              <w:marBottom w:val="0"/>
              <w:divBdr>
                <w:top w:val="none" w:sz="0" w:space="0" w:color="auto"/>
                <w:left w:val="none" w:sz="0" w:space="0" w:color="auto"/>
                <w:bottom w:val="none" w:sz="0" w:space="0" w:color="auto"/>
                <w:right w:val="none" w:sz="0" w:space="0" w:color="auto"/>
              </w:divBdr>
            </w:div>
            <w:div w:id="1006438386">
              <w:marLeft w:val="0"/>
              <w:marRight w:val="0"/>
              <w:marTop w:val="0"/>
              <w:marBottom w:val="0"/>
              <w:divBdr>
                <w:top w:val="none" w:sz="0" w:space="0" w:color="auto"/>
                <w:left w:val="none" w:sz="0" w:space="0" w:color="auto"/>
                <w:bottom w:val="none" w:sz="0" w:space="0" w:color="auto"/>
                <w:right w:val="none" w:sz="0" w:space="0" w:color="auto"/>
              </w:divBdr>
            </w:div>
            <w:div w:id="1071269408">
              <w:marLeft w:val="0"/>
              <w:marRight w:val="0"/>
              <w:marTop w:val="0"/>
              <w:marBottom w:val="0"/>
              <w:divBdr>
                <w:top w:val="none" w:sz="0" w:space="0" w:color="auto"/>
                <w:left w:val="none" w:sz="0" w:space="0" w:color="auto"/>
                <w:bottom w:val="none" w:sz="0" w:space="0" w:color="auto"/>
                <w:right w:val="none" w:sz="0" w:space="0" w:color="auto"/>
              </w:divBdr>
            </w:div>
            <w:div w:id="1121846268">
              <w:marLeft w:val="0"/>
              <w:marRight w:val="0"/>
              <w:marTop w:val="0"/>
              <w:marBottom w:val="0"/>
              <w:divBdr>
                <w:top w:val="none" w:sz="0" w:space="0" w:color="auto"/>
                <w:left w:val="none" w:sz="0" w:space="0" w:color="auto"/>
                <w:bottom w:val="none" w:sz="0" w:space="0" w:color="auto"/>
                <w:right w:val="none" w:sz="0" w:space="0" w:color="auto"/>
              </w:divBdr>
            </w:div>
            <w:div w:id="1157764954">
              <w:marLeft w:val="0"/>
              <w:marRight w:val="0"/>
              <w:marTop w:val="0"/>
              <w:marBottom w:val="0"/>
              <w:divBdr>
                <w:top w:val="none" w:sz="0" w:space="0" w:color="auto"/>
                <w:left w:val="none" w:sz="0" w:space="0" w:color="auto"/>
                <w:bottom w:val="none" w:sz="0" w:space="0" w:color="auto"/>
                <w:right w:val="none" w:sz="0" w:space="0" w:color="auto"/>
              </w:divBdr>
            </w:div>
            <w:div w:id="1217742481">
              <w:marLeft w:val="0"/>
              <w:marRight w:val="0"/>
              <w:marTop w:val="0"/>
              <w:marBottom w:val="0"/>
              <w:divBdr>
                <w:top w:val="none" w:sz="0" w:space="0" w:color="auto"/>
                <w:left w:val="none" w:sz="0" w:space="0" w:color="auto"/>
                <w:bottom w:val="none" w:sz="0" w:space="0" w:color="auto"/>
                <w:right w:val="none" w:sz="0" w:space="0" w:color="auto"/>
              </w:divBdr>
            </w:div>
            <w:div w:id="1231497851">
              <w:marLeft w:val="0"/>
              <w:marRight w:val="0"/>
              <w:marTop w:val="0"/>
              <w:marBottom w:val="0"/>
              <w:divBdr>
                <w:top w:val="none" w:sz="0" w:space="0" w:color="auto"/>
                <w:left w:val="none" w:sz="0" w:space="0" w:color="auto"/>
                <w:bottom w:val="none" w:sz="0" w:space="0" w:color="auto"/>
                <w:right w:val="none" w:sz="0" w:space="0" w:color="auto"/>
              </w:divBdr>
            </w:div>
            <w:div w:id="1250700988">
              <w:marLeft w:val="0"/>
              <w:marRight w:val="0"/>
              <w:marTop w:val="0"/>
              <w:marBottom w:val="0"/>
              <w:divBdr>
                <w:top w:val="none" w:sz="0" w:space="0" w:color="auto"/>
                <w:left w:val="none" w:sz="0" w:space="0" w:color="auto"/>
                <w:bottom w:val="none" w:sz="0" w:space="0" w:color="auto"/>
                <w:right w:val="none" w:sz="0" w:space="0" w:color="auto"/>
              </w:divBdr>
            </w:div>
            <w:div w:id="1250769147">
              <w:marLeft w:val="0"/>
              <w:marRight w:val="0"/>
              <w:marTop w:val="0"/>
              <w:marBottom w:val="0"/>
              <w:divBdr>
                <w:top w:val="none" w:sz="0" w:space="0" w:color="auto"/>
                <w:left w:val="none" w:sz="0" w:space="0" w:color="auto"/>
                <w:bottom w:val="none" w:sz="0" w:space="0" w:color="auto"/>
                <w:right w:val="none" w:sz="0" w:space="0" w:color="auto"/>
              </w:divBdr>
            </w:div>
            <w:div w:id="1287665313">
              <w:marLeft w:val="0"/>
              <w:marRight w:val="0"/>
              <w:marTop w:val="0"/>
              <w:marBottom w:val="0"/>
              <w:divBdr>
                <w:top w:val="none" w:sz="0" w:space="0" w:color="auto"/>
                <w:left w:val="none" w:sz="0" w:space="0" w:color="auto"/>
                <w:bottom w:val="none" w:sz="0" w:space="0" w:color="auto"/>
                <w:right w:val="none" w:sz="0" w:space="0" w:color="auto"/>
              </w:divBdr>
            </w:div>
            <w:div w:id="1340886772">
              <w:marLeft w:val="0"/>
              <w:marRight w:val="0"/>
              <w:marTop w:val="0"/>
              <w:marBottom w:val="0"/>
              <w:divBdr>
                <w:top w:val="none" w:sz="0" w:space="0" w:color="auto"/>
                <w:left w:val="none" w:sz="0" w:space="0" w:color="auto"/>
                <w:bottom w:val="none" w:sz="0" w:space="0" w:color="auto"/>
                <w:right w:val="none" w:sz="0" w:space="0" w:color="auto"/>
              </w:divBdr>
            </w:div>
            <w:div w:id="1348559289">
              <w:marLeft w:val="0"/>
              <w:marRight w:val="0"/>
              <w:marTop w:val="0"/>
              <w:marBottom w:val="0"/>
              <w:divBdr>
                <w:top w:val="none" w:sz="0" w:space="0" w:color="auto"/>
                <w:left w:val="none" w:sz="0" w:space="0" w:color="auto"/>
                <w:bottom w:val="none" w:sz="0" w:space="0" w:color="auto"/>
                <w:right w:val="none" w:sz="0" w:space="0" w:color="auto"/>
              </w:divBdr>
            </w:div>
            <w:div w:id="1470241473">
              <w:marLeft w:val="0"/>
              <w:marRight w:val="0"/>
              <w:marTop w:val="0"/>
              <w:marBottom w:val="0"/>
              <w:divBdr>
                <w:top w:val="none" w:sz="0" w:space="0" w:color="auto"/>
                <w:left w:val="none" w:sz="0" w:space="0" w:color="auto"/>
                <w:bottom w:val="none" w:sz="0" w:space="0" w:color="auto"/>
                <w:right w:val="none" w:sz="0" w:space="0" w:color="auto"/>
              </w:divBdr>
            </w:div>
            <w:div w:id="1479683678">
              <w:marLeft w:val="0"/>
              <w:marRight w:val="0"/>
              <w:marTop w:val="0"/>
              <w:marBottom w:val="0"/>
              <w:divBdr>
                <w:top w:val="none" w:sz="0" w:space="0" w:color="auto"/>
                <w:left w:val="none" w:sz="0" w:space="0" w:color="auto"/>
                <w:bottom w:val="none" w:sz="0" w:space="0" w:color="auto"/>
                <w:right w:val="none" w:sz="0" w:space="0" w:color="auto"/>
              </w:divBdr>
            </w:div>
            <w:div w:id="1500385907">
              <w:marLeft w:val="0"/>
              <w:marRight w:val="0"/>
              <w:marTop w:val="0"/>
              <w:marBottom w:val="0"/>
              <w:divBdr>
                <w:top w:val="none" w:sz="0" w:space="0" w:color="auto"/>
                <w:left w:val="none" w:sz="0" w:space="0" w:color="auto"/>
                <w:bottom w:val="none" w:sz="0" w:space="0" w:color="auto"/>
                <w:right w:val="none" w:sz="0" w:space="0" w:color="auto"/>
              </w:divBdr>
            </w:div>
            <w:div w:id="1507086350">
              <w:marLeft w:val="0"/>
              <w:marRight w:val="0"/>
              <w:marTop w:val="0"/>
              <w:marBottom w:val="0"/>
              <w:divBdr>
                <w:top w:val="none" w:sz="0" w:space="0" w:color="auto"/>
                <w:left w:val="none" w:sz="0" w:space="0" w:color="auto"/>
                <w:bottom w:val="none" w:sz="0" w:space="0" w:color="auto"/>
                <w:right w:val="none" w:sz="0" w:space="0" w:color="auto"/>
              </w:divBdr>
            </w:div>
            <w:div w:id="1535000131">
              <w:marLeft w:val="0"/>
              <w:marRight w:val="0"/>
              <w:marTop w:val="0"/>
              <w:marBottom w:val="0"/>
              <w:divBdr>
                <w:top w:val="none" w:sz="0" w:space="0" w:color="auto"/>
                <w:left w:val="none" w:sz="0" w:space="0" w:color="auto"/>
                <w:bottom w:val="none" w:sz="0" w:space="0" w:color="auto"/>
                <w:right w:val="none" w:sz="0" w:space="0" w:color="auto"/>
              </w:divBdr>
            </w:div>
            <w:div w:id="1651206520">
              <w:marLeft w:val="0"/>
              <w:marRight w:val="0"/>
              <w:marTop w:val="0"/>
              <w:marBottom w:val="0"/>
              <w:divBdr>
                <w:top w:val="none" w:sz="0" w:space="0" w:color="auto"/>
                <w:left w:val="none" w:sz="0" w:space="0" w:color="auto"/>
                <w:bottom w:val="none" w:sz="0" w:space="0" w:color="auto"/>
                <w:right w:val="none" w:sz="0" w:space="0" w:color="auto"/>
              </w:divBdr>
            </w:div>
            <w:div w:id="1655911604">
              <w:marLeft w:val="0"/>
              <w:marRight w:val="0"/>
              <w:marTop w:val="0"/>
              <w:marBottom w:val="0"/>
              <w:divBdr>
                <w:top w:val="none" w:sz="0" w:space="0" w:color="auto"/>
                <w:left w:val="none" w:sz="0" w:space="0" w:color="auto"/>
                <w:bottom w:val="none" w:sz="0" w:space="0" w:color="auto"/>
                <w:right w:val="none" w:sz="0" w:space="0" w:color="auto"/>
              </w:divBdr>
            </w:div>
            <w:div w:id="1661494471">
              <w:marLeft w:val="0"/>
              <w:marRight w:val="0"/>
              <w:marTop w:val="0"/>
              <w:marBottom w:val="0"/>
              <w:divBdr>
                <w:top w:val="none" w:sz="0" w:space="0" w:color="auto"/>
                <w:left w:val="none" w:sz="0" w:space="0" w:color="auto"/>
                <w:bottom w:val="none" w:sz="0" w:space="0" w:color="auto"/>
                <w:right w:val="none" w:sz="0" w:space="0" w:color="auto"/>
              </w:divBdr>
            </w:div>
            <w:div w:id="1686134788">
              <w:marLeft w:val="0"/>
              <w:marRight w:val="0"/>
              <w:marTop w:val="0"/>
              <w:marBottom w:val="0"/>
              <w:divBdr>
                <w:top w:val="none" w:sz="0" w:space="0" w:color="auto"/>
                <w:left w:val="none" w:sz="0" w:space="0" w:color="auto"/>
                <w:bottom w:val="none" w:sz="0" w:space="0" w:color="auto"/>
                <w:right w:val="none" w:sz="0" w:space="0" w:color="auto"/>
              </w:divBdr>
            </w:div>
            <w:div w:id="1738749803">
              <w:marLeft w:val="0"/>
              <w:marRight w:val="0"/>
              <w:marTop w:val="0"/>
              <w:marBottom w:val="0"/>
              <w:divBdr>
                <w:top w:val="none" w:sz="0" w:space="0" w:color="auto"/>
                <w:left w:val="none" w:sz="0" w:space="0" w:color="auto"/>
                <w:bottom w:val="none" w:sz="0" w:space="0" w:color="auto"/>
                <w:right w:val="none" w:sz="0" w:space="0" w:color="auto"/>
              </w:divBdr>
            </w:div>
            <w:div w:id="1838229516">
              <w:marLeft w:val="0"/>
              <w:marRight w:val="0"/>
              <w:marTop w:val="0"/>
              <w:marBottom w:val="0"/>
              <w:divBdr>
                <w:top w:val="none" w:sz="0" w:space="0" w:color="auto"/>
                <w:left w:val="none" w:sz="0" w:space="0" w:color="auto"/>
                <w:bottom w:val="none" w:sz="0" w:space="0" w:color="auto"/>
                <w:right w:val="none" w:sz="0" w:space="0" w:color="auto"/>
              </w:divBdr>
            </w:div>
            <w:div w:id="1895656593">
              <w:marLeft w:val="0"/>
              <w:marRight w:val="0"/>
              <w:marTop w:val="0"/>
              <w:marBottom w:val="0"/>
              <w:divBdr>
                <w:top w:val="none" w:sz="0" w:space="0" w:color="auto"/>
                <w:left w:val="none" w:sz="0" w:space="0" w:color="auto"/>
                <w:bottom w:val="none" w:sz="0" w:space="0" w:color="auto"/>
                <w:right w:val="none" w:sz="0" w:space="0" w:color="auto"/>
              </w:divBdr>
            </w:div>
            <w:div w:id="1964192689">
              <w:marLeft w:val="0"/>
              <w:marRight w:val="0"/>
              <w:marTop w:val="0"/>
              <w:marBottom w:val="0"/>
              <w:divBdr>
                <w:top w:val="none" w:sz="0" w:space="0" w:color="auto"/>
                <w:left w:val="none" w:sz="0" w:space="0" w:color="auto"/>
                <w:bottom w:val="none" w:sz="0" w:space="0" w:color="auto"/>
                <w:right w:val="none" w:sz="0" w:space="0" w:color="auto"/>
              </w:divBdr>
            </w:div>
            <w:div w:id="2008748180">
              <w:marLeft w:val="0"/>
              <w:marRight w:val="0"/>
              <w:marTop w:val="0"/>
              <w:marBottom w:val="0"/>
              <w:divBdr>
                <w:top w:val="none" w:sz="0" w:space="0" w:color="auto"/>
                <w:left w:val="none" w:sz="0" w:space="0" w:color="auto"/>
                <w:bottom w:val="none" w:sz="0" w:space="0" w:color="auto"/>
                <w:right w:val="none" w:sz="0" w:space="0" w:color="auto"/>
              </w:divBdr>
            </w:div>
            <w:div w:id="2061435639">
              <w:marLeft w:val="0"/>
              <w:marRight w:val="0"/>
              <w:marTop w:val="0"/>
              <w:marBottom w:val="0"/>
              <w:divBdr>
                <w:top w:val="none" w:sz="0" w:space="0" w:color="auto"/>
                <w:left w:val="none" w:sz="0" w:space="0" w:color="auto"/>
                <w:bottom w:val="none" w:sz="0" w:space="0" w:color="auto"/>
                <w:right w:val="none" w:sz="0" w:space="0" w:color="auto"/>
              </w:divBdr>
            </w:div>
            <w:div w:id="206537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2757">
      <w:bodyDiv w:val="1"/>
      <w:marLeft w:val="0"/>
      <w:marRight w:val="0"/>
      <w:marTop w:val="0"/>
      <w:marBottom w:val="0"/>
      <w:divBdr>
        <w:top w:val="none" w:sz="0" w:space="0" w:color="auto"/>
        <w:left w:val="none" w:sz="0" w:space="0" w:color="auto"/>
        <w:bottom w:val="none" w:sz="0" w:space="0" w:color="auto"/>
        <w:right w:val="none" w:sz="0" w:space="0" w:color="auto"/>
      </w:divBdr>
      <w:divsChild>
        <w:div w:id="230115754">
          <w:marLeft w:val="0"/>
          <w:marRight w:val="0"/>
          <w:marTop w:val="0"/>
          <w:marBottom w:val="0"/>
          <w:divBdr>
            <w:top w:val="none" w:sz="0" w:space="0" w:color="auto"/>
            <w:left w:val="none" w:sz="0" w:space="0" w:color="auto"/>
            <w:bottom w:val="none" w:sz="0" w:space="0" w:color="auto"/>
            <w:right w:val="none" w:sz="0" w:space="0" w:color="auto"/>
          </w:divBdr>
          <w:divsChild>
            <w:div w:id="97722510">
              <w:marLeft w:val="0"/>
              <w:marRight w:val="0"/>
              <w:marTop w:val="0"/>
              <w:marBottom w:val="0"/>
              <w:divBdr>
                <w:top w:val="none" w:sz="0" w:space="0" w:color="auto"/>
                <w:left w:val="none" w:sz="0" w:space="0" w:color="auto"/>
                <w:bottom w:val="none" w:sz="0" w:space="0" w:color="auto"/>
                <w:right w:val="none" w:sz="0" w:space="0" w:color="auto"/>
              </w:divBdr>
            </w:div>
            <w:div w:id="1287615783">
              <w:marLeft w:val="0"/>
              <w:marRight w:val="0"/>
              <w:marTop w:val="0"/>
              <w:marBottom w:val="0"/>
              <w:divBdr>
                <w:top w:val="none" w:sz="0" w:space="0" w:color="auto"/>
                <w:left w:val="none" w:sz="0" w:space="0" w:color="auto"/>
                <w:bottom w:val="none" w:sz="0" w:space="0" w:color="auto"/>
                <w:right w:val="none" w:sz="0" w:space="0" w:color="auto"/>
              </w:divBdr>
            </w:div>
            <w:div w:id="1326859548">
              <w:marLeft w:val="0"/>
              <w:marRight w:val="0"/>
              <w:marTop w:val="0"/>
              <w:marBottom w:val="0"/>
              <w:divBdr>
                <w:top w:val="none" w:sz="0" w:space="0" w:color="auto"/>
                <w:left w:val="none" w:sz="0" w:space="0" w:color="auto"/>
                <w:bottom w:val="none" w:sz="0" w:space="0" w:color="auto"/>
                <w:right w:val="none" w:sz="0" w:space="0" w:color="auto"/>
              </w:divBdr>
            </w:div>
            <w:div w:id="1772552279">
              <w:marLeft w:val="0"/>
              <w:marRight w:val="0"/>
              <w:marTop w:val="0"/>
              <w:marBottom w:val="0"/>
              <w:divBdr>
                <w:top w:val="none" w:sz="0" w:space="0" w:color="auto"/>
                <w:left w:val="none" w:sz="0" w:space="0" w:color="auto"/>
                <w:bottom w:val="none" w:sz="0" w:space="0" w:color="auto"/>
                <w:right w:val="none" w:sz="0" w:space="0" w:color="auto"/>
              </w:divBdr>
            </w:div>
            <w:div w:id="18337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0865">
      <w:bodyDiv w:val="1"/>
      <w:marLeft w:val="0"/>
      <w:marRight w:val="0"/>
      <w:marTop w:val="0"/>
      <w:marBottom w:val="0"/>
      <w:divBdr>
        <w:top w:val="none" w:sz="0" w:space="0" w:color="auto"/>
        <w:left w:val="none" w:sz="0" w:space="0" w:color="auto"/>
        <w:bottom w:val="none" w:sz="0" w:space="0" w:color="auto"/>
        <w:right w:val="none" w:sz="0" w:space="0" w:color="auto"/>
      </w:divBdr>
      <w:divsChild>
        <w:div w:id="777145531">
          <w:marLeft w:val="0"/>
          <w:marRight w:val="0"/>
          <w:marTop w:val="0"/>
          <w:marBottom w:val="0"/>
          <w:divBdr>
            <w:top w:val="none" w:sz="0" w:space="0" w:color="auto"/>
            <w:left w:val="none" w:sz="0" w:space="0" w:color="auto"/>
            <w:bottom w:val="none" w:sz="0" w:space="0" w:color="auto"/>
            <w:right w:val="none" w:sz="0" w:space="0" w:color="auto"/>
          </w:divBdr>
          <w:divsChild>
            <w:div w:id="137646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55267">
      <w:bodyDiv w:val="1"/>
      <w:marLeft w:val="0"/>
      <w:marRight w:val="0"/>
      <w:marTop w:val="0"/>
      <w:marBottom w:val="0"/>
      <w:divBdr>
        <w:top w:val="none" w:sz="0" w:space="0" w:color="auto"/>
        <w:left w:val="none" w:sz="0" w:space="0" w:color="auto"/>
        <w:bottom w:val="none" w:sz="0" w:space="0" w:color="auto"/>
        <w:right w:val="none" w:sz="0" w:space="0" w:color="auto"/>
      </w:divBdr>
    </w:div>
    <w:div w:id="834801762">
      <w:bodyDiv w:val="1"/>
      <w:marLeft w:val="0"/>
      <w:marRight w:val="0"/>
      <w:marTop w:val="0"/>
      <w:marBottom w:val="0"/>
      <w:divBdr>
        <w:top w:val="none" w:sz="0" w:space="0" w:color="auto"/>
        <w:left w:val="none" w:sz="0" w:space="0" w:color="auto"/>
        <w:bottom w:val="none" w:sz="0" w:space="0" w:color="auto"/>
        <w:right w:val="none" w:sz="0" w:space="0" w:color="auto"/>
      </w:divBdr>
    </w:div>
    <w:div w:id="836765864">
      <w:bodyDiv w:val="1"/>
      <w:marLeft w:val="0"/>
      <w:marRight w:val="0"/>
      <w:marTop w:val="0"/>
      <w:marBottom w:val="0"/>
      <w:divBdr>
        <w:top w:val="none" w:sz="0" w:space="0" w:color="auto"/>
        <w:left w:val="none" w:sz="0" w:space="0" w:color="auto"/>
        <w:bottom w:val="none" w:sz="0" w:space="0" w:color="auto"/>
        <w:right w:val="none" w:sz="0" w:space="0" w:color="auto"/>
      </w:divBdr>
    </w:div>
    <w:div w:id="840781431">
      <w:bodyDiv w:val="1"/>
      <w:marLeft w:val="0"/>
      <w:marRight w:val="0"/>
      <w:marTop w:val="0"/>
      <w:marBottom w:val="0"/>
      <w:divBdr>
        <w:top w:val="none" w:sz="0" w:space="0" w:color="auto"/>
        <w:left w:val="none" w:sz="0" w:space="0" w:color="auto"/>
        <w:bottom w:val="none" w:sz="0" w:space="0" w:color="auto"/>
        <w:right w:val="none" w:sz="0" w:space="0" w:color="auto"/>
      </w:divBdr>
    </w:div>
    <w:div w:id="854615141">
      <w:bodyDiv w:val="1"/>
      <w:marLeft w:val="0"/>
      <w:marRight w:val="0"/>
      <w:marTop w:val="0"/>
      <w:marBottom w:val="0"/>
      <w:divBdr>
        <w:top w:val="none" w:sz="0" w:space="0" w:color="auto"/>
        <w:left w:val="none" w:sz="0" w:space="0" w:color="auto"/>
        <w:bottom w:val="none" w:sz="0" w:space="0" w:color="auto"/>
        <w:right w:val="none" w:sz="0" w:space="0" w:color="auto"/>
      </w:divBdr>
      <w:divsChild>
        <w:div w:id="1151023836">
          <w:marLeft w:val="0"/>
          <w:marRight w:val="0"/>
          <w:marTop w:val="0"/>
          <w:marBottom w:val="0"/>
          <w:divBdr>
            <w:top w:val="none" w:sz="0" w:space="0" w:color="auto"/>
            <w:left w:val="none" w:sz="0" w:space="0" w:color="auto"/>
            <w:bottom w:val="none" w:sz="0" w:space="0" w:color="auto"/>
            <w:right w:val="none" w:sz="0" w:space="0" w:color="auto"/>
          </w:divBdr>
          <w:divsChild>
            <w:div w:id="703486512">
              <w:marLeft w:val="0"/>
              <w:marRight w:val="0"/>
              <w:marTop w:val="0"/>
              <w:marBottom w:val="0"/>
              <w:divBdr>
                <w:top w:val="none" w:sz="0" w:space="0" w:color="auto"/>
                <w:left w:val="none" w:sz="0" w:space="0" w:color="auto"/>
                <w:bottom w:val="none" w:sz="0" w:space="0" w:color="auto"/>
                <w:right w:val="none" w:sz="0" w:space="0" w:color="auto"/>
              </w:divBdr>
            </w:div>
            <w:div w:id="1171263650">
              <w:marLeft w:val="0"/>
              <w:marRight w:val="0"/>
              <w:marTop w:val="0"/>
              <w:marBottom w:val="0"/>
              <w:divBdr>
                <w:top w:val="none" w:sz="0" w:space="0" w:color="auto"/>
                <w:left w:val="none" w:sz="0" w:space="0" w:color="auto"/>
                <w:bottom w:val="none" w:sz="0" w:space="0" w:color="auto"/>
                <w:right w:val="none" w:sz="0" w:space="0" w:color="auto"/>
              </w:divBdr>
            </w:div>
            <w:div w:id="21055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44028">
      <w:bodyDiv w:val="1"/>
      <w:marLeft w:val="0"/>
      <w:marRight w:val="0"/>
      <w:marTop w:val="0"/>
      <w:marBottom w:val="0"/>
      <w:divBdr>
        <w:top w:val="none" w:sz="0" w:space="0" w:color="auto"/>
        <w:left w:val="none" w:sz="0" w:space="0" w:color="auto"/>
        <w:bottom w:val="none" w:sz="0" w:space="0" w:color="auto"/>
        <w:right w:val="none" w:sz="0" w:space="0" w:color="auto"/>
      </w:divBdr>
      <w:divsChild>
        <w:div w:id="2900077">
          <w:marLeft w:val="0"/>
          <w:marRight w:val="0"/>
          <w:marTop w:val="0"/>
          <w:marBottom w:val="0"/>
          <w:divBdr>
            <w:top w:val="none" w:sz="0" w:space="0" w:color="auto"/>
            <w:left w:val="none" w:sz="0" w:space="0" w:color="auto"/>
            <w:bottom w:val="none" w:sz="0" w:space="0" w:color="auto"/>
            <w:right w:val="none" w:sz="0" w:space="0" w:color="auto"/>
          </w:divBdr>
          <w:divsChild>
            <w:div w:id="189074175">
              <w:marLeft w:val="0"/>
              <w:marRight w:val="0"/>
              <w:marTop w:val="0"/>
              <w:marBottom w:val="0"/>
              <w:divBdr>
                <w:top w:val="none" w:sz="0" w:space="0" w:color="auto"/>
                <w:left w:val="none" w:sz="0" w:space="0" w:color="auto"/>
                <w:bottom w:val="none" w:sz="0" w:space="0" w:color="auto"/>
                <w:right w:val="none" w:sz="0" w:space="0" w:color="auto"/>
              </w:divBdr>
            </w:div>
            <w:div w:id="296381067">
              <w:marLeft w:val="0"/>
              <w:marRight w:val="0"/>
              <w:marTop w:val="0"/>
              <w:marBottom w:val="0"/>
              <w:divBdr>
                <w:top w:val="none" w:sz="0" w:space="0" w:color="auto"/>
                <w:left w:val="none" w:sz="0" w:space="0" w:color="auto"/>
                <w:bottom w:val="none" w:sz="0" w:space="0" w:color="auto"/>
                <w:right w:val="none" w:sz="0" w:space="0" w:color="auto"/>
              </w:divBdr>
            </w:div>
            <w:div w:id="497233955">
              <w:marLeft w:val="0"/>
              <w:marRight w:val="0"/>
              <w:marTop w:val="0"/>
              <w:marBottom w:val="0"/>
              <w:divBdr>
                <w:top w:val="none" w:sz="0" w:space="0" w:color="auto"/>
                <w:left w:val="none" w:sz="0" w:space="0" w:color="auto"/>
                <w:bottom w:val="none" w:sz="0" w:space="0" w:color="auto"/>
                <w:right w:val="none" w:sz="0" w:space="0" w:color="auto"/>
              </w:divBdr>
            </w:div>
            <w:div w:id="673217274">
              <w:marLeft w:val="0"/>
              <w:marRight w:val="0"/>
              <w:marTop w:val="0"/>
              <w:marBottom w:val="0"/>
              <w:divBdr>
                <w:top w:val="none" w:sz="0" w:space="0" w:color="auto"/>
                <w:left w:val="none" w:sz="0" w:space="0" w:color="auto"/>
                <w:bottom w:val="none" w:sz="0" w:space="0" w:color="auto"/>
                <w:right w:val="none" w:sz="0" w:space="0" w:color="auto"/>
              </w:divBdr>
            </w:div>
            <w:div w:id="735592947">
              <w:marLeft w:val="0"/>
              <w:marRight w:val="0"/>
              <w:marTop w:val="0"/>
              <w:marBottom w:val="0"/>
              <w:divBdr>
                <w:top w:val="none" w:sz="0" w:space="0" w:color="auto"/>
                <w:left w:val="none" w:sz="0" w:space="0" w:color="auto"/>
                <w:bottom w:val="none" w:sz="0" w:space="0" w:color="auto"/>
                <w:right w:val="none" w:sz="0" w:space="0" w:color="auto"/>
              </w:divBdr>
            </w:div>
            <w:div w:id="888109920">
              <w:marLeft w:val="0"/>
              <w:marRight w:val="0"/>
              <w:marTop w:val="0"/>
              <w:marBottom w:val="0"/>
              <w:divBdr>
                <w:top w:val="none" w:sz="0" w:space="0" w:color="auto"/>
                <w:left w:val="none" w:sz="0" w:space="0" w:color="auto"/>
                <w:bottom w:val="none" w:sz="0" w:space="0" w:color="auto"/>
                <w:right w:val="none" w:sz="0" w:space="0" w:color="auto"/>
              </w:divBdr>
            </w:div>
            <w:div w:id="936251456">
              <w:marLeft w:val="0"/>
              <w:marRight w:val="0"/>
              <w:marTop w:val="0"/>
              <w:marBottom w:val="0"/>
              <w:divBdr>
                <w:top w:val="none" w:sz="0" w:space="0" w:color="auto"/>
                <w:left w:val="none" w:sz="0" w:space="0" w:color="auto"/>
                <w:bottom w:val="none" w:sz="0" w:space="0" w:color="auto"/>
                <w:right w:val="none" w:sz="0" w:space="0" w:color="auto"/>
              </w:divBdr>
            </w:div>
            <w:div w:id="967973554">
              <w:marLeft w:val="0"/>
              <w:marRight w:val="0"/>
              <w:marTop w:val="0"/>
              <w:marBottom w:val="0"/>
              <w:divBdr>
                <w:top w:val="none" w:sz="0" w:space="0" w:color="auto"/>
                <w:left w:val="none" w:sz="0" w:space="0" w:color="auto"/>
                <w:bottom w:val="none" w:sz="0" w:space="0" w:color="auto"/>
                <w:right w:val="none" w:sz="0" w:space="0" w:color="auto"/>
              </w:divBdr>
            </w:div>
            <w:div w:id="986931394">
              <w:marLeft w:val="0"/>
              <w:marRight w:val="0"/>
              <w:marTop w:val="0"/>
              <w:marBottom w:val="0"/>
              <w:divBdr>
                <w:top w:val="none" w:sz="0" w:space="0" w:color="auto"/>
                <w:left w:val="none" w:sz="0" w:space="0" w:color="auto"/>
                <w:bottom w:val="none" w:sz="0" w:space="0" w:color="auto"/>
                <w:right w:val="none" w:sz="0" w:space="0" w:color="auto"/>
              </w:divBdr>
            </w:div>
            <w:div w:id="990056842">
              <w:marLeft w:val="0"/>
              <w:marRight w:val="0"/>
              <w:marTop w:val="0"/>
              <w:marBottom w:val="0"/>
              <w:divBdr>
                <w:top w:val="none" w:sz="0" w:space="0" w:color="auto"/>
                <w:left w:val="none" w:sz="0" w:space="0" w:color="auto"/>
                <w:bottom w:val="none" w:sz="0" w:space="0" w:color="auto"/>
                <w:right w:val="none" w:sz="0" w:space="0" w:color="auto"/>
              </w:divBdr>
            </w:div>
            <w:div w:id="1164778641">
              <w:marLeft w:val="0"/>
              <w:marRight w:val="0"/>
              <w:marTop w:val="0"/>
              <w:marBottom w:val="0"/>
              <w:divBdr>
                <w:top w:val="none" w:sz="0" w:space="0" w:color="auto"/>
                <w:left w:val="none" w:sz="0" w:space="0" w:color="auto"/>
                <w:bottom w:val="none" w:sz="0" w:space="0" w:color="auto"/>
                <w:right w:val="none" w:sz="0" w:space="0" w:color="auto"/>
              </w:divBdr>
            </w:div>
            <w:div w:id="1189182184">
              <w:marLeft w:val="0"/>
              <w:marRight w:val="0"/>
              <w:marTop w:val="0"/>
              <w:marBottom w:val="0"/>
              <w:divBdr>
                <w:top w:val="none" w:sz="0" w:space="0" w:color="auto"/>
                <w:left w:val="none" w:sz="0" w:space="0" w:color="auto"/>
                <w:bottom w:val="none" w:sz="0" w:space="0" w:color="auto"/>
                <w:right w:val="none" w:sz="0" w:space="0" w:color="auto"/>
              </w:divBdr>
            </w:div>
            <w:div w:id="1293438256">
              <w:marLeft w:val="0"/>
              <w:marRight w:val="0"/>
              <w:marTop w:val="0"/>
              <w:marBottom w:val="0"/>
              <w:divBdr>
                <w:top w:val="none" w:sz="0" w:space="0" w:color="auto"/>
                <w:left w:val="none" w:sz="0" w:space="0" w:color="auto"/>
                <w:bottom w:val="none" w:sz="0" w:space="0" w:color="auto"/>
                <w:right w:val="none" w:sz="0" w:space="0" w:color="auto"/>
              </w:divBdr>
            </w:div>
            <w:div w:id="1434087248">
              <w:marLeft w:val="0"/>
              <w:marRight w:val="0"/>
              <w:marTop w:val="0"/>
              <w:marBottom w:val="0"/>
              <w:divBdr>
                <w:top w:val="none" w:sz="0" w:space="0" w:color="auto"/>
                <w:left w:val="none" w:sz="0" w:space="0" w:color="auto"/>
                <w:bottom w:val="none" w:sz="0" w:space="0" w:color="auto"/>
                <w:right w:val="none" w:sz="0" w:space="0" w:color="auto"/>
              </w:divBdr>
            </w:div>
            <w:div w:id="1509907451">
              <w:marLeft w:val="0"/>
              <w:marRight w:val="0"/>
              <w:marTop w:val="0"/>
              <w:marBottom w:val="0"/>
              <w:divBdr>
                <w:top w:val="none" w:sz="0" w:space="0" w:color="auto"/>
                <w:left w:val="none" w:sz="0" w:space="0" w:color="auto"/>
                <w:bottom w:val="none" w:sz="0" w:space="0" w:color="auto"/>
                <w:right w:val="none" w:sz="0" w:space="0" w:color="auto"/>
              </w:divBdr>
            </w:div>
            <w:div w:id="1654723908">
              <w:marLeft w:val="0"/>
              <w:marRight w:val="0"/>
              <w:marTop w:val="0"/>
              <w:marBottom w:val="0"/>
              <w:divBdr>
                <w:top w:val="none" w:sz="0" w:space="0" w:color="auto"/>
                <w:left w:val="none" w:sz="0" w:space="0" w:color="auto"/>
                <w:bottom w:val="none" w:sz="0" w:space="0" w:color="auto"/>
                <w:right w:val="none" w:sz="0" w:space="0" w:color="auto"/>
              </w:divBdr>
            </w:div>
            <w:div w:id="1672373613">
              <w:marLeft w:val="0"/>
              <w:marRight w:val="0"/>
              <w:marTop w:val="0"/>
              <w:marBottom w:val="0"/>
              <w:divBdr>
                <w:top w:val="none" w:sz="0" w:space="0" w:color="auto"/>
                <w:left w:val="none" w:sz="0" w:space="0" w:color="auto"/>
                <w:bottom w:val="none" w:sz="0" w:space="0" w:color="auto"/>
                <w:right w:val="none" w:sz="0" w:space="0" w:color="auto"/>
              </w:divBdr>
            </w:div>
            <w:div w:id="1690906126">
              <w:marLeft w:val="0"/>
              <w:marRight w:val="0"/>
              <w:marTop w:val="0"/>
              <w:marBottom w:val="0"/>
              <w:divBdr>
                <w:top w:val="none" w:sz="0" w:space="0" w:color="auto"/>
                <w:left w:val="none" w:sz="0" w:space="0" w:color="auto"/>
                <w:bottom w:val="none" w:sz="0" w:space="0" w:color="auto"/>
                <w:right w:val="none" w:sz="0" w:space="0" w:color="auto"/>
              </w:divBdr>
            </w:div>
            <w:div w:id="2034258824">
              <w:marLeft w:val="0"/>
              <w:marRight w:val="0"/>
              <w:marTop w:val="0"/>
              <w:marBottom w:val="0"/>
              <w:divBdr>
                <w:top w:val="none" w:sz="0" w:space="0" w:color="auto"/>
                <w:left w:val="none" w:sz="0" w:space="0" w:color="auto"/>
                <w:bottom w:val="none" w:sz="0" w:space="0" w:color="auto"/>
                <w:right w:val="none" w:sz="0" w:space="0" w:color="auto"/>
              </w:divBdr>
            </w:div>
            <w:div w:id="2046060860">
              <w:marLeft w:val="0"/>
              <w:marRight w:val="0"/>
              <w:marTop w:val="0"/>
              <w:marBottom w:val="0"/>
              <w:divBdr>
                <w:top w:val="none" w:sz="0" w:space="0" w:color="auto"/>
                <w:left w:val="none" w:sz="0" w:space="0" w:color="auto"/>
                <w:bottom w:val="none" w:sz="0" w:space="0" w:color="auto"/>
                <w:right w:val="none" w:sz="0" w:space="0" w:color="auto"/>
              </w:divBdr>
            </w:div>
            <w:div w:id="2114595229">
              <w:marLeft w:val="0"/>
              <w:marRight w:val="0"/>
              <w:marTop w:val="0"/>
              <w:marBottom w:val="0"/>
              <w:divBdr>
                <w:top w:val="none" w:sz="0" w:space="0" w:color="auto"/>
                <w:left w:val="none" w:sz="0" w:space="0" w:color="auto"/>
                <w:bottom w:val="none" w:sz="0" w:space="0" w:color="auto"/>
                <w:right w:val="none" w:sz="0" w:space="0" w:color="auto"/>
              </w:divBdr>
            </w:div>
            <w:div w:id="2114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9956">
      <w:bodyDiv w:val="1"/>
      <w:marLeft w:val="0"/>
      <w:marRight w:val="0"/>
      <w:marTop w:val="0"/>
      <w:marBottom w:val="0"/>
      <w:divBdr>
        <w:top w:val="none" w:sz="0" w:space="0" w:color="auto"/>
        <w:left w:val="none" w:sz="0" w:space="0" w:color="auto"/>
        <w:bottom w:val="none" w:sz="0" w:space="0" w:color="auto"/>
        <w:right w:val="none" w:sz="0" w:space="0" w:color="auto"/>
      </w:divBdr>
    </w:div>
    <w:div w:id="893665208">
      <w:bodyDiv w:val="1"/>
      <w:marLeft w:val="0"/>
      <w:marRight w:val="0"/>
      <w:marTop w:val="0"/>
      <w:marBottom w:val="0"/>
      <w:divBdr>
        <w:top w:val="none" w:sz="0" w:space="0" w:color="auto"/>
        <w:left w:val="none" w:sz="0" w:space="0" w:color="auto"/>
        <w:bottom w:val="none" w:sz="0" w:space="0" w:color="auto"/>
        <w:right w:val="none" w:sz="0" w:space="0" w:color="auto"/>
      </w:divBdr>
      <w:divsChild>
        <w:div w:id="666707418">
          <w:marLeft w:val="0"/>
          <w:marRight w:val="0"/>
          <w:marTop w:val="0"/>
          <w:marBottom w:val="0"/>
          <w:divBdr>
            <w:top w:val="none" w:sz="0" w:space="0" w:color="auto"/>
            <w:left w:val="none" w:sz="0" w:space="0" w:color="auto"/>
            <w:bottom w:val="none" w:sz="0" w:space="0" w:color="auto"/>
            <w:right w:val="none" w:sz="0" w:space="0" w:color="auto"/>
          </w:divBdr>
          <w:divsChild>
            <w:div w:id="18819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9391">
      <w:bodyDiv w:val="1"/>
      <w:marLeft w:val="0"/>
      <w:marRight w:val="0"/>
      <w:marTop w:val="0"/>
      <w:marBottom w:val="0"/>
      <w:divBdr>
        <w:top w:val="none" w:sz="0" w:space="0" w:color="auto"/>
        <w:left w:val="none" w:sz="0" w:space="0" w:color="auto"/>
        <w:bottom w:val="none" w:sz="0" w:space="0" w:color="auto"/>
        <w:right w:val="none" w:sz="0" w:space="0" w:color="auto"/>
      </w:divBdr>
      <w:divsChild>
        <w:div w:id="2071032888">
          <w:marLeft w:val="0"/>
          <w:marRight w:val="0"/>
          <w:marTop w:val="0"/>
          <w:marBottom w:val="0"/>
          <w:divBdr>
            <w:top w:val="none" w:sz="0" w:space="0" w:color="auto"/>
            <w:left w:val="none" w:sz="0" w:space="0" w:color="auto"/>
            <w:bottom w:val="none" w:sz="0" w:space="0" w:color="auto"/>
            <w:right w:val="none" w:sz="0" w:space="0" w:color="auto"/>
          </w:divBdr>
          <w:divsChild>
            <w:div w:id="42289211">
              <w:marLeft w:val="0"/>
              <w:marRight w:val="0"/>
              <w:marTop w:val="0"/>
              <w:marBottom w:val="0"/>
              <w:divBdr>
                <w:top w:val="none" w:sz="0" w:space="0" w:color="auto"/>
                <w:left w:val="none" w:sz="0" w:space="0" w:color="auto"/>
                <w:bottom w:val="none" w:sz="0" w:space="0" w:color="auto"/>
                <w:right w:val="none" w:sz="0" w:space="0" w:color="auto"/>
              </w:divBdr>
            </w:div>
            <w:div w:id="175534152">
              <w:marLeft w:val="0"/>
              <w:marRight w:val="0"/>
              <w:marTop w:val="0"/>
              <w:marBottom w:val="0"/>
              <w:divBdr>
                <w:top w:val="none" w:sz="0" w:space="0" w:color="auto"/>
                <w:left w:val="none" w:sz="0" w:space="0" w:color="auto"/>
                <w:bottom w:val="none" w:sz="0" w:space="0" w:color="auto"/>
                <w:right w:val="none" w:sz="0" w:space="0" w:color="auto"/>
              </w:divBdr>
            </w:div>
            <w:div w:id="222765532">
              <w:marLeft w:val="0"/>
              <w:marRight w:val="0"/>
              <w:marTop w:val="0"/>
              <w:marBottom w:val="0"/>
              <w:divBdr>
                <w:top w:val="none" w:sz="0" w:space="0" w:color="auto"/>
                <w:left w:val="none" w:sz="0" w:space="0" w:color="auto"/>
                <w:bottom w:val="none" w:sz="0" w:space="0" w:color="auto"/>
                <w:right w:val="none" w:sz="0" w:space="0" w:color="auto"/>
              </w:divBdr>
            </w:div>
            <w:div w:id="234125961">
              <w:marLeft w:val="0"/>
              <w:marRight w:val="0"/>
              <w:marTop w:val="0"/>
              <w:marBottom w:val="0"/>
              <w:divBdr>
                <w:top w:val="none" w:sz="0" w:space="0" w:color="auto"/>
                <w:left w:val="none" w:sz="0" w:space="0" w:color="auto"/>
                <w:bottom w:val="none" w:sz="0" w:space="0" w:color="auto"/>
                <w:right w:val="none" w:sz="0" w:space="0" w:color="auto"/>
              </w:divBdr>
            </w:div>
            <w:div w:id="258762442">
              <w:marLeft w:val="0"/>
              <w:marRight w:val="0"/>
              <w:marTop w:val="0"/>
              <w:marBottom w:val="0"/>
              <w:divBdr>
                <w:top w:val="none" w:sz="0" w:space="0" w:color="auto"/>
                <w:left w:val="none" w:sz="0" w:space="0" w:color="auto"/>
                <w:bottom w:val="none" w:sz="0" w:space="0" w:color="auto"/>
                <w:right w:val="none" w:sz="0" w:space="0" w:color="auto"/>
              </w:divBdr>
            </w:div>
            <w:div w:id="432550980">
              <w:marLeft w:val="0"/>
              <w:marRight w:val="0"/>
              <w:marTop w:val="0"/>
              <w:marBottom w:val="0"/>
              <w:divBdr>
                <w:top w:val="none" w:sz="0" w:space="0" w:color="auto"/>
                <w:left w:val="none" w:sz="0" w:space="0" w:color="auto"/>
                <w:bottom w:val="none" w:sz="0" w:space="0" w:color="auto"/>
                <w:right w:val="none" w:sz="0" w:space="0" w:color="auto"/>
              </w:divBdr>
            </w:div>
            <w:div w:id="479419667">
              <w:marLeft w:val="0"/>
              <w:marRight w:val="0"/>
              <w:marTop w:val="0"/>
              <w:marBottom w:val="0"/>
              <w:divBdr>
                <w:top w:val="none" w:sz="0" w:space="0" w:color="auto"/>
                <w:left w:val="none" w:sz="0" w:space="0" w:color="auto"/>
                <w:bottom w:val="none" w:sz="0" w:space="0" w:color="auto"/>
                <w:right w:val="none" w:sz="0" w:space="0" w:color="auto"/>
              </w:divBdr>
            </w:div>
            <w:div w:id="714277421">
              <w:marLeft w:val="0"/>
              <w:marRight w:val="0"/>
              <w:marTop w:val="0"/>
              <w:marBottom w:val="0"/>
              <w:divBdr>
                <w:top w:val="none" w:sz="0" w:space="0" w:color="auto"/>
                <w:left w:val="none" w:sz="0" w:space="0" w:color="auto"/>
                <w:bottom w:val="none" w:sz="0" w:space="0" w:color="auto"/>
                <w:right w:val="none" w:sz="0" w:space="0" w:color="auto"/>
              </w:divBdr>
            </w:div>
            <w:div w:id="733238415">
              <w:marLeft w:val="0"/>
              <w:marRight w:val="0"/>
              <w:marTop w:val="0"/>
              <w:marBottom w:val="0"/>
              <w:divBdr>
                <w:top w:val="none" w:sz="0" w:space="0" w:color="auto"/>
                <w:left w:val="none" w:sz="0" w:space="0" w:color="auto"/>
                <w:bottom w:val="none" w:sz="0" w:space="0" w:color="auto"/>
                <w:right w:val="none" w:sz="0" w:space="0" w:color="auto"/>
              </w:divBdr>
            </w:div>
            <w:div w:id="750270464">
              <w:marLeft w:val="0"/>
              <w:marRight w:val="0"/>
              <w:marTop w:val="0"/>
              <w:marBottom w:val="0"/>
              <w:divBdr>
                <w:top w:val="none" w:sz="0" w:space="0" w:color="auto"/>
                <w:left w:val="none" w:sz="0" w:space="0" w:color="auto"/>
                <w:bottom w:val="none" w:sz="0" w:space="0" w:color="auto"/>
                <w:right w:val="none" w:sz="0" w:space="0" w:color="auto"/>
              </w:divBdr>
            </w:div>
            <w:div w:id="797574040">
              <w:marLeft w:val="0"/>
              <w:marRight w:val="0"/>
              <w:marTop w:val="0"/>
              <w:marBottom w:val="0"/>
              <w:divBdr>
                <w:top w:val="none" w:sz="0" w:space="0" w:color="auto"/>
                <w:left w:val="none" w:sz="0" w:space="0" w:color="auto"/>
                <w:bottom w:val="none" w:sz="0" w:space="0" w:color="auto"/>
                <w:right w:val="none" w:sz="0" w:space="0" w:color="auto"/>
              </w:divBdr>
            </w:div>
            <w:div w:id="879250031">
              <w:marLeft w:val="0"/>
              <w:marRight w:val="0"/>
              <w:marTop w:val="0"/>
              <w:marBottom w:val="0"/>
              <w:divBdr>
                <w:top w:val="none" w:sz="0" w:space="0" w:color="auto"/>
                <w:left w:val="none" w:sz="0" w:space="0" w:color="auto"/>
                <w:bottom w:val="none" w:sz="0" w:space="0" w:color="auto"/>
                <w:right w:val="none" w:sz="0" w:space="0" w:color="auto"/>
              </w:divBdr>
            </w:div>
            <w:div w:id="938101525">
              <w:marLeft w:val="0"/>
              <w:marRight w:val="0"/>
              <w:marTop w:val="0"/>
              <w:marBottom w:val="0"/>
              <w:divBdr>
                <w:top w:val="none" w:sz="0" w:space="0" w:color="auto"/>
                <w:left w:val="none" w:sz="0" w:space="0" w:color="auto"/>
                <w:bottom w:val="none" w:sz="0" w:space="0" w:color="auto"/>
                <w:right w:val="none" w:sz="0" w:space="0" w:color="auto"/>
              </w:divBdr>
            </w:div>
            <w:div w:id="1404181557">
              <w:marLeft w:val="0"/>
              <w:marRight w:val="0"/>
              <w:marTop w:val="0"/>
              <w:marBottom w:val="0"/>
              <w:divBdr>
                <w:top w:val="none" w:sz="0" w:space="0" w:color="auto"/>
                <w:left w:val="none" w:sz="0" w:space="0" w:color="auto"/>
                <w:bottom w:val="none" w:sz="0" w:space="0" w:color="auto"/>
                <w:right w:val="none" w:sz="0" w:space="0" w:color="auto"/>
              </w:divBdr>
            </w:div>
            <w:div w:id="1641230973">
              <w:marLeft w:val="0"/>
              <w:marRight w:val="0"/>
              <w:marTop w:val="0"/>
              <w:marBottom w:val="0"/>
              <w:divBdr>
                <w:top w:val="none" w:sz="0" w:space="0" w:color="auto"/>
                <w:left w:val="none" w:sz="0" w:space="0" w:color="auto"/>
                <w:bottom w:val="none" w:sz="0" w:space="0" w:color="auto"/>
                <w:right w:val="none" w:sz="0" w:space="0" w:color="auto"/>
              </w:divBdr>
            </w:div>
            <w:div w:id="1725328066">
              <w:marLeft w:val="0"/>
              <w:marRight w:val="0"/>
              <w:marTop w:val="0"/>
              <w:marBottom w:val="0"/>
              <w:divBdr>
                <w:top w:val="none" w:sz="0" w:space="0" w:color="auto"/>
                <w:left w:val="none" w:sz="0" w:space="0" w:color="auto"/>
                <w:bottom w:val="none" w:sz="0" w:space="0" w:color="auto"/>
                <w:right w:val="none" w:sz="0" w:space="0" w:color="auto"/>
              </w:divBdr>
            </w:div>
            <w:div w:id="1779452013">
              <w:marLeft w:val="0"/>
              <w:marRight w:val="0"/>
              <w:marTop w:val="0"/>
              <w:marBottom w:val="0"/>
              <w:divBdr>
                <w:top w:val="none" w:sz="0" w:space="0" w:color="auto"/>
                <w:left w:val="none" w:sz="0" w:space="0" w:color="auto"/>
                <w:bottom w:val="none" w:sz="0" w:space="0" w:color="auto"/>
                <w:right w:val="none" w:sz="0" w:space="0" w:color="auto"/>
              </w:divBdr>
            </w:div>
            <w:div w:id="1843659475">
              <w:marLeft w:val="0"/>
              <w:marRight w:val="0"/>
              <w:marTop w:val="0"/>
              <w:marBottom w:val="0"/>
              <w:divBdr>
                <w:top w:val="none" w:sz="0" w:space="0" w:color="auto"/>
                <w:left w:val="none" w:sz="0" w:space="0" w:color="auto"/>
                <w:bottom w:val="none" w:sz="0" w:space="0" w:color="auto"/>
                <w:right w:val="none" w:sz="0" w:space="0" w:color="auto"/>
              </w:divBdr>
            </w:div>
            <w:div w:id="1917547918">
              <w:marLeft w:val="0"/>
              <w:marRight w:val="0"/>
              <w:marTop w:val="0"/>
              <w:marBottom w:val="0"/>
              <w:divBdr>
                <w:top w:val="none" w:sz="0" w:space="0" w:color="auto"/>
                <w:left w:val="none" w:sz="0" w:space="0" w:color="auto"/>
                <w:bottom w:val="none" w:sz="0" w:space="0" w:color="auto"/>
                <w:right w:val="none" w:sz="0" w:space="0" w:color="auto"/>
              </w:divBdr>
            </w:div>
            <w:div w:id="1979338274">
              <w:marLeft w:val="0"/>
              <w:marRight w:val="0"/>
              <w:marTop w:val="0"/>
              <w:marBottom w:val="0"/>
              <w:divBdr>
                <w:top w:val="none" w:sz="0" w:space="0" w:color="auto"/>
                <w:left w:val="none" w:sz="0" w:space="0" w:color="auto"/>
                <w:bottom w:val="none" w:sz="0" w:space="0" w:color="auto"/>
                <w:right w:val="none" w:sz="0" w:space="0" w:color="auto"/>
              </w:divBdr>
            </w:div>
            <w:div w:id="1980959026">
              <w:marLeft w:val="0"/>
              <w:marRight w:val="0"/>
              <w:marTop w:val="0"/>
              <w:marBottom w:val="0"/>
              <w:divBdr>
                <w:top w:val="none" w:sz="0" w:space="0" w:color="auto"/>
                <w:left w:val="none" w:sz="0" w:space="0" w:color="auto"/>
                <w:bottom w:val="none" w:sz="0" w:space="0" w:color="auto"/>
                <w:right w:val="none" w:sz="0" w:space="0" w:color="auto"/>
              </w:divBdr>
            </w:div>
            <w:div w:id="20647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4105">
      <w:bodyDiv w:val="1"/>
      <w:marLeft w:val="0"/>
      <w:marRight w:val="0"/>
      <w:marTop w:val="0"/>
      <w:marBottom w:val="0"/>
      <w:divBdr>
        <w:top w:val="none" w:sz="0" w:space="0" w:color="auto"/>
        <w:left w:val="none" w:sz="0" w:space="0" w:color="auto"/>
        <w:bottom w:val="none" w:sz="0" w:space="0" w:color="auto"/>
        <w:right w:val="none" w:sz="0" w:space="0" w:color="auto"/>
      </w:divBdr>
      <w:divsChild>
        <w:div w:id="1987931939">
          <w:marLeft w:val="0"/>
          <w:marRight w:val="0"/>
          <w:marTop w:val="0"/>
          <w:marBottom w:val="0"/>
          <w:divBdr>
            <w:top w:val="none" w:sz="0" w:space="0" w:color="auto"/>
            <w:left w:val="none" w:sz="0" w:space="0" w:color="auto"/>
            <w:bottom w:val="none" w:sz="0" w:space="0" w:color="auto"/>
            <w:right w:val="none" w:sz="0" w:space="0" w:color="auto"/>
          </w:divBdr>
          <w:divsChild>
            <w:div w:id="61755553">
              <w:marLeft w:val="0"/>
              <w:marRight w:val="0"/>
              <w:marTop w:val="0"/>
              <w:marBottom w:val="0"/>
              <w:divBdr>
                <w:top w:val="none" w:sz="0" w:space="0" w:color="auto"/>
                <w:left w:val="none" w:sz="0" w:space="0" w:color="auto"/>
                <w:bottom w:val="none" w:sz="0" w:space="0" w:color="auto"/>
                <w:right w:val="none" w:sz="0" w:space="0" w:color="auto"/>
              </w:divBdr>
            </w:div>
            <w:div w:id="1211265242">
              <w:marLeft w:val="0"/>
              <w:marRight w:val="0"/>
              <w:marTop w:val="0"/>
              <w:marBottom w:val="0"/>
              <w:divBdr>
                <w:top w:val="none" w:sz="0" w:space="0" w:color="auto"/>
                <w:left w:val="none" w:sz="0" w:space="0" w:color="auto"/>
                <w:bottom w:val="none" w:sz="0" w:space="0" w:color="auto"/>
                <w:right w:val="none" w:sz="0" w:space="0" w:color="auto"/>
              </w:divBdr>
            </w:div>
            <w:div w:id="1396588502">
              <w:marLeft w:val="0"/>
              <w:marRight w:val="0"/>
              <w:marTop w:val="0"/>
              <w:marBottom w:val="0"/>
              <w:divBdr>
                <w:top w:val="none" w:sz="0" w:space="0" w:color="auto"/>
                <w:left w:val="none" w:sz="0" w:space="0" w:color="auto"/>
                <w:bottom w:val="none" w:sz="0" w:space="0" w:color="auto"/>
                <w:right w:val="none" w:sz="0" w:space="0" w:color="auto"/>
              </w:divBdr>
            </w:div>
            <w:div w:id="1513452425">
              <w:marLeft w:val="0"/>
              <w:marRight w:val="0"/>
              <w:marTop w:val="0"/>
              <w:marBottom w:val="0"/>
              <w:divBdr>
                <w:top w:val="none" w:sz="0" w:space="0" w:color="auto"/>
                <w:left w:val="none" w:sz="0" w:space="0" w:color="auto"/>
                <w:bottom w:val="none" w:sz="0" w:space="0" w:color="auto"/>
                <w:right w:val="none" w:sz="0" w:space="0" w:color="auto"/>
              </w:divBdr>
            </w:div>
            <w:div w:id="209420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98063">
      <w:bodyDiv w:val="1"/>
      <w:marLeft w:val="0"/>
      <w:marRight w:val="0"/>
      <w:marTop w:val="0"/>
      <w:marBottom w:val="0"/>
      <w:divBdr>
        <w:top w:val="none" w:sz="0" w:space="0" w:color="auto"/>
        <w:left w:val="none" w:sz="0" w:space="0" w:color="auto"/>
        <w:bottom w:val="none" w:sz="0" w:space="0" w:color="auto"/>
        <w:right w:val="none" w:sz="0" w:space="0" w:color="auto"/>
      </w:divBdr>
      <w:divsChild>
        <w:div w:id="1866090159">
          <w:marLeft w:val="0"/>
          <w:marRight w:val="0"/>
          <w:marTop w:val="0"/>
          <w:marBottom w:val="0"/>
          <w:divBdr>
            <w:top w:val="none" w:sz="0" w:space="0" w:color="auto"/>
            <w:left w:val="none" w:sz="0" w:space="0" w:color="auto"/>
            <w:bottom w:val="none" w:sz="0" w:space="0" w:color="auto"/>
            <w:right w:val="none" w:sz="0" w:space="0" w:color="auto"/>
          </w:divBdr>
          <w:divsChild>
            <w:div w:id="11802353">
              <w:marLeft w:val="0"/>
              <w:marRight w:val="0"/>
              <w:marTop w:val="0"/>
              <w:marBottom w:val="0"/>
              <w:divBdr>
                <w:top w:val="none" w:sz="0" w:space="0" w:color="auto"/>
                <w:left w:val="none" w:sz="0" w:space="0" w:color="auto"/>
                <w:bottom w:val="none" w:sz="0" w:space="0" w:color="auto"/>
                <w:right w:val="none" w:sz="0" w:space="0" w:color="auto"/>
              </w:divBdr>
            </w:div>
            <w:div w:id="12073167">
              <w:marLeft w:val="0"/>
              <w:marRight w:val="0"/>
              <w:marTop w:val="0"/>
              <w:marBottom w:val="0"/>
              <w:divBdr>
                <w:top w:val="none" w:sz="0" w:space="0" w:color="auto"/>
                <w:left w:val="none" w:sz="0" w:space="0" w:color="auto"/>
                <w:bottom w:val="none" w:sz="0" w:space="0" w:color="auto"/>
                <w:right w:val="none" w:sz="0" w:space="0" w:color="auto"/>
              </w:divBdr>
            </w:div>
            <w:div w:id="19943329">
              <w:marLeft w:val="0"/>
              <w:marRight w:val="0"/>
              <w:marTop w:val="0"/>
              <w:marBottom w:val="0"/>
              <w:divBdr>
                <w:top w:val="none" w:sz="0" w:space="0" w:color="auto"/>
                <w:left w:val="none" w:sz="0" w:space="0" w:color="auto"/>
                <w:bottom w:val="none" w:sz="0" w:space="0" w:color="auto"/>
                <w:right w:val="none" w:sz="0" w:space="0" w:color="auto"/>
              </w:divBdr>
            </w:div>
            <w:div w:id="23602541">
              <w:marLeft w:val="0"/>
              <w:marRight w:val="0"/>
              <w:marTop w:val="0"/>
              <w:marBottom w:val="0"/>
              <w:divBdr>
                <w:top w:val="none" w:sz="0" w:space="0" w:color="auto"/>
                <w:left w:val="none" w:sz="0" w:space="0" w:color="auto"/>
                <w:bottom w:val="none" w:sz="0" w:space="0" w:color="auto"/>
                <w:right w:val="none" w:sz="0" w:space="0" w:color="auto"/>
              </w:divBdr>
            </w:div>
            <w:div w:id="26419123">
              <w:marLeft w:val="0"/>
              <w:marRight w:val="0"/>
              <w:marTop w:val="0"/>
              <w:marBottom w:val="0"/>
              <w:divBdr>
                <w:top w:val="none" w:sz="0" w:space="0" w:color="auto"/>
                <w:left w:val="none" w:sz="0" w:space="0" w:color="auto"/>
                <w:bottom w:val="none" w:sz="0" w:space="0" w:color="auto"/>
                <w:right w:val="none" w:sz="0" w:space="0" w:color="auto"/>
              </w:divBdr>
            </w:div>
            <w:div w:id="53940371">
              <w:marLeft w:val="0"/>
              <w:marRight w:val="0"/>
              <w:marTop w:val="0"/>
              <w:marBottom w:val="0"/>
              <w:divBdr>
                <w:top w:val="none" w:sz="0" w:space="0" w:color="auto"/>
                <w:left w:val="none" w:sz="0" w:space="0" w:color="auto"/>
                <w:bottom w:val="none" w:sz="0" w:space="0" w:color="auto"/>
                <w:right w:val="none" w:sz="0" w:space="0" w:color="auto"/>
              </w:divBdr>
            </w:div>
            <w:div w:id="85343023">
              <w:marLeft w:val="0"/>
              <w:marRight w:val="0"/>
              <w:marTop w:val="0"/>
              <w:marBottom w:val="0"/>
              <w:divBdr>
                <w:top w:val="none" w:sz="0" w:space="0" w:color="auto"/>
                <w:left w:val="none" w:sz="0" w:space="0" w:color="auto"/>
                <w:bottom w:val="none" w:sz="0" w:space="0" w:color="auto"/>
                <w:right w:val="none" w:sz="0" w:space="0" w:color="auto"/>
              </w:divBdr>
            </w:div>
            <w:div w:id="88625039">
              <w:marLeft w:val="0"/>
              <w:marRight w:val="0"/>
              <w:marTop w:val="0"/>
              <w:marBottom w:val="0"/>
              <w:divBdr>
                <w:top w:val="none" w:sz="0" w:space="0" w:color="auto"/>
                <w:left w:val="none" w:sz="0" w:space="0" w:color="auto"/>
                <w:bottom w:val="none" w:sz="0" w:space="0" w:color="auto"/>
                <w:right w:val="none" w:sz="0" w:space="0" w:color="auto"/>
              </w:divBdr>
            </w:div>
            <w:div w:id="94640473">
              <w:marLeft w:val="0"/>
              <w:marRight w:val="0"/>
              <w:marTop w:val="0"/>
              <w:marBottom w:val="0"/>
              <w:divBdr>
                <w:top w:val="none" w:sz="0" w:space="0" w:color="auto"/>
                <w:left w:val="none" w:sz="0" w:space="0" w:color="auto"/>
                <w:bottom w:val="none" w:sz="0" w:space="0" w:color="auto"/>
                <w:right w:val="none" w:sz="0" w:space="0" w:color="auto"/>
              </w:divBdr>
            </w:div>
            <w:div w:id="176504048">
              <w:marLeft w:val="0"/>
              <w:marRight w:val="0"/>
              <w:marTop w:val="0"/>
              <w:marBottom w:val="0"/>
              <w:divBdr>
                <w:top w:val="none" w:sz="0" w:space="0" w:color="auto"/>
                <w:left w:val="none" w:sz="0" w:space="0" w:color="auto"/>
                <w:bottom w:val="none" w:sz="0" w:space="0" w:color="auto"/>
                <w:right w:val="none" w:sz="0" w:space="0" w:color="auto"/>
              </w:divBdr>
            </w:div>
            <w:div w:id="177550306">
              <w:marLeft w:val="0"/>
              <w:marRight w:val="0"/>
              <w:marTop w:val="0"/>
              <w:marBottom w:val="0"/>
              <w:divBdr>
                <w:top w:val="none" w:sz="0" w:space="0" w:color="auto"/>
                <w:left w:val="none" w:sz="0" w:space="0" w:color="auto"/>
                <w:bottom w:val="none" w:sz="0" w:space="0" w:color="auto"/>
                <w:right w:val="none" w:sz="0" w:space="0" w:color="auto"/>
              </w:divBdr>
            </w:div>
            <w:div w:id="262614158">
              <w:marLeft w:val="0"/>
              <w:marRight w:val="0"/>
              <w:marTop w:val="0"/>
              <w:marBottom w:val="0"/>
              <w:divBdr>
                <w:top w:val="none" w:sz="0" w:space="0" w:color="auto"/>
                <w:left w:val="none" w:sz="0" w:space="0" w:color="auto"/>
                <w:bottom w:val="none" w:sz="0" w:space="0" w:color="auto"/>
                <w:right w:val="none" w:sz="0" w:space="0" w:color="auto"/>
              </w:divBdr>
            </w:div>
            <w:div w:id="300159710">
              <w:marLeft w:val="0"/>
              <w:marRight w:val="0"/>
              <w:marTop w:val="0"/>
              <w:marBottom w:val="0"/>
              <w:divBdr>
                <w:top w:val="none" w:sz="0" w:space="0" w:color="auto"/>
                <w:left w:val="none" w:sz="0" w:space="0" w:color="auto"/>
                <w:bottom w:val="none" w:sz="0" w:space="0" w:color="auto"/>
                <w:right w:val="none" w:sz="0" w:space="0" w:color="auto"/>
              </w:divBdr>
            </w:div>
            <w:div w:id="313604845">
              <w:marLeft w:val="0"/>
              <w:marRight w:val="0"/>
              <w:marTop w:val="0"/>
              <w:marBottom w:val="0"/>
              <w:divBdr>
                <w:top w:val="none" w:sz="0" w:space="0" w:color="auto"/>
                <w:left w:val="none" w:sz="0" w:space="0" w:color="auto"/>
                <w:bottom w:val="none" w:sz="0" w:space="0" w:color="auto"/>
                <w:right w:val="none" w:sz="0" w:space="0" w:color="auto"/>
              </w:divBdr>
            </w:div>
            <w:div w:id="322901217">
              <w:marLeft w:val="0"/>
              <w:marRight w:val="0"/>
              <w:marTop w:val="0"/>
              <w:marBottom w:val="0"/>
              <w:divBdr>
                <w:top w:val="none" w:sz="0" w:space="0" w:color="auto"/>
                <w:left w:val="none" w:sz="0" w:space="0" w:color="auto"/>
                <w:bottom w:val="none" w:sz="0" w:space="0" w:color="auto"/>
                <w:right w:val="none" w:sz="0" w:space="0" w:color="auto"/>
              </w:divBdr>
            </w:div>
            <w:div w:id="326833924">
              <w:marLeft w:val="0"/>
              <w:marRight w:val="0"/>
              <w:marTop w:val="0"/>
              <w:marBottom w:val="0"/>
              <w:divBdr>
                <w:top w:val="none" w:sz="0" w:space="0" w:color="auto"/>
                <w:left w:val="none" w:sz="0" w:space="0" w:color="auto"/>
                <w:bottom w:val="none" w:sz="0" w:space="0" w:color="auto"/>
                <w:right w:val="none" w:sz="0" w:space="0" w:color="auto"/>
              </w:divBdr>
            </w:div>
            <w:div w:id="363333336">
              <w:marLeft w:val="0"/>
              <w:marRight w:val="0"/>
              <w:marTop w:val="0"/>
              <w:marBottom w:val="0"/>
              <w:divBdr>
                <w:top w:val="none" w:sz="0" w:space="0" w:color="auto"/>
                <w:left w:val="none" w:sz="0" w:space="0" w:color="auto"/>
                <w:bottom w:val="none" w:sz="0" w:space="0" w:color="auto"/>
                <w:right w:val="none" w:sz="0" w:space="0" w:color="auto"/>
              </w:divBdr>
            </w:div>
            <w:div w:id="392434284">
              <w:marLeft w:val="0"/>
              <w:marRight w:val="0"/>
              <w:marTop w:val="0"/>
              <w:marBottom w:val="0"/>
              <w:divBdr>
                <w:top w:val="none" w:sz="0" w:space="0" w:color="auto"/>
                <w:left w:val="none" w:sz="0" w:space="0" w:color="auto"/>
                <w:bottom w:val="none" w:sz="0" w:space="0" w:color="auto"/>
                <w:right w:val="none" w:sz="0" w:space="0" w:color="auto"/>
              </w:divBdr>
            </w:div>
            <w:div w:id="466628542">
              <w:marLeft w:val="0"/>
              <w:marRight w:val="0"/>
              <w:marTop w:val="0"/>
              <w:marBottom w:val="0"/>
              <w:divBdr>
                <w:top w:val="none" w:sz="0" w:space="0" w:color="auto"/>
                <w:left w:val="none" w:sz="0" w:space="0" w:color="auto"/>
                <w:bottom w:val="none" w:sz="0" w:space="0" w:color="auto"/>
                <w:right w:val="none" w:sz="0" w:space="0" w:color="auto"/>
              </w:divBdr>
            </w:div>
            <w:div w:id="468281784">
              <w:marLeft w:val="0"/>
              <w:marRight w:val="0"/>
              <w:marTop w:val="0"/>
              <w:marBottom w:val="0"/>
              <w:divBdr>
                <w:top w:val="none" w:sz="0" w:space="0" w:color="auto"/>
                <w:left w:val="none" w:sz="0" w:space="0" w:color="auto"/>
                <w:bottom w:val="none" w:sz="0" w:space="0" w:color="auto"/>
                <w:right w:val="none" w:sz="0" w:space="0" w:color="auto"/>
              </w:divBdr>
            </w:div>
            <w:div w:id="478574804">
              <w:marLeft w:val="0"/>
              <w:marRight w:val="0"/>
              <w:marTop w:val="0"/>
              <w:marBottom w:val="0"/>
              <w:divBdr>
                <w:top w:val="none" w:sz="0" w:space="0" w:color="auto"/>
                <w:left w:val="none" w:sz="0" w:space="0" w:color="auto"/>
                <w:bottom w:val="none" w:sz="0" w:space="0" w:color="auto"/>
                <w:right w:val="none" w:sz="0" w:space="0" w:color="auto"/>
              </w:divBdr>
            </w:div>
            <w:div w:id="480775907">
              <w:marLeft w:val="0"/>
              <w:marRight w:val="0"/>
              <w:marTop w:val="0"/>
              <w:marBottom w:val="0"/>
              <w:divBdr>
                <w:top w:val="none" w:sz="0" w:space="0" w:color="auto"/>
                <w:left w:val="none" w:sz="0" w:space="0" w:color="auto"/>
                <w:bottom w:val="none" w:sz="0" w:space="0" w:color="auto"/>
                <w:right w:val="none" w:sz="0" w:space="0" w:color="auto"/>
              </w:divBdr>
            </w:div>
            <w:div w:id="483086457">
              <w:marLeft w:val="0"/>
              <w:marRight w:val="0"/>
              <w:marTop w:val="0"/>
              <w:marBottom w:val="0"/>
              <w:divBdr>
                <w:top w:val="none" w:sz="0" w:space="0" w:color="auto"/>
                <w:left w:val="none" w:sz="0" w:space="0" w:color="auto"/>
                <w:bottom w:val="none" w:sz="0" w:space="0" w:color="auto"/>
                <w:right w:val="none" w:sz="0" w:space="0" w:color="auto"/>
              </w:divBdr>
            </w:div>
            <w:div w:id="510799324">
              <w:marLeft w:val="0"/>
              <w:marRight w:val="0"/>
              <w:marTop w:val="0"/>
              <w:marBottom w:val="0"/>
              <w:divBdr>
                <w:top w:val="none" w:sz="0" w:space="0" w:color="auto"/>
                <w:left w:val="none" w:sz="0" w:space="0" w:color="auto"/>
                <w:bottom w:val="none" w:sz="0" w:space="0" w:color="auto"/>
                <w:right w:val="none" w:sz="0" w:space="0" w:color="auto"/>
              </w:divBdr>
            </w:div>
            <w:div w:id="539438075">
              <w:marLeft w:val="0"/>
              <w:marRight w:val="0"/>
              <w:marTop w:val="0"/>
              <w:marBottom w:val="0"/>
              <w:divBdr>
                <w:top w:val="none" w:sz="0" w:space="0" w:color="auto"/>
                <w:left w:val="none" w:sz="0" w:space="0" w:color="auto"/>
                <w:bottom w:val="none" w:sz="0" w:space="0" w:color="auto"/>
                <w:right w:val="none" w:sz="0" w:space="0" w:color="auto"/>
              </w:divBdr>
            </w:div>
            <w:div w:id="552349150">
              <w:marLeft w:val="0"/>
              <w:marRight w:val="0"/>
              <w:marTop w:val="0"/>
              <w:marBottom w:val="0"/>
              <w:divBdr>
                <w:top w:val="none" w:sz="0" w:space="0" w:color="auto"/>
                <w:left w:val="none" w:sz="0" w:space="0" w:color="auto"/>
                <w:bottom w:val="none" w:sz="0" w:space="0" w:color="auto"/>
                <w:right w:val="none" w:sz="0" w:space="0" w:color="auto"/>
              </w:divBdr>
            </w:div>
            <w:div w:id="593049945">
              <w:marLeft w:val="0"/>
              <w:marRight w:val="0"/>
              <w:marTop w:val="0"/>
              <w:marBottom w:val="0"/>
              <w:divBdr>
                <w:top w:val="none" w:sz="0" w:space="0" w:color="auto"/>
                <w:left w:val="none" w:sz="0" w:space="0" w:color="auto"/>
                <w:bottom w:val="none" w:sz="0" w:space="0" w:color="auto"/>
                <w:right w:val="none" w:sz="0" w:space="0" w:color="auto"/>
              </w:divBdr>
            </w:div>
            <w:div w:id="709452942">
              <w:marLeft w:val="0"/>
              <w:marRight w:val="0"/>
              <w:marTop w:val="0"/>
              <w:marBottom w:val="0"/>
              <w:divBdr>
                <w:top w:val="none" w:sz="0" w:space="0" w:color="auto"/>
                <w:left w:val="none" w:sz="0" w:space="0" w:color="auto"/>
                <w:bottom w:val="none" w:sz="0" w:space="0" w:color="auto"/>
                <w:right w:val="none" w:sz="0" w:space="0" w:color="auto"/>
              </w:divBdr>
            </w:div>
            <w:div w:id="807432507">
              <w:marLeft w:val="0"/>
              <w:marRight w:val="0"/>
              <w:marTop w:val="0"/>
              <w:marBottom w:val="0"/>
              <w:divBdr>
                <w:top w:val="none" w:sz="0" w:space="0" w:color="auto"/>
                <w:left w:val="none" w:sz="0" w:space="0" w:color="auto"/>
                <w:bottom w:val="none" w:sz="0" w:space="0" w:color="auto"/>
                <w:right w:val="none" w:sz="0" w:space="0" w:color="auto"/>
              </w:divBdr>
            </w:div>
            <w:div w:id="837891176">
              <w:marLeft w:val="0"/>
              <w:marRight w:val="0"/>
              <w:marTop w:val="0"/>
              <w:marBottom w:val="0"/>
              <w:divBdr>
                <w:top w:val="none" w:sz="0" w:space="0" w:color="auto"/>
                <w:left w:val="none" w:sz="0" w:space="0" w:color="auto"/>
                <w:bottom w:val="none" w:sz="0" w:space="0" w:color="auto"/>
                <w:right w:val="none" w:sz="0" w:space="0" w:color="auto"/>
              </w:divBdr>
            </w:div>
            <w:div w:id="857889196">
              <w:marLeft w:val="0"/>
              <w:marRight w:val="0"/>
              <w:marTop w:val="0"/>
              <w:marBottom w:val="0"/>
              <w:divBdr>
                <w:top w:val="none" w:sz="0" w:space="0" w:color="auto"/>
                <w:left w:val="none" w:sz="0" w:space="0" w:color="auto"/>
                <w:bottom w:val="none" w:sz="0" w:space="0" w:color="auto"/>
                <w:right w:val="none" w:sz="0" w:space="0" w:color="auto"/>
              </w:divBdr>
            </w:div>
            <w:div w:id="859708982">
              <w:marLeft w:val="0"/>
              <w:marRight w:val="0"/>
              <w:marTop w:val="0"/>
              <w:marBottom w:val="0"/>
              <w:divBdr>
                <w:top w:val="none" w:sz="0" w:space="0" w:color="auto"/>
                <w:left w:val="none" w:sz="0" w:space="0" w:color="auto"/>
                <w:bottom w:val="none" w:sz="0" w:space="0" w:color="auto"/>
                <w:right w:val="none" w:sz="0" w:space="0" w:color="auto"/>
              </w:divBdr>
            </w:div>
            <w:div w:id="904992710">
              <w:marLeft w:val="0"/>
              <w:marRight w:val="0"/>
              <w:marTop w:val="0"/>
              <w:marBottom w:val="0"/>
              <w:divBdr>
                <w:top w:val="none" w:sz="0" w:space="0" w:color="auto"/>
                <w:left w:val="none" w:sz="0" w:space="0" w:color="auto"/>
                <w:bottom w:val="none" w:sz="0" w:space="0" w:color="auto"/>
                <w:right w:val="none" w:sz="0" w:space="0" w:color="auto"/>
              </w:divBdr>
            </w:div>
            <w:div w:id="907158031">
              <w:marLeft w:val="0"/>
              <w:marRight w:val="0"/>
              <w:marTop w:val="0"/>
              <w:marBottom w:val="0"/>
              <w:divBdr>
                <w:top w:val="none" w:sz="0" w:space="0" w:color="auto"/>
                <w:left w:val="none" w:sz="0" w:space="0" w:color="auto"/>
                <w:bottom w:val="none" w:sz="0" w:space="0" w:color="auto"/>
                <w:right w:val="none" w:sz="0" w:space="0" w:color="auto"/>
              </w:divBdr>
            </w:div>
            <w:div w:id="943925779">
              <w:marLeft w:val="0"/>
              <w:marRight w:val="0"/>
              <w:marTop w:val="0"/>
              <w:marBottom w:val="0"/>
              <w:divBdr>
                <w:top w:val="none" w:sz="0" w:space="0" w:color="auto"/>
                <w:left w:val="none" w:sz="0" w:space="0" w:color="auto"/>
                <w:bottom w:val="none" w:sz="0" w:space="0" w:color="auto"/>
                <w:right w:val="none" w:sz="0" w:space="0" w:color="auto"/>
              </w:divBdr>
            </w:div>
            <w:div w:id="955596449">
              <w:marLeft w:val="0"/>
              <w:marRight w:val="0"/>
              <w:marTop w:val="0"/>
              <w:marBottom w:val="0"/>
              <w:divBdr>
                <w:top w:val="none" w:sz="0" w:space="0" w:color="auto"/>
                <w:left w:val="none" w:sz="0" w:space="0" w:color="auto"/>
                <w:bottom w:val="none" w:sz="0" w:space="0" w:color="auto"/>
                <w:right w:val="none" w:sz="0" w:space="0" w:color="auto"/>
              </w:divBdr>
            </w:div>
            <w:div w:id="965694137">
              <w:marLeft w:val="0"/>
              <w:marRight w:val="0"/>
              <w:marTop w:val="0"/>
              <w:marBottom w:val="0"/>
              <w:divBdr>
                <w:top w:val="none" w:sz="0" w:space="0" w:color="auto"/>
                <w:left w:val="none" w:sz="0" w:space="0" w:color="auto"/>
                <w:bottom w:val="none" w:sz="0" w:space="0" w:color="auto"/>
                <w:right w:val="none" w:sz="0" w:space="0" w:color="auto"/>
              </w:divBdr>
            </w:div>
            <w:div w:id="1046564048">
              <w:marLeft w:val="0"/>
              <w:marRight w:val="0"/>
              <w:marTop w:val="0"/>
              <w:marBottom w:val="0"/>
              <w:divBdr>
                <w:top w:val="none" w:sz="0" w:space="0" w:color="auto"/>
                <w:left w:val="none" w:sz="0" w:space="0" w:color="auto"/>
                <w:bottom w:val="none" w:sz="0" w:space="0" w:color="auto"/>
                <w:right w:val="none" w:sz="0" w:space="0" w:color="auto"/>
              </w:divBdr>
            </w:div>
            <w:div w:id="1067341013">
              <w:marLeft w:val="0"/>
              <w:marRight w:val="0"/>
              <w:marTop w:val="0"/>
              <w:marBottom w:val="0"/>
              <w:divBdr>
                <w:top w:val="none" w:sz="0" w:space="0" w:color="auto"/>
                <w:left w:val="none" w:sz="0" w:space="0" w:color="auto"/>
                <w:bottom w:val="none" w:sz="0" w:space="0" w:color="auto"/>
                <w:right w:val="none" w:sz="0" w:space="0" w:color="auto"/>
              </w:divBdr>
            </w:div>
            <w:div w:id="1124617519">
              <w:marLeft w:val="0"/>
              <w:marRight w:val="0"/>
              <w:marTop w:val="0"/>
              <w:marBottom w:val="0"/>
              <w:divBdr>
                <w:top w:val="none" w:sz="0" w:space="0" w:color="auto"/>
                <w:left w:val="none" w:sz="0" w:space="0" w:color="auto"/>
                <w:bottom w:val="none" w:sz="0" w:space="0" w:color="auto"/>
                <w:right w:val="none" w:sz="0" w:space="0" w:color="auto"/>
              </w:divBdr>
            </w:div>
            <w:div w:id="1158226930">
              <w:marLeft w:val="0"/>
              <w:marRight w:val="0"/>
              <w:marTop w:val="0"/>
              <w:marBottom w:val="0"/>
              <w:divBdr>
                <w:top w:val="none" w:sz="0" w:space="0" w:color="auto"/>
                <w:left w:val="none" w:sz="0" w:space="0" w:color="auto"/>
                <w:bottom w:val="none" w:sz="0" w:space="0" w:color="auto"/>
                <w:right w:val="none" w:sz="0" w:space="0" w:color="auto"/>
              </w:divBdr>
            </w:div>
            <w:div w:id="1305574832">
              <w:marLeft w:val="0"/>
              <w:marRight w:val="0"/>
              <w:marTop w:val="0"/>
              <w:marBottom w:val="0"/>
              <w:divBdr>
                <w:top w:val="none" w:sz="0" w:space="0" w:color="auto"/>
                <w:left w:val="none" w:sz="0" w:space="0" w:color="auto"/>
                <w:bottom w:val="none" w:sz="0" w:space="0" w:color="auto"/>
                <w:right w:val="none" w:sz="0" w:space="0" w:color="auto"/>
              </w:divBdr>
            </w:div>
            <w:div w:id="1313946216">
              <w:marLeft w:val="0"/>
              <w:marRight w:val="0"/>
              <w:marTop w:val="0"/>
              <w:marBottom w:val="0"/>
              <w:divBdr>
                <w:top w:val="none" w:sz="0" w:space="0" w:color="auto"/>
                <w:left w:val="none" w:sz="0" w:space="0" w:color="auto"/>
                <w:bottom w:val="none" w:sz="0" w:space="0" w:color="auto"/>
                <w:right w:val="none" w:sz="0" w:space="0" w:color="auto"/>
              </w:divBdr>
            </w:div>
            <w:div w:id="1358196220">
              <w:marLeft w:val="0"/>
              <w:marRight w:val="0"/>
              <w:marTop w:val="0"/>
              <w:marBottom w:val="0"/>
              <w:divBdr>
                <w:top w:val="none" w:sz="0" w:space="0" w:color="auto"/>
                <w:left w:val="none" w:sz="0" w:space="0" w:color="auto"/>
                <w:bottom w:val="none" w:sz="0" w:space="0" w:color="auto"/>
                <w:right w:val="none" w:sz="0" w:space="0" w:color="auto"/>
              </w:divBdr>
            </w:div>
            <w:div w:id="1374233449">
              <w:marLeft w:val="0"/>
              <w:marRight w:val="0"/>
              <w:marTop w:val="0"/>
              <w:marBottom w:val="0"/>
              <w:divBdr>
                <w:top w:val="none" w:sz="0" w:space="0" w:color="auto"/>
                <w:left w:val="none" w:sz="0" w:space="0" w:color="auto"/>
                <w:bottom w:val="none" w:sz="0" w:space="0" w:color="auto"/>
                <w:right w:val="none" w:sz="0" w:space="0" w:color="auto"/>
              </w:divBdr>
            </w:div>
            <w:div w:id="1377852327">
              <w:marLeft w:val="0"/>
              <w:marRight w:val="0"/>
              <w:marTop w:val="0"/>
              <w:marBottom w:val="0"/>
              <w:divBdr>
                <w:top w:val="none" w:sz="0" w:space="0" w:color="auto"/>
                <w:left w:val="none" w:sz="0" w:space="0" w:color="auto"/>
                <w:bottom w:val="none" w:sz="0" w:space="0" w:color="auto"/>
                <w:right w:val="none" w:sz="0" w:space="0" w:color="auto"/>
              </w:divBdr>
            </w:div>
            <w:div w:id="1383090738">
              <w:marLeft w:val="0"/>
              <w:marRight w:val="0"/>
              <w:marTop w:val="0"/>
              <w:marBottom w:val="0"/>
              <w:divBdr>
                <w:top w:val="none" w:sz="0" w:space="0" w:color="auto"/>
                <w:left w:val="none" w:sz="0" w:space="0" w:color="auto"/>
                <w:bottom w:val="none" w:sz="0" w:space="0" w:color="auto"/>
                <w:right w:val="none" w:sz="0" w:space="0" w:color="auto"/>
              </w:divBdr>
            </w:div>
            <w:div w:id="1459762643">
              <w:marLeft w:val="0"/>
              <w:marRight w:val="0"/>
              <w:marTop w:val="0"/>
              <w:marBottom w:val="0"/>
              <w:divBdr>
                <w:top w:val="none" w:sz="0" w:space="0" w:color="auto"/>
                <w:left w:val="none" w:sz="0" w:space="0" w:color="auto"/>
                <w:bottom w:val="none" w:sz="0" w:space="0" w:color="auto"/>
                <w:right w:val="none" w:sz="0" w:space="0" w:color="auto"/>
              </w:divBdr>
            </w:div>
            <w:div w:id="1475484212">
              <w:marLeft w:val="0"/>
              <w:marRight w:val="0"/>
              <w:marTop w:val="0"/>
              <w:marBottom w:val="0"/>
              <w:divBdr>
                <w:top w:val="none" w:sz="0" w:space="0" w:color="auto"/>
                <w:left w:val="none" w:sz="0" w:space="0" w:color="auto"/>
                <w:bottom w:val="none" w:sz="0" w:space="0" w:color="auto"/>
                <w:right w:val="none" w:sz="0" w:space="0" w:color="auto"/>
              </w:divBdr>
            </w:div>
            <w:div w:id="1477457032">
              <w:marLeft w:val="0"/>
              <w:marRight w:val="0"/>
              <w:marTop w:val="0"/>
              <w:marBottom w:val="0"/>
              <w:divBdr>
                <w:top w:val="none" w:sz="0" w:space="0" w:color="auto"/>
                <w:left w:val="none" w:sz="0" w:space="0" w:color="auto"/>
                <w:bottom w:val="none" w:sz="0" w:space="0" w:color="auto"/>
                <w:right w:val="none" w:sz="0" w:space="0" w:color="auto"/>
              </w:divBdr>
            </w:div>
            <w:div w:id="1485587002">
              <w:marLeft w:val="0"/>
              <w:marRight w:val="0"/>
              <w:marTop w:val="0"/>
              <w:marBottom w:val="0"/>
              <w:divBdr>
                <w:top w:val="none" w:sz="0" w:space="0" w:color="auto"/>
                <w:left w:val="none" w:sz="0" w:space="0" w:color="auto"/>
                <w:bottom w:val="none" w:sz="0" w:space="0" w:color="auto"/>
                <w:right w:val="none" w:sz="0" w:space="0" w:color="auto"/>
              </w:divBdr>
            </w:div>
            <w:div w:id="1490093317">
              <w:marLeft w:val="0"/>
              <w:marRight w:val="0"/>
              <w:marTop w:val="0"/>
              <w:marBottom w:val="0"/>
              <w:divBdr>
                <w:top w:val="none" w:sz="0" w:space="0" w:color="auto"/>
                <w:left w:val="none" w:sz="0" w:space="0" w:color="auto"/>
                <w:bottom w:val="none" w:sz="0" w:space="0" w:color="auto"/>
                <w:right w:val="none" w:sz="0" w:space="0" w:color="auto"/>
              </w:divBdr>
            </w:div>
            <w:div w:id="1493333468">
              <w:marLeft w:val="0"/>
              <w:marRight w:val="0"/>
              <w:marTop w:val="0"/>
              <w:marBottom w:val="0"/>
              <w:divBdr>
                <w:top w:val="none" w:sz="0" w:space="0" w:color="auto"/>
                <w:left w:val="none" w:sz="0" w:space="0" w:color="auto"/>
                <w:bottom w:val="none" w:sz="0" w:space="0" w:color="auto"/>
                <w:right w:val="none" w:sz="0" w:space="0" w:color="auto"/>
              </w:divBdr>
            </w:div>
            <w:div w:id="1516535626">
              <w:marLeft w:val="0"/>
              <w:marRight w:val="0"/>
              <w:marTop w:val="0"/>
              <w:marBottom w:val="0"/>
              <w:divBdr>
                <w:top w:val="none" w:sz="0" w:space="0" w:color="auto"/>
                <w:left w:val="none" w:sz="0" w:space="0" w:color="auto"/>
                <w:bottom w:val="none" w:sz="0" w:space="0" w:color="auto"/>
                <w:right w:val="none" w:sz="0" w:space="0" w:color="auto"/>
              </w:divBdr>
            </w:div>
            <w:div w:id="1524320511">
              <w:marLeft w:val="0"/>
              <w:marRight w:val="0"/>
              <w:marTop w:val="0"/>
              <w:marBottom w:val="0"/>
              <w:divBdr>
                <w:top w:val="none" w:sz="0" w:space="0" w:color="auto"/>
                <w:left w:val="none" w:sz="0" w:space="0" w:color="auto"/>
                <w:bottom w:val="none" w:sz="0" w:space="0" w:color="auto"/>
                <w:right w:val="none" w:sz="0" w:space="0" w:color="auto"/>
              </w:divBdr>
            </w:div>
            <w:div w:id="1525708107">
              <w:marLeft w:val="0"/>
              <w:marRight w:val="0"/>
              <w:marTop w:val="0"/>
              <w:marBottom w:val="0"/>
              <w:divBdr>
                <w:top w:val="none" w:sz="0" w:space="0" w:color="auto"/>
                <w:left w:val="none" w:sz="0" w:space="0" w:color="auto"/>
                <w:bottom w:val="none" w:sz="0" w:space="0" w:color="auto"/>
                <w:right w:val="none" w:sz="0" w:space="0" w:color="auto"/>
              </w:divBdr>
            </w:div>
            <w:div w:id="1550535471">
              <w:marLeft w:val="0"/>
              <w:marRight w:val="0"/>
              <w:marTop w:val="0"/>
              <w:marBottom w:val="0"/>
              <w:divBdr>
                <w:top w:val="none" w:sz="0" w:space="0" w:color="auto"/>
                <w:left w:val="none" w:sz="0" w:space="0" w:color="auto"/>
                <w:bottom w:val="none" w:sz="0" w:space="0" w:color="auto"/>
                <w:right w:val="none" w:sz="0" w:space="0" w:color="auto"/>
              </w:divBdr>
            </w:div>
            <w:div w:id="1572958359">
              <w:marLeft w:val="0"/>
              <w:marRight w:val="0"/>
              <w:marTop w:val="0"/>
              <w:marBottom w:val="0"/>
              <w:divBdr>
                <w:top w:val="none" w:sz="0" w:space="0" w:color="auto"/>
                <w:left w:val="none" w:sz="0" w:space="0" w:color="auto"/>
                <w:bottom w:val="none" w:sz="0" w:space="0" w:color="auto"/>
                <w:right w:val="none" w:sz="0" w:space="0" w:color="auto"/>
              </w:divBdr>
            </w:div>
            <w:div w:id="1592085097">
              <w:marLeft w:val="0"/>
              <w:marRight w:val="0"/>
              <w:marTop w:val="0"/>
              <w:marBottom w:val="0"/>
              <w:divBdr>
                <w:top w:val="none" w:sz="0" w:space="0" w:color="auto"/>
                <w:left w:val="none" w:sz="0" w:space="0" w:color="auto"/>
                <w:bottom w:val="none" w:sz="0" w:space="0" w:color="auto"/>
                <w:right w:val="none" w:sz="0" w:space="0" w:color="auto"/>
              </w:divBdr>
            </w:div>
            <w:div w:id="1609269040">
              <w:marLeft w:val="0"/>
              <w:marRight w:val="0"/>
              <w:marTop w:val="0"/>
              <w:marBottom w:val="0"/>
              <w:divBdr>
                <w:top w:val="none" w:sz="0" w:space="0" w:color="auto"/>
                <w:left w:val="none" w:sz="0" w:space="0" w:color="auto"/>
                <w:bottom w:val="none" w:sz="0" w:space="0" w:color="auto"/>
                <w:right w:val="none" w:sz="0" w:space="0" w:color="auto"/>
              </w:divBdr>
            </w:div>
            <w:div w:id="1696690031">
              <w:marLeft w:val="0"/>
              <w:marRight w:val="0"/>
              <w:marTop w:val="0"/>
              <w:marBottom w:val="0"/>
              <w:divBdr>
                <w:top w:val="none" w:sz="0" w:space="0" w:color="auto"/>
                <w:left w:val="none" w:sz="0" w:space="0" w:color="auto"/>
                <w:bottom w:val="none" w:sz="0" w:space="0" w:color="auto"/>
                <w:right w:val="none" w:sz="0" w:space="0" w:color="auto"/>
              </w:divBdr>
            </w:div>
            <w:div w:id="1750418286">
              <w:marLeft w:val="0"/>
              <w:marRight w:val="0"/>
              <w:marTop w:val="0"/>
              <w:marBottom w:val="0"/>
              <w:divBdr>
                <w:top w:val="none" w:sz="0" w:space="0" w:color="auto"/>
                <w:left w:val="none" w:sz="0" w:space="0" w:color="auto"/>
                <w:bottom w:val="none" w:sz="0" w:space="0" w:color="auto"/>
                <w:right w:val="none" w:sz="0" w:space="0" w:color="auto"/>
              </w:divBdr>
            </w:div>
            <w:div w:id="1771005342">
              <w:marLeft w:val="0"/>
              <w:marRight w:val="0"/>
              <w:marTop w:val="0"/>
              <w:marBottom w:val="0"/>
              <w:divBdr>
                <w:top w:val="none" w:sz="0" w:space="0" w:color="auto"/>
                <w:left w:val="none" w:sz="0" w:space="0" w:color="auto"/>
                <w:bottom w:val="none" w:sz="0" w:space="0" w:color="auto"/>
                <w:right w:val="none" w:sz="0" w:space="0" w:color="auto"/>
              </w:divBdr>
            </w:div>
            <w:div w:id="1774471648">
              <w:marLeft w:val="0"/>
              <w:marRight w:val="0"/>
              <w:marTop w:val="0"/>
              <w:marBottom w:val="0"/>
              <w:divBdr>
                <w:top w:val="none" w:sz="0" w:space="0" w:color="auto"/>
                <w:left w:val="none" w:sz="0" w:space="0" w:color="auto"/>
                <w:bottom w:val="none" w:sz="0" w:space="0" w:color="auto"/>
                <w:right w:val="none" w:sz="0" w:space="0" w:color="auto"/>
              </w:divBdr>
            </w:div>
            <w:div w:id="1803648785">
              <w:marLeft w:val="0"/>
              <w:marRight w:val="0"/>
              <w:marTop w:val="0"/>
              <w:marBottom w:val="0"/>
              <w:divBdr>
                <w:top w:val="none" w:sz="0" w:space="0" w:color="auto"/>
                <w:left w:val="none" w:sz="0" w:space="0" w:color="auto"/>
                <w:bottom w:val="none" w:sz="0" w:space="0" w:color="auto"/>
                <w:right w:val="none" w:sz="0" w:space="0" w:color="auto"/>
              </w:divBdr>
            </w:div>
            <w:div w:id="1833718336">
              <w:marLeft w:val="0"/>
              <w:marRight w:val="0"/>
              <w:marTop w:val="0"/>
              <w:marBottom w:val="0"/>
              <w:divBdr>
                <w:top w:val="none" w:sz="0" w:space="0" w:color="auto"/>
                <w:left w:val="none" w:sz="0" w:space="0" w:color="auto"/>
                <w:bottom w:val="none" w:sz="0" w:space="0" w:color="auto"/>
                <w:right w:val="none" w:sz="0" w:space="0" w:color="auto"/>
              </w:divBdr>
            </w:div>
            <w:div w:id="1872765141">
              <w:marLeft w:val="0"/>
              <w:marRight w:val="0"/>
              <w:marTop w:val="0"/>
              <w:marBottom w:val="0"/>
              <w:divBdr>
                <w:top w:val="none" w:sz="0" w:space="0" w:color="auto"/>
                <w:left w:val="none" w:sz="0" w:space="0" w:color="auto"/>
                <w:bottom w:val="none" w:sz="0" w:space="0" w:color="auto"/>
                <w:right w:val="none" w:sz="0" w:space="0" w:color="auto"/>
              </w:divBdr>
            </w:div>
            <w:div w:id="1875461387">
              <w:marLeft w:val="0"/>
              <w:marRight w:val="0"/>
              <w:marTop w:val="0"/>
              <w:marBottom w:val="0"/>
              <w:divBdr>
                <w:top w:val="none" w:sz="0" w:space="0" w:color="auto"/>
                <w:left w:val="none" w:sz="0" w:space="0" w:color="auto"/>
                <w:bottom w:val="none" w:sz="0" w:space="0" w:color="auto"/>
                <w:right w:val="none" w:sz="0" w:space="0" w:color="auto"/>
              </w:divBdr>
            </w:div>
            <w:div w:id="1926383043">
              <w:marLeft w:val="0"/>
              <w:marRight w:val="0"/>
              <w:marTop w:val="0"/>
              <w:marBottom w:val="0"/>
              <w:divBdr>
                <w:top w:val="none" w:sz="0" w:space="0" w:color="auto"/>
                <w:left w:val="none" w:sz="0" w:space="0" w:color="auto"/>
                <w:bottom w:val="none" w:sz="0" w:space="0" w:color="auto"/>
                <w:right w:val="none" w:sz="0" w:space="0" w:color="auto"/>
              </w:divBdr>
            </w:div>
            <w:div w:id="1939018283">
              <w:marLeft w:val="0"/>
              <w:marRight w:val="0"/>
              <w:marTop w:val="0"/>
              <w:marBottom w:val="0"/>
              <w:divBdr>
                <w:top w:val="none" w:sz="0" w:space="0" w:color="auto"/>
                <w:left w:val="none" w:sz="0" w:space="0" w:color="auto"/>
                <w:bottom w:val="none" w:sz="0" w:space="0" w:color="auto"/>
                <w:right w:val="none" w:sz="0" w:space="0" w:color="auto"/>
              </w:divBdr>
            </w:div>
            <w:div w:id="1947761544">
              <w:marLeft w:val="0"/>
              <w:marRight w:val="0"/>
              <w:marTop w:val="0"/>
              <w:marBottom w:val="0"/>
              <w:divBdr>
                <w:top w:val="none" w:sz="0" w:space="0" w:color="auto"/>
                <w:left w:val="none" w:sz="0" w:space="0" w:color="auto"/>
                <w:bottom w:val="none" w:sz="0" w:space="0" w:color="auto"/>
                <w:right w:val="none" w:sz="0" w:space="0" w:color="auto"/>
              </w:divBdr>
            </w:div>
            <w:div w:id="1948808520">
              <w:marLeft w:val="0"/>
              <w:marRight w:val="0"/>
              <w:marTop w:val="0"/>
              <w:marBottom w:val="0"/>
              <w:divBdr>
                <w:top w:val="none" w:sz="0" w:space="0" w:color="auto"/>
                <w:left w:val="none" w:sz="0" w:space="0" w:color="auto"/>
                <w:bottom w:val="none" w:sz="0" w:space="0" w:color="auto"/>
                <w:right w:val="none" w:sz="0" w:space="0" w:color="auto"/>
              </w:divBdr>
            </w:div>
            <w:div w:id="1975673956">
              <w:marLeft w:val="0"/>
              <w:marRight w:val="0"/>
              <w:marTop w:val="0"/>
              <w:marBottom w:val="0"/>
              <w:divBdr>
                <w:top w:val="none" w:sz="0" w:space="0" w:color="auto"/>
                <w:left w:val="none" w:sz="0" w:space="0" w:color="auto"/>
                <w:bottom w:val="none" w:sz="0" w:space="0" w:color="auto"/>
                <w:right w:val="none" w:sz="0" w:space="0" w:color="auto"/>
              </w:divBdr>
            </w:div>
            <w:div w:id="1999190834">
              <w:marLeft w:val="0"/>
              <w:marRight w:val="0"/>
              <w:marTop w:val="0"/>
              <w:marBottom w:val="0"/>
              <w:divBdr>
                <w:top w:val="none" w:sz="0" w:space="0" w:color="auto"/>
                <w:left w:val="none" w:sz="0" w:space="0" w:color="auto"/>
                <w:bottom w:val="none" w:sz="0" w:space="0" w:color="auto"/>
                <w:right w:val="none" w:sz="0" w:space="0" w:color="auto"/>
              </w:divBdr>
            </w:div>
            <w:div w:id="2031250532">
              <w:marLeft w:val="0"/>
              <w:marRight w:val="0"/>
              <w:marTop w:val="0"/>
              <w:marBottom w:val="0"/>
              <w:divBdr>
                <w:top w:val="none" w:sz="0" w:space="0" w:color="auto"/>
                <w:left w:val="none" w:sz="0" w:space="0" w:color="auto"/>
                <w:bottom w:val="none" w:sz="0" w:space="0" w:color="auto"/>
                <w:right w:val="none" w:sz="0" w:space="0" w:color="auto"/>
              </w:divBdr>
            </w:div>
            <w:div w:id="2034376909">
              <w:marLeft w:val="0"/>
              <w:marRight w:val="0"/>
              <w:marTop w:val="0"/>
              <w:marBottom w:val="0"/>
              <w:divBdr>
                <w:top w:val="none" w:sz="0" w:space="0" w:color="auto"/>
                <w:left w:val="none" w:sz="0" w:space="0" w:color="auto"/>
                <w:bottom w:val="none" w:sz="0" w:space="0" w:color="auto"/>
                <w:right w:val="none" w:sz="0" w:space="0" w:color="auto"/>
              </w:divBdr>
            </w:div>
            <w:div w:id="2036150288">
              <w:marLeft w:val="0"/>
              <w:marRight w:val="0"/>
              <w:marTop w:val="0"/>
              <w:marBottom w:val="0"/>
              <w:divBdr>
                <w:top w:val="none" w:sz="0" w:space="0" w:color="auto"/>
                <w:left w:val="none" w:sz="0" w:space="0" w:color="auto"/>
                <w:bottom w:val="none" w:sz="0" w:space="0" w:color="auto"/>
                <w:right w:val="none" w:sz="0" w:space="0" w:color="auto"/>
              </w:divBdr>
            </w:div>
            <w:div w:id="2067223125">
              <w:marLeft w:val="0"/>
              <w:marRight w:val="0"/>
              <w:marTop w:val="0"/>
              <w:marBottom w:val="0"/>
              <w:divBdr>
                <w:top w:val="none" w:sz="0" w:space="0" w:color="auto"/>
                <w:left w:val="none" w:sz="0" w:space="0" w:color="auto"/>
                <w:bottom w:val="none" w:sz="0" w:space="0" w:color="auto"/>
                <w:right w:val="none" w:sz="0" w:space="0" w:color="auto"/>
              </w:divBdr>
            </w:div>
            <w:div w:id="2073888520">
              <w:marLeft w:val="0"/>
              <w:marRight w:val="0"/>
              <w:marTop w:val="0"/>
              <w:marBottom w:val="0"/>
              <w:divBdr>
                <w:top w:val="none" w:sz="0" w:space="0" w:color="auto"/>
                <w:left w:val="none" w:sz="0" w:space="0" w:color="auto"/>
                <w:bottom w:val="none" w:sz="0" w:space="0" w:color="auto"/>
                <w:right w:val="none" w:sz="0" w:space="0" w:color="auto"/>
              </w:divBdr>
            </w:div>
            <w:div w:id="2078548043">
              <w:marLeft w:val="0"/>
              <w:marRight w:val="0"/>
              <w:marTop w:val="0"/>
              <w:marBottom w:val="0"/>
              <w:divBdr>
                <w:top w:val="none" w:sz="0" w:space="0" w:color="auto"/>
                <w:left w:val="none" w:sz="0" w:space="0" w:color="auto"/>
                <w:bottom w:val="none" w:sz="0" w:space="0" w:color="auto"/>
                <w:right w:val="none" w:sz="0" w:space="0" w:color="auto"/>
              </w:divBdr>
            </w:div>
            <w:div w:id="2114278986">
              <w:marLeft w:val="0"/>
              <w:marRight w:val="0"/>
              <w:marTop w:val="0"/>
              <w:marBottom w:val="0"/>
              <w:divBdr>
                <w:top w:val="none" w:sz="0" w:space="0" w:color="auto"/>
                <w:left w:val="none" w:sz="0" w:space="0" w:color="auto"/>
                <w:bottom w:val="none" w:sz="0" w:space="0" w:color="auto"/>
                <w:right w:val="none" w:sz="0" w:space="0" w:color="auto"/>
              </w:divBdr>
            </w:div>
            <w:div w:id="211512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40040">
      <w:bodyDiv w:val="1"/>
      <w:marLeft w:val="0"/>
      <w:marRight w:val="0"/>
      <w:marTop w:val="0"/>
      <w:marBottom w:val="0"/>
      <w:divBdr>
        <w:top w:val="none" w:sz="0" w:space="0" w:color="auto"/>
        <w:left w:val="none" w:sz="0" w:space="0" w:color="auto"/>
        <w:bottom w:val="none" w:sz="0" w:space="0" w:color="auto"/>
        <w:right w:val="none" w:sz="0" w:space="0" w:color="auto"/>
      </w:divBdr>
    </w:div>
    <w:div w:id="1074669113">
      <w:bodyDiv w:val="1"/>
      <w:marLeft w:val="0"/>
      <w:marRight w:val="0"/>
      <w:marTop w:val="0"/>
      <w:marBottom w:val="0"/>
      <w:divBdr>
        <w:top w:val="none" w:sz="0" w:space="0" w:color="auto"/>
        <w:left w:val="none" w:sz="0" w:space="0" w:color="auto"/>
        <w:bottom w:val="none" w:sz="0" w:space="0" w:color="auto"/>
        <w:right w:val="none" w:sz="0" w:space="0" w:color="auto"/>
      </w:divBdr>
      <w:divsChild>
        <w:div w:id="1760712511">
          <w:marLeft w:val="0"/>
          <w:marRight w:val="0"/>
          <w:marTop w:val="0"/>
          <w:marBottom w:val="0"/>
          <w:divBdr>
            <w:top w:val="none" w:sz="0" w:space="0" w:color="auto"/>
            <w:left w:val="none" w:sz="0" w:space="0" w:color="auto"/>
            <w:bottom w:val="none" w:sz="0" w:space="0" w:color="auto"/>
            <w:right w:val="none" w:sz="0" w:space="0" w:color="auto"/>
          </w:divBdr>
          <w:divsChild>
            <w:div w:id="70059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54011">
      <w:bodyDiv w:val="1"/>
      <w:marLeft w:val="0"/>
      <w:marRight w:val="0"/>
      <w:marTop w:val="0"/>
      <w:marBottom w:val="0"/>
      <w:divBdr>
        <w:top w:val="none" w:sz="0" w:space="0" w:color="auto"/>
        <w:left w:val="none" w:sz="0" w:space="0" w:color="auto"/>
        <w:bottom w:val="none" w:sz="0" w:space="0" w:color="auto"/>
        <w:right w:val="none" w:sz="0" w:space="0" w:color="auto"/>
      </w:divBdr>
    </w:div>
    <w:div w:id="1181894441">
      <w:bodyDiv w:val="1"/>
      <w:marLeft w:val="0"/>
      <w:marRight w:val="0"/>
      <w:marTop w:val="0"/>
      <w:marBottom w:val="0"/>
      <w:divBdr>
        <w:top w:val="none" w:sz="0" w:space="0" w:color="auto"/>
        <w:left w:val="none" w:sz="0" w:space="0" w:color="auto"/>
        <w:bottom w:val="none" w:sz="0" w:space="0" w:color="auto"/>
        <w:right w:val="none" w:sz="0" w:space="0" w:color="auto"/>
      </w:divBdr>
      <w:divsChild>
        <w:div w:id="525487415">
          <w:marLeft w:val="0"/>
          <w:marRight w:val="0"/>
          <w:marTop w:val="0"/>
          <w:marBottom w:val="0"/>
          <w:divBdr>
            <w:top w:val="none" w:sz="0" w:space="0" w:color="auto"/>
            <w:left w:val="none" w:sz="0" w:space="0" w:color="auto"/>
            <w:bottom w:val="none" w:sz="0" w:space="0" w:color="auto"/>
            <w:right w:val="none" w:sz="0" w:space="0" w:color="auto"/>
          </w:divBdr>
          <w:divsChild>
            <w:div w:id="523055913">
              <w:marLeft w:val="0"/>
              <w:marRight w:val="0"/>
              <w:marTop w:val="0"/>
              <w:marBottom w:val="0"/>
              <w:divBdr>
                <w:top w:val="none" w:sz="0" w:space="0" w:color="auto"/>
                <w:left w:val="none" w:sz="0" w:space="0" w:color="auto"/>
                <w:bottom w:val="none" w:sz="0" w:space="0" w:color="auto"/>
                <w:right w:val="none" w:sz="0" w:space="0" w:color="auto"/>
              </w:divBdr>
            </w:div>
            <w:div w:id="713505140">
              <w:marLeft w:val="0"/>
              <w:marRight w:val="0"/>
              <w:marTop w:val="0"/>
              <w:marBottom w:val="0"/>
              <w:divBdr>
                <w:top w:val="none" w:sz="0" w:space="0" w:color="auto"/>
                <w:left w:val="none" w:sz="0" w:space="0" w:color="auto"/>
                <w:bottom w:val="none" w:sz="0" w:space="0" w:color="auto"/>
                <w:right w:val="none" w:sz="0" w:space="0" w:color="auto"/>
              </w:divBdr>
            </w:div>
            <w:div w:id="796291200">
              <w:marLeft w:val="0"/>
              <w:marRight w:val="0"/>
              <w:marTop w:val="0"/>
              <w:marBottom w:val="0"/>
              <w:divBdr>
                <w:top w:val="none" w:sz="0" w:space="0" w:color="auto"/>
                <w:left w:val="none" w:sz="0" w:space="0" w:color="auto"/>
                <w:bottom w:val="none" w:sz="0" w:space="0" w:color="auto"/>
                <w:right w:val="none" w:sz="0" w:space="0" w:color="auto"/>
              </w:divBdr>
            </w:div>
            <w:div w:id="940649206">
              <w:marLeft w:val="0"/>
              <w:marRight w:val="0"/>
              <w:marTop w:val="0"/>
              <w:marBottom w:val="0"/>
              <w:divBdr>
                <w:top w:val="none" w:sz="0" w:space="0" w:color="auto"/>
                <w:left w:val="none" w:sz="0" w:space="0" w:color="auto"/>
                <w:bottom w:val="none" w:sz="0" w:space="0" w:color="auto"/>
                <w:right w:val="none" w:sz="0" w:space="0" w:color="auto"/>
              </w:divBdr>
            </w:div>
            <w:div w:id="989483683">
              <w:marLeft w:val="0"/>
              <w:marRight w:val="0"/>
              <w:marTop w:val="0"/>
              <w:marBottom w:val="0"/>
              <w:divBdr>
                <w:top w:val="none" w:sz="0" w:space="0" w:color="auto"/>
                <w:left w:val="none" w:sz="0" w:space="0" w:color="auto"/>
                <w:bottom w:val="none" w:sz="0" w:space="0" w:color="auto"/>
                <w:right w:val="none" w:sz="0" w:space="0" w:color="auto"/>
              </w:divBdr>
            </w:div>
            <w:div w:id="1179929428">
              <w:marLeft w:val="0"/>
              <w:marRight w:val="0"/>
              <w:marTop w:val="0"/>
              <w:marBottom w:val="0"/>
              <w:divBdr>
                <w:top w:val="none" w:sz="0" w:space="0" w:color="auto"/>
                <w:left w:val="none" w:sz="0" w:space="0" w:color="auto"/>
                <w:bottom w:val="none" w:sz="0" w:space="0" w:color="auto"/>
                <w:right w:val="none" w:sz="0" w:space="0" w:color="auto"/>
              </w:divBdr>
            </w:div>
            <w:div w:id="1181626699">
              <w:marLeft w:val="0"/>
              <w:marRight w:val="0"/>
              <w:marTop w:val="0"/>
              <w:marBottom w:val="0"/>
              <w:divBdr>
                <w:top w:val="none" w:sz="0" w:space="0" w:color="auto"/>
                <w:left w:val="none" w:sz="0" w:space="0" w:color="auto"/>
                <w:bottom w:val="none" w:sz="0" w:space="0" w:color="auto"/>
                <w:right w:val="none" w:sz="0" w:space="0" w:color="auto"/>
              </w:divBdr>
            </w:div>
            <w:div w:id="1313217010">
              <w:marLeft w:val="0"/>
              <w:marRight w:val="0"/>
              <w:marTop w:val="0"/>
              <w:marBottom w:val="0"/>
              <w:divBdr>
                <w:top w:val="none" w:sz="0" w:space="0" w:color="auto"/>
                <w:left w:val="none" w:sz="0" w:space="0" w:color="auto"/>
                <w:bottom w:val="none" w:sz="0" w:space="0" w:color="auto"/>
                <w:right w:val="none" w:sz="0" w:space="0" w:color="auto"/>
              </w:divBdr>
            </w:div>
            <w:div w:id="1474715532">
              <w:marLeft w:val="0"/>
              <w:marRight w:val="0"/>
              <w:marTop w:val="0"/>
              <w:marBottom w:val="0"/>
              <w:divBdr>
                <w:top w:val="none" w:sz="0" w:space="0" w:color="auto"/>
                <w:left w:val="none" w:sz="0" w:space="0" w:color="auto"/>
                <w:bottom w:val="none" w:sz="0" w:space="0" w:color="auto"/>
                <w:right w:val="none" w:sz="0" w:space="0" w:color="auto"/>
              </w:divBdr>
            </w:div>
            <w:div w:id="1613632329">
              <w:marLeft w:val="0"/>
              <w:marRight w:val="0"/>
              <w:marTop w:val="0"/>
              <w:marBottom w:val="0"/>
              <w:divBdr>
                <w:top w:val="none" w:sz="0" w:space="0" w:color="auto"/>
                <w:left w:val="none" w:sz="0" w:space="0" w:color="auto"/>
                <w:bottom w:val="none" w:sz="0" w:space="0" w:color="auto"/>
                <w:right w:val="none" w:sz="0" w:space="0" w:color="auto"/>
              </w:divBdr>
            </w:div>
            <w:div w:id="1810324991">
              <w:marLeft w:val="0"/>
              <w:marRight w:val="0"/>
              <w:marTop w:val="0"/>
              <w:marBottom w:val="0"/>
              <w:divBdr>
                <w:top w:val="none" w:sz="0" w:space="0" w:color="auto"/>
                <w:left w:val="none" w:sz="0" w:space="0" w:color="auto"/>
                <w:bottom w:val="none" w:sz="0" w:space="0" w:color="auto"/>
                <w:right w:val="none" w:sz="0" w:space="0" w:color="auto"/>
              </w:divBdr>
            </w:div>
            <w:div w:id="1992174953">
              <w:marLeft w:val="0"/>
              <w:marRight w:val="0"/>
              <w:marTop w:val="0"/>
              <w:marBottom w:val="0"/>
              <w:divBdr>
                <w:top w:val="none" w:sz="0" w:space="0" w:color="auto"/>
                <w:left w:val="none" w:sz="0" w:space="0" w:color="auto"/>
                <w:bottom w:val="none" w:sz="0" w:space="0" w:color="auto"/>
                <w:right w:val="none" w:sz="0" w:space="0" w:color="auto"/>
              </w:divBdr>
            </w:div>
            <w:div w:id="2114546798">
              <w:marLeft w:val="0"/>
              <w:marRight w:val="0"/>
              <w:marTop w:val="0"/>
              <w:marBottom w:val="0"/>
              <w:divBdr>
                <w:top w:val="none" w:sz="0" w:space="0" w:color="auto"/>
                <w:left w:val="none" w:sz="0" w:space="0" w:color="auto"/>
                <w:bottom w:val="none" w:sz="0" w:space="0" w:color="auto"/>
                <w:right w:val="none" w:sz="0" w:space="0" w:color="auto"/>
              </w:divBdr>
            </w:div>
            <w:div w:id="21285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15168">
      <w:bodyDiv w:val="1"/>
      <w:marLeft w:val="0"/>
      <w:marRight w:val="0"/>
      <w:marTop w:val="0"/>
      <w:marBottom w:val="0"/>
      <w:divBdr>
        <w:top w:val="none" w:sz="0" w:space="0" w:color="auto"/>
        <w:left w:val="none" w:sz="0" w:space="0" w:color="auto"/>
        <w:bottom w:val="none" w:sz="0" w:space="0" w:color="auto"/>
        <w:right w:val="none" w:sz="0" w:space="0" w:color="auto"/>
      </w:divBdr>
      <w:divsChild>
        <w:div w:id="1898125419">
          <w:marLeft w:val="0"/>
          <w:marRight w:val="0"/>
          <w:marTop w:val="0"/>
          <w:marBottom w:val="0"/>
          <w:divBdr>
            <w:top w:val="none" w:sz="0" w:space="0" w:color="auto"/>
            <w:left w:val="none" w:sz="0" w:space="0" w:color="auto"/>
            <w:bottom w:val="none" w:sz="0" w:space="0" w:color="auto"/>
            <w:right w:val="none" w:sz="0" w:space="0" w:color="auto"/>
          </w:divBdr>
          <w:divsChild>
            <w:div w:id="67192095">
              <w:marLeft w:val="0"/>
              <w:marRight w:val="0"/>
              <w:marTop w:val="0"/>
              <w:marBottom w:val="0"/>
              <w:divBdr>
                <w:top w:val="none" w:sz="0" w:space="0" w:color="auto"/>
                <w:left w:val="none" w:sz="0" w:space="0" w:color="auto"/>
                <w:bottom w:val="none" w:sz="0" w:space="0" w:color="auto"/>
                <w:right w:val="none" w:sz="0" w:space="0" w:color="auto"/>
              </w:divBdr>
            </w:div>
            <w:div w:id="92484045">
              <w:marLeft w:val="0"/>
              <w:marRight w:val="0"/>
              <w:marTop w:val="0"/>
              <w:marBottom w:val="0"/>
              <w:divBdr>
                <w:top w:val="none" w:sz="0" w:space="0" w:color="auto"/>
                <w:left w:val="none" w:sz="0" w:space="0" w:color="auto"/>
                <w:bottom w:val="none" w:sz="0" w:space="0" w:color="auto"/>
                <w:right w:val="none" w:sz="0" w:space="0" w:color="auto"/>
              </w:divBdr>
            </w:div>
            <w:div w:id="137958419">
              <w:marLeft w:val="0"/>
              <w:marRight w:val="0"/>
              <w:marTop w:val="0"/>
              <w:marBottom w:val="0"/>
              <w:divBdr>
                <w:top w:val="none" w:sz="0" w:space="0" w:color="auto"/>
                <w:left w:val="none" w:sz="0" w:space="0" w:color="auto"/>
                <w:bottom w:val="none" w:sz="0" w:space="0" w:color="auto"/>
                <w:right w:val="none" w:sz="0" w:space="0" w:color="auto"/>
              </w:divBdr>
            </w:div>
            <w:div w:id="223376914">
              <w:marLeft w:val="0"/>
              <w:marRight w:val="0"/>
              <w:marTop w:val="0"/>
              <w:marBottom w:val="0"/>
              <w:divBdr>
                <w:top w:val="none" w:sz="0" w:space="0" w:color="auto"/>
                <w:left w:val="none" w:sz="0" w:space="0" w:color="auto"/>
                <w:bottom w:val="none" w:sz="0" w:space="0" w:color="auto"/>
                <w:right w:val="none" w:sz="0" w:space="0" w:color="auto"/>
              </w:divBdr>
            </w:div>
            <w:div w:id="272440358">
              <w:marLeft w:val="0"/>
              <w:marRight w:val="0"/>
              <w:marTop w:val="0"/>
              <w:marBottom w:val="0"/>
              <w:divBdr>
                <w:top w:val="none" w:sz="0" w:space="0" w:color="auto"/>
                <w:left w:val="none" w:sz="0" w:space="0" w:color="auto"/>
                <w:bottom w:val="none" w:sz="0" w:space="0" w:color="auto"/>
                <w:right w:val="none" w:sz="0" w:space="0" w:color="auto"/>
              </w:divBdr>
            </w:div>
            <w:div w:id="437144607">
              <w:marLeft w:val="0"/>
              <w:marRight w:val="0"/>
              <w:marTop w:val="0"/>
              <w:marBottom w:val="0"/>
              <w:divBdr>
                <w:top w:val="none" w:sz="0" w:space="0" w:color="auto"/>
                <w:left w:val="none" w:sz="0" w:space="0" w:color="auto"/>
                <w:bottom w:val="none" w:sz="0" w:space="0" w:color="auto"/>
                <w:right w:val="none" w:sz="0" w:space="0" w:color="auto"/>
              </w:divBdr>
            </w:div>
            <w:div w:id="448202350">
              <w:marLeft w:val="0"/>
              <w:marRight w:val="0"/>
              <w:marTop w:val="0"/>
              <w:marBottom w:val="0"/>
              <w:divBdr>
                <w:top w:val="none" w:sz="0" w:space="0" w:color="auto"/>
                <w:left w:val="none" w:sz="0" w:space="0" w:color="auto"/>
                <w:bottom w:val="none" w:sz="0" w:space="0" w:color="auto"/>
                <w:right w:val="none" w:sz="0" w:space="0" w:color="auto"/>
              </w:divBdr>
            </w:div>
            <w:div w:id="796679413">
              <w:marLeft w:val="0"/>
              <w:marRight w:val="0"/>
              <w:marTop w:val="0"/>
              <w:marBottom w:val="0"/>
              <w:divBdr>
                <w:top w:val="none" w:sz="0" w:space="0" w:color="auto"/>
                <w:left w:val="none" w:sz="0" w:space="0" w:color="auto"/>
                <w:bottom w:val="none" w:sz="0" w:space="0" w:color="auto"/>
                <w:right w:val="none" w:sz="0" w:space="0" w:color="auto"/>
              </w:divBdr>
            </w:div>
            <w:div w:id="869949431">
              <w:marLeft w:val="0"/>
              <w:marRight w:val="0"/>
              <w:marTop w:val="0"/>
              <w:marBottom w:val="0"/>
              <w:divBdr>
                <w:top w:val="none" w:sz="0" w:space="0" w:color="auto"/>
                <w:left w:val="none" w:sz="0" w:space="0" w:color="auto"/>
                <w:bottom w:val="none" w:sz="0" w:space="0" w:color="auto"/>
                <w:right w:val="none" w:sz="0" w:space="0" w:color="auto"/>
              </w:divBdr>
            </w:div>
            <w:div w:id="923415141">
              <w:marLeft w:val="0"/>
              <w:marRight w:val="0"/>
              <w:marTop w:val="0"/>
              <w:marBottom w:val="0"/>
              <w:divBdr>
                <w:top w:val="none" w:sz="0" w:space="0" w:color="auto"/>
                <w:left w:val="none" w:sz="0" w:space="0" w:color="auto"/>
                <w:bottom w:val="none" w:sz="0" w:space="0" w:color="auto"/>
                <w:right w:val="none" w:sz="0" w:space="0" w:color="auto"/>
              </w:divBdr>
            </w:div>
            <w:div w:id="1066489178">
              <w:marLeft w:val="0"/>
              <w:marRight w:val="0"/>
              <w:marTop w:val="0"/>
              <w:marBottom w:val="0"/>
              <w:divBdr>
                <w:top w:val="none" w:sz="0" w:space="0" w:color="auto"/>
                <w:left w:val="none" w:sz="0" w:space="0" w:color="auto"/>
                <w:bottom w:val="none" w:sz="0" w:space="0" w:color="auto"/>
                <w:right w:val="none" w:sz="0" w:space="0" w:color="auto"/>
              </w:divBdr>
            </w:div>
            <w:div w:id="1115170403">
              <w:marLeft w:val="0"/>
              <w:marRight w:val="0"/>
              <w:marTop w:val="0"/>
              <w:marBottom w:val="0"/>
              <w:divBdr>
                <w:top w:val="none" w:sz="0" w:space="0" w:color="auto"/>
                <w:left w:val="none" w:sz="0" w:space="0" w:color="auto"/>
                <w:bottom w:val="none" w:sz="0" w:space="0" w:color="auto"/>
                <w:right w:val="none" w:sz="0" w:space="0" w:color="auto"/>
              </w:divBdr>
            </w:div>
            <w:div w:id="1140801770">
              <w:marLeft w:val="0"/>
              <w:marRight w:val="0"/>
              <w:marTop w:val="0"/>
              <w:marBottom w:val="0"/>
              <w:divBdr>
                <w:top w:val="none" w:sz="0" w:space="0" w:color="auto"/>
                <w:left w:val="none" w:sz="0" w:space="0" w:color="auto"/>
                <w:bottom w:val="none" w:sz="0" w:space="0" w:color="auto"/>
                <w:right w:val="none" w:sz="0" w:space="0" w:color="auto"/>
              </w:divBdr>
            </w:div>
            <w:div w:id="1205479249">
              <w:marLeft w:val="0"/>
              <w:marRight w:val="0"/>
              <w:marTop w:val="0"/>
              <w:marBottom w:val="0"/>
              <w:divBdr>
                <w:top w:val="none" w:sz="0" w:space="0" w:color="auto"/>
                <w:left w:val="none" w:sz="0" w:space="0" w:color="auto"/>
                <w:bottom w:val="none" w:sz="0" w:space="0" w:color="auto"/>
                <w:right w:val="none" w:sz="0" w:space="0" w:color="auto"/>
              </w:divBdr>
            </w:div>
            <w:div w:id="1245145643">
              <w:marLeft w:val="0"/>
              <w:marRight w:val="0"/>
              <w:marTop w:val="0"/>
              <w:marBottom w:val="0"/>
              <w:divBdr>
                <w:top w:val="none" w:sz="0" w:space="0" w:color="auto"/>
                <w:left w:val="none" w:sz="0" w:space="0" w:color="auto"/>
                <w:bottom w:val="none" w:sz="0" w:space="0" w:color="auto"/>
                <w:right w:val="none" w:sz="0" w:space="0" w:color="auto"/>
              </w:divBdr>
            </w:div>
            <w:div w:id="1485707055">
              <w:marLeft w:val="0"/>
              <w:marRight w:val="0"/>
              <w:marTop w:val="0"/>
              <w:marBottom w:val="0"/>
              <w:divBdr>
                <w:top w:val="none" w:sz="0" w:space="0" w:color="auto"/>
                <w:left w:val="none" w:sz="0" w:space="0" w:color="auto"/>
                <w:bottom w:val="none" w:sz="0" w:space="0" w:color="auto"/>
                <w:right w:val="none" w:sz="0" w:space="0" w:color="auto"/>
              </w:divBdr>
            </w:div>
            <w:div w:id="1628898789">
              <w:marLeft w:val="0"/>
              <w:marRight w:val="0"/>
              <w:marTop w:val="0"/>
              <w:marBottom w:val="0"/>
              <w:divBdr>
                <w:top w:val="none" w:sz="0" w:space="0" w:color="auto"/>
                <w:left w:val="none" w:sz="0" w:space="0" w:color="auto"/>
                <w:bottom w:val="none" w:sz="0" w:space="0" w:color="auto"/>
                <w:right w:val="none" w:sz="0" w:space="0" w:color="auto"/>
              </w:divBdr>
            </w:div>
            <w:div w:id="1673875632">
              <w:marLeft w:val="0"/>
              <w:marRight w:val="0"/>
              <w:marTop w:val="0"/>
              <w:marBottom w:val="0"/>
              <w:divBdr>
                <w:top w:val="none" w:sz="0" w:space="0" w:color="auto"/>
                <w:left w:val="none" w:sz="0" w:space="0" w:color="auto"/>
                <w:bottom w:val="none" w:sz="0" w:space="0" w:color="auto"/>
                <w:right w:val="none" w:sz="0" w:space="0" w:color="auto"/>
              </w:divBdr>
            </w:div>
            <w:div w:id="1958442055">
              <w:marLeft w:val="0"/>
              <w:marRight w:val="0"/>
              <w:marTop w:val="0"/>
              <w:marBottom w:val="0"/>
              <w:divBdr>
                <w:top w:val="none" w:sz="0" w:space="0" w:color="auto"/>
                <w:left w:val="none" w:sz="0" w:space="0" w:color="auto"/>
                <w:bottom w:val="none" w:sz="0" w:space="0" w:color="auto"/>
                <w:right w:val="none" w:sz="0" w:space="0" w:color="auto"/>
              </w:divBdr>
            </w:div>
            <w:div w:id="1959985433">
              <w:marLeft w:val="0"/>
              <w:marRight w:val="0"/>
              <w:marTop w:val="0"/>
              <w:marBottom w:val="0"/>
              <w:divBdr>
                <w:top w:val="none" w:sz="0" w:space="0" w:color="auto"/>
                <w:left w:val="none" w:sz="0" w:space="0" w:color="auto"/>
                <w:bottom w:val="none" w:sz="0" w:space="0" w:color="auto"/>
                <w:right w:val="none" w:sz="0" w:space="0" w:color="auto"/>
              </w:divBdr>
            </w:div>
            <w:div w:id="1991329310">
              <w:marLeft w:val="0"/>
              <w:marRight w:val="0"/>
              <w:marTop w:val="0"/>
              <w:marBottom w:val="0"/>
              <w:divBdr>
                <w:top w:val="none" w:sz="0" w:space="0" w:color="auto"/>
                <w:left w:val="none" w:sz="0" w:space="0" w:color="auto"/>
                <w:bottom w:val="none" w:sz="0" w:space="0" w:color="auto"/>
                <w:right w:val="none" w:sz="0" w:space="0" w:color="auto"/>
              </w:divBdr>
            </w:div>
            <w:div w:id="20352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90828">
      <w:bodyDiv w:val="1"/>
      <w:marLeft w:val="0"/>
      <w:marRight w:val="0"/>
      <w:marTop w:val="0"/>
      <w:marBottom w:val="0"/>
      <w:divBdr>
        <w:top w:val="none" w:sz="0" w:space="0" w:color="auto"/>
        <w:left w:val="none" w:sz="0" w:space="0" w:color="auto"/>
        <w:bottom w:val="none" w:sz="0" w:space="0" w:color="auto"/>
        <w:right w:val="none" w:sz="0" w:space="0" w:color="auto"/>
      </w:divBdr>
      <w:divsChild>
        <w:div w:id="640967165">
          <w:marLeft w:val="0"/>
          <w:marRight w:val="0"/>
          <w:marTop w:val="0"/>
          <w:marBottom w:val="0"/>
          <w:divBdr>
            <w:top w:val="none" w:sz="0" w:space="0" w:color="auto"/>
            <w:left w:val="none" w:sz="0" w:space="0" w:color="auto"/>
            <w:bottom w:val="none" w:sz="0" w:space="0" w:color="auto"/>
            <w:right w:val="none" w:sz="0" w:space="0" w:color="auto"/>
          </w:divBdr>
          <w:divsChild>
            <w:div w:id="29498207">
              <w:marLeft w:val="0"/>
              <w:marRight w:val="0"/>
              <w:marTop w:val="0"/>
              <w:marBottom w:val="0"/>
              <w:divBdr>
                <w:top w:val="none" w:sz="0" w:space="0" w:color="auto"/>
                <w:left w:val="none" w:sz="0" w:space="0" w:color="auto"/>
                <w:bottom w:val="none" w:sz="0" w:space="0" w:color="auto"/>
                <w:right w:val="none" w:sz="0" w:space="0" w:color="auto"/>
              </w:divBdr>
            </w:div>
            <w:div w:id="300618259">
              <w:marLeft w:val="0"/>
              <w:marRight w:val="0"/>
              <w:marTop w:val="0"/>
              <w:marBottom w:val="0"/>
              <w:divBdr>
                <w:top w:val="none" w:sz="0" w:space="0" w:color="auto"/>
                <w:left w:val="none" w:sz="0" w:space="0" w:color="auto"/>
                <w:bottom w:val="none" w:sz="0" w:space="0" w:color="auto"/>
                <w:right w:val="none" w:sz="0" w:space="0" w:color="auto"/>
              </w:divBdr>
            </w:div>
            <w:div w:id="315957031">
              <w:marLeft w:val="0"/>
              <w:marRight w:val="0"/>
              <w:marTop w:val="0"/>
              <w:marBottom w:val="0"/>
              <w:divBdr>
                <w:top w:val="none" w:sz="0" w:space="0" w:color="auto"/>
                <w:left w:val="none" w:sz="0" w:space="0" w:color="auto"/>
                <w:bottom w:val="none" w:sz="0" w:space="0" w:color="auto"/>
                <w:right w:val="none" w:sz="0" w:space="0" w:color="auto"/>
              </w:divBdr>
            </w:div>
            <w:div w:id="583996588">
              <w:marLeft w:val="0"/>
              <w:marRight w:val="0"/>
              <w:marTop w:val="0"/>
              <w:marBottom w:val="0"/>
              <w:divBdr>
                <w:top w:val="none" w:sz="0" w:space="0" w:color="auto"/>
                <w:left w:val="none" w:sz="0" w:space="0" w:color="auto"/>
                <w:bottom w:val="none" w:sz="0" w:space="0" w:color="auto"/>
                <w:right w:val="none" w:sz="0" w:space="0" w:color="auto"/>
              </w:divBdr>
            </w:div>
            <w:div w:id="615333246">
              <w:marLeft w:val="0"/>
              <w:marRight w:val="0"/>
              <w:marTop w:val="0"/>
              <w:marBottom w:val="0"/>
              <w:divBdr>
                <w:top w:val="none" w:sz="0" w:space="0" w:color="auto"/>
                <w:left w:val="none" w:sz="0" w:space="0" w:color="auto"/>
                <w:bottom w:val="none" w:sz="0" w:space="0" w:color="auto"/>
                <w:right w:val="none" w:sz="0" w:space="0" w:color="auto"/>
              </w:divBdr>
            </w:div>
            <w:div w:id="1704014364">
              <w:marLeft w:val="0"/>
              <w:marRight w:val="0"/>
              <w:marTop w:val="0"/>
              <w:marBottom w:val="0"/>
              <w:divBdr>
                <w:top w:val="none" w:sz="0" w:space="0" w:color="auto"/>
                <w:left w:val="none" w:sz="0" w:space="0" w:color="auto"/>
                <w:bottom w:val="none" w:sz="0" w:space="0" w:color="auto"/>
                <w:right w:val="none" w:sz="0" w:space="0" w:color="auto"/>
              </w:divBdr>
            </w:div>
            <w:div w:id="2011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46130">
      <w:bodyDiv w:val="1"/>
      <w:marLeft w:val="0"/>
      <w:marRight w:val="0"/>
      <w:marTop w:val="0"/>
      <w:marBottom w:val="0"/>
      <w:divBdr>
        <w:top w:val="none" w:sz="0" w:space="0" w:color="auto"/>
        <w:left w:val="none" w:sz="0" w:space="0" w:color="auto"/>
        <w:bottom w:val="none" w:sz="0" w:space="0" w:color="auto"/>
        <w:right w:val="none" w:sz="0" w:space="0" w:color="auto"/>
      </w:divBdr>
      <w:divsChild>
        <w:div w:id="1931229183">
          <w:marLeft w:val="0"/>
          <w:marRight w:val="0"/>
          <w:marTop w:val="0"/>
          <w:marBottom w:val="0"/>
          <w:divBdr>
            <w:top w:val="none" w:sz="0" w:space="0" w:color="auto"/>
            <w:left w:val="none" w:sz="0" w:space="0" w:color="auto"/>
            <w:bottom w:val="none" w:sz="0" w:space="0" w:color="auto"/>
            <w:right w:val="none" w:sz="0" w:space="0" w:color="auto"/>
          </w:divBdr>
          <w:divsChild>
            <w:div w:id="163053823">
              <w:marLeft w:val="0"/>
              <w:marRight w:val="0"/>
              <w:marTop w:val="0"/>
              <w:marBottom w:val="0"/>
              <w:divBdr>
                <w:top w:val="none" w:sz="0" w:space="0" w:color="auto"/>
                <w:left w:val="none" w:sz="0" w:space="0" w:color="auto"/>
                <w:bottom w:val="none" w:sz="0" w:space="0" w:color="auto"/>
                <w:right w:val="none" w:sz="0" w:space="0" w:color="auto"/>
              </w:divBdr>
            </w:div>
            <w:div w:id="228461925">
              <w:marLeft w:val="0"/>
              <w:marRight w:val="0"/>
              <w:marTop w:val="0"/>
              <w:marBottom w:val="0"/>
              <w:divBdr>
                <w:top w:val="none" w:sz="0" w:space="0" w:color="auto"/>
                <w:left w:val="none" w:sz="0" w:space="0" w:color="auto"/>
                <w:bottom w:val="none" w:sz="0" w:space="0" w:color="auto"/>
                <w:right w:val="none" w:sz="0" w:space="0" w:color="auto"/>
              </w:divBdr>
            </w:div>
            <w:div w:id="252402153">
              <w:marLeft w:val="0"/>
              <w:marRight w:val="0"/>
              <w:marTop w:val="0"/>
              <w:marBottom w:val="0"/>
              <w:divBdr>
                <w:top w:val="none" w:sz="0" w:space="0" w:color="auto"/>
                <w:left w:val="none" w:sz="0" w:space="0" w:color="auto"/>
                <w:bottom w:val="none" w:sz="0" w:space="0" w:color="auto"/>
                <w:right w:val="none" w:sz="0" w:space="0" w:color="auto"/>
              </w:divBdr>
            </w:div>
            <w:div w:id="363557656">
              <w:marLeft w:val="0"/>
              <w:marRight w:val="0"/>
              <w:marTop w:val="0"/>
              <w:marBottom w:val="0"/>
              <w:divBdr>
                <w:top w:val="none" w:sz="0" w:space="0" w:color="auto"/>
                <w:left w:val="none" w:sz="0" w:space="0" w:color="auto"/>
                <w:bottom w:val="none" w:sz="0" w:space="0" w:color="auto"/>
                <w:right w:val="none" w:sz="0" w:space="0" w:color="auto"/>
              </w:divBdr>
            </w:div>
            <w:div w:id="401563526">
              <w:marLeft w:val="0"/>
              <w:marRight w:val="0"/>
              <w:marTop w:val="0"/>
              <w:marBottom w:val="0"/>
              <w:divBdr>
                <w:top w:val="none" w:sz="0" w:space="0" w:color="auto"/>
                <w:left w:val="none" w:sz="0" w:space="0" w:color="auto"/>
                <w:bottom w:val="none" w:sz="0" w:space="0" w:color="auto"/>
                <w:right w:val="none" w:sz="0" w:space="0" w:color="auto"/>
              </w:divBdr>
            </w:div>
            <w:div w:id="454494274">
              <w:marLeft w:val="0"/>
              <w:marRight w:val="0"/>
              <w:marTop w:val="0"/>
              <w:marBottom w:val="0"/>
              <w:divBdr>
                <w:top w:val="none" w:sz="0" w:space="0" w:color="auto"/>
                <w:left w:val="none" w:sz="0" w:space="0" w:color="auto"/>
                <w:bottom w:val="none" w:sz="0" w:space="0" w:color="auto"/>
                <w:right w:val="none" w:sz="0" w:space="0" w:color="auto"/>
              </w:divBdr>
            </w:div>
            <w:div w:id="470172979">
              <w:marLeft w:val="0"/>
              <w:marRight w:val="0"/>
              <w:marTop w:val="0"/>
              <w:marBottom w:val="0"/>
              <w:divBdr>
                <w:top w:val="none" w:sz="0" w:space="0" w:color="auto"/>
                <w:left w:val="none" w:sz="0" w:space="0" w:color="auto"/>
                <w:bottom w:val="none" w:sz="0" w:space="0" w:color="auto"/>
                <w:right w:val="none" w:sz="0" w:space="0" w:color="auto"/>
              </w:divBdr>
            </w:div>
            <w:div w:id="586882661">
              <w:marLeft w:val="0"/>
              <w:marRight w:val="0"/>
              <w:marTop w:val="0"/>
              <w:marBottom w:val="0"/>
              <w:divBdr>
                <w:top w:val="none" w:sz="0" w:space="0" w:color="auto"/>
                <w:left w:val="none" w:sz="0" w:space="0" w:color="auto"/>
                <w:bottom w:val="none" w:sz="0" w:space="0" w:color="auto"/>
                <w:right w:val="none" w:sz="0" w:space="0" w:color="auto"/>
              </w:divBdr>
            </w:div>
            <w:div w:id="820269688">
              <w:marLeft w:val="0"/>
              <w:marRight w:val="0"/>
              <w:marTop w:val="0"/>
              <w:marBottom w:val="0"/>
              <w:divBdr>
                <w:top w:val="none" w:sz="0" w:space="0" w:color="auto"/>
                <w:left w:val="none" w:sz="0" w:space="0" w:color="auto"/>
                <w:bottom w:val="none" w:sz="0" w:space="0" w:color="auto"/>
                <w:right w:val="none" w:sz="0" w:space="0" w:color="auto"/>
              </w:divBdr>
            </w:div>
            <w:div w:id="1108887133">
              <w:marLeft w:val="0"/>
              <w:marRight w:val="0"/>
              <w:marTop w:val="0"/>
              <w:marBottom w:val="0"/>
              <w:divBdr>
                <w:top w:val="none" w:sz="0" w:space="0" w:color="auto"/>
                <w:left w:val="none" w:sz="0" w:space="0" w:color="auto"/>
                <w:bottom w:val="none" w:sz="0" w:space="0" w:color="auto"/>
                <w:right w:val="none" w:sz="0" w:space="0" w:color="auto"/>
              </w:divBdr>
            </w:div>
            <w:div w:id="1202133097">
              <w:marLeft w:val="0"/>
              <w:marRight w:val="0"/>
              <w:marTop w:val="0"/>
              <w:marBottom w:val="0"/>
              <w:divBdr>
                <w:top w:val="none" w:sz="0" w:space="0" w:color="auto"/>
                <w:left w:val="none" w:sz="0" w:space="0" w:color="auto"/>
                <w:bottom w:val="none" w:sz="0" w:space="0" w:color="auto"/>
                <w:right w:val="none" w:sz="0" w:space="0" w:color="auto"/>
              </w:divBdr>
            </w:div>
            <w:div w:id="1216233544">
              <w:marLeft w:val="0"/>
              <w:marRight w:val="0"/>
              <w:marTop w:val="0"/>
              <w:marBottom w:val="0"/>
              <w:divBdr>
                <w:top w:val="none" w:sz="0" w:space="0" w:color="auto"/>
                <w:left w:val="none" w:sz="0" w:space="0" w:color="auto"/>
                <w:bottom w:val="none" w:sz="0" w:space="0" w:color="auto"/>
                <w:right w:val="none" w:sz="0" w:space="0" w:color="auto"/>
              </w:divBdr>
            </w:div>
            <w:div w:id="1498837306">
              <w:marLeft w:val="0"/>
              <w:marRight w:val="0"/>
              <w:marTop w:val="0"/>
              <w:marBottom w:val="0"/>
              <w:divBdr>
                <w:top w:val="none" w:sz="0" w:space="0" w:color="auto"/>
                <w:left w:val="none" w:sz="0" w:space="0" w:color="auto"/>
                <w:bottom w:val="none" w:sz="0" w:space="0" w:color="auto"/>
                <w:right w:val="none" w:sz="0" w:space="0" w:color="auto"/>
              </w:divBdr>
            </w:div>
            <w:div w:id="1504317107">
              <w:marLeft w:val="0"/>
              <w:marRight w:val="0"/>
              <w:marTop w:val="0"/>
              <w:marBottom w:val="0"/>
              <w:divBdr>
                <w:top w:val="none" w:sz="0" w:space="0" w:color="auto"/>
                <w:left w:val="none" w:sz="0" w:space="0" w:color="auto"/>
                <w:bottom w:val="none" w:sz="0" w:space="0" w:color="auto"/>
                <w:right w:val="none" w:sz="0" w:space="0" w:color="auto"/>
              </w:divBdr>
            </w:div>
            <w:div w:id="1514495432">
              <w:marLeft w:val="0"/>
              <w:marRight w:val="0"/>
              <w:marTop w:val="0"/>
              <w:marBottom w:val="0"/>
              <w:divBdr>
                <w:top w:val="none" w:sz="0" w:space="0" w:color="auto"/>
                <w:left w:val="none" w:sz="0" w:space="0" w:color="auto"/>
                <w:bottom w:val="none" w:sz="0" w:space="0" w:color="auto"/>
                <w:right w:val="none" w:sz="0" w:space="0" w:color="auto"/>
              </w:divBdr>
            </w:div>
            <w:div w:id="1536653514">
              <w:marLeft w:val="0"/>
              <w:marRight w:val="0"/>
              <w:marTop w:val="0"/>
              <w:marBottom w:val="0"/>
              <w:divBdr>
                <w:top w:val="none" w:sz="0" w:space="0" w:color="auto"/>
                <w:left w:val="none" w:sz="0" w:space="0" w:color="auto"/>
                <w:bottom w:val="none" w:sz="0" w:space="0" w:color="auto"/>
                <w:right w:val="none" w:sz="0" w:space="0" w:color="auto"/>
              </w:divBdr>
            </w:div>
            <w:div w:id="1541673155">
              <w:marLeft w:val="0"/>
              <w:marRight w:val="0"/>
              <w:marTop w:val="0"/>
              <w:marBottom w:val="0"/>
              <w:divBdr>
                <w:top w:val="none" w:sz="0" w:space="0" w:color="auto"/>
                <w:left w:val="none" w:sz="0" w:space="0" w:color="auto"/>
                <w:bottom w:val="none" w:sz="0" w:space="0" w:color="auto"/>
                <w:right w:val="none" w:sz="0" w:space="0" w:color="auto"/>
              </w:divBdr>
            </w:div>
            <w:div w:id="1562329882">
              <w:marLeft w:val="0"/>
              <w:marRight w:val="0"/>
              <w:marTop w:val="0"/>
              <w:marBottom w:val="0"/>
              <w:divBdr>
                <w:top w:val="none" w:sz="0" w:space="0" w:color="auto"/>
                <w:left w:val="none" w:sz="0" w:space="0" w:color="auto"/>
                <w:bottom w:val="none" w:sz="0" w:space="0" w:color="auto"/>
                <w:right w:val="none" w:sz="0" w:space="0" w:color="auto"/>
              </w:divBdr>
            </w:div>
            <w:div w:id="1617636632">
              <w:marLeft w:val="0"/>
              <w:marRight w:val="0"/>
              <w:marTop w:val="0"/>
              <w:marBottom w:val="0"/>
              <w:divBdr>
                <w:top w:val="none" w:sz="0" w:space="0" w:color="auto"/>
                <w:left w:val="none" w:sz="0" w:space="0" w:color="auto"/>
                <w:bottom w:val="none" w:sz="0" w:space="0" w:color="auto"/>
                <w:right w:val="none" w:sz="0" w:space="0" w:color="auto"/>
              </w:divBdr>
            </w:div>
            <w:div w:id="1621376001">
              <w:marLeft w:val="0"/>
              <w:marRight w:val="0"/>
              <w:marTop w:val="0"/>
              <w:marBottom w:val="0"/>
              <w:divBdr>
                <w:top w:val="none" w:sz="0" w:space="0" w:color="auto"/>
                <w:left w:val="none" w:sz="0" w:space="0" w:color="auto"/>
                <w:bottom w:val="none" w:sz="0" w:space="0" w:color="auto"/>
                <w:right w:val="none" w:sz="0" w:space="0" w:color="auto"/>
              </w:divBdr>
            </w:div>
            <w:div w:id="1633366622">
              <w:marLeft w:val="0"/>
              <w:marRight w:val="0"/>
              <w:marTop w:val="0"/>
              <w:marBottom w:val="0"/>
              <w:divBdr>
                <w:top w:val="none" w:sz="0" w:space="0" w:color="auto"/>
                <w:left w:val="none" w:sz="0" w:space="0" w:color="auto"/>
                <w:bottom w:val="none" w:sz="0" w:space="0" w:color="auto"/>
                <w:right w:val="none" w:sz="0" w:space="0" w:color="auto"/>
              </w:divBdr>
            </w:div>
            <w:div w:id="1639602422">
              <w:marLeft w:val="0"/>
              <w:marRight w:val="0"/>
              <w:marTop w:val="0"/>
              <w:marBottom w:val="0"/>
              <w:divBdr>
                <w:top w:val="none" w:sz="0" w:space="0" w:color="auto"/>
                <w:left w:val="none" w:sz="0" w:space="0" w:color="auto"/>
                <w:bottom w:val="none" w:sz="0" w:space="0" w:color="auto"/>
                <w:right w:val="none" w:sz="0" w:space="0" w:color="auto"/>
              </w:divBdr>
            </w:div>
            <w:div w:id="1646929224">
              <w:marLeft w:val="0"/>
              <w:marRight w:val="0"/>
              <w:marTop w:val="0"/>
              <w:marBottom w:val="0"/>
              <w:divBdr>
                <w:top w:val="none" w:sz="0" w:space="0" w:color="auto"/>
                <w:left w:val="none" w:sz="0" w:space="0" w:color="auto"/>
                <w:bottom w:val="none" w:sz="0" w:space="0" w:color="auto"/>
                <w:right w:val="none" w:sz="0" w:space="0" w:color="auto"/>
              </w:divBdr>
            </w:div>
            <w:div w:id="1731688213">
              <w:marLeft w:val="0"/>
              <w:marRight w:val="0"/>
              <w:marTop w:val="0"/>
              <w:marBottom w:val="0"/>
              <w:divBdr>
                <w:top w:val="none" w:sz="0" w:space="0" w:color="auto"/>
                <w:left w:val="none" w:sz="0" w:space="0" w:color="auto"/>
                <w:bottom w:val="none" w:sz="0" w:space="0" w:color="auto"/>
                <w:right w:val="none" w:sz="0" w:space="0" w:color="auto"/>
              </w:divBdr>
            </w:div>
            <w:div w:id="1859543956">
              <w:marLeft w:val="0"/>
              <w:marRight w:val="0"/>
              <w:marTop w:val="0"/>
              <w:marBottom w:val="0"/>
              <w:divBdr>
                <w:top w:val="none" w:sz="0" w:space="0" w:color="auto"/>
                <w:left w:val="none" w:sz="0" w:space="0" w:color="auto"/>
                <w:bottom w:val="none" w:sz="0" w:space="0" w:color="auto"/>
                <w:right w:val="none" w:sz="0" w:space="0" w:color="auto"/>
              </w:divBdr>
            </w:div>
            <w:div w:id="2001808924">
              <w:marLeft w:val="0"/>
              <w:marRight w:val="0"/>
              <w:marTop w:val="0"/>
              <w:marBottom w:val="0"/>
              <w:divBdr>
                <w:top w:val="none" w:sz="0" w:space="0" w:color="auto"/>
                <w:left w:val="none" w:sz="0" w:space="0" w:color="auto"/>
                <w:bottom w:val="none" w:sz="0" w:space="0" w:color="auto"/>
                <w:right w:val="none" w:sz="0" w:space="0" w:color="auto"/>
              </w:divBdr>
            </w:div>
            <w:div w:id="2043548755">
              <w:marLeft w:val="0"/>
              <w:marRight w:val="0"/>
              <w:marTop w:val="0"/>
              <w:marBottom w:val="0"/>
              <w:divBdr>
                <w:top w:val="none" w:sz="0" w:space="0" w:color="auto"/>
                <w:left w:val="none" w:sz="0" w:space="0" w:color="auto"/>
                <w:bottom w:val="none" w:sz="0" w:space="0" w:color="auto"/>
                <w:right w:val="none" w:sz="0" w:space="0" w:color="auto"/>
              </w:divBdr>
            </w:div>
            <w:div w:id="20918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56110">
      <w:bodyDiv w:val="1"/>
      <w:marLeft w:val="0"/>
      <w:marRight w:val="0"/>
      <w:marTop w:val="0"/>
      <w:marBottom w:val="0"/>
      <w:divBdr>
        <w:top w:val="none" w:sz="0" w:space="0" w:color="auto"/>
        <w:left w:val="none" w:sz="0" w:space="0" w:color="auto"/>
        <w:bottom w:val="none" w:sz="0" w:space="0" w:color="auto"/>
        <w:right w:val="none" w:sz="0" w:space="0" w:color="auto"/>
      </w:divBdr>
      <w:divsChild>
        <w:div w:id="658655743">
          <w:marLeft w:val="0"/>
          <w:marRight w:val="0"/>
          <w:marTop w:val="0"/>
          <w:marBottom w:val="0"/>
          <w:divBdr>
            <w:top w:val="none" w:sz="0" w:space="0" w:color="auto"/>
            <w:left w:val="none" w:sz="0" w:space="0" w:color="auto"/>
            <w:bottom w:val="none" w:sz="0" w:space="0" w:color="auto"/>
            <w:right w:val="none" w:sz="0" w:space="0" w:color="auto"/>
          </w:divBdr>
          <w:divsChild>
            <w:div w:id="199052885">
              <w:marLeft w:val="0"/>
              <w:marRight w:val="0"/>
              <w:marTop w:val="0"/>
              <w:marBottom w:val="0"/>
              <w:divBdr>
                <w:top w:val="none" w:sz="0" w:space="0" w:color="auto"/>
                <w:left w:val="none" w:sz="0" w:space="0" w:color="auto"/>
                <w:bottom w:val="none" w:sz="0" w:space="0" w:color="auto"/>
                <w:right w:val="none" w:sz="0" w:space="0" w:color="auto"/>
              </w:divBdr>
            </w:div>
            <w:div w:id="585192301">
              <w:marLeft w:val="0"/>
              <w:marRight w:val="0"/>
              <w:marTop w:val="0"/>
              <w:marBottom w:val="0"/>
              <w:divBdr>
                <w:top w:val="none" w:sz="0" w:space="0" w:color="auto"/>
                <w:left w:val="none" w:sz="0" w:space="0" w:color="auto"/>
                <w:bottom w:val="none" w:sz="0" w:space="0" w:color="auto"/>
                <w:right w:val="none" w:sz="0" w:space="0" w:color="auto"/>
              </w:divBdr>
            </w:div>
            <w:div w:id="14981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5177">
      <w:bodyDiv w:val="1"/>
      <w:marLeft w:val="0"/>
      <w:marRight w:val="0"/>
      <w:marTop w:val="0"/>
      <w:marBottom w:val="0"/>
      <w:divBdr>
        <w:top w:val="none" w:sz="0" w:space="0" w:color="auto"/>
        <w:left w:val="none" w:sz="0" w:space="0" w:color="auto"/>
        <w:bottom w:val="none" w:sz="0" w:space="0" w:color="auto"/>
        <w:right w:val="none" w:sz="0" w:space="0" w:color="auto"/>
      </w:divBdr>
      <w:divsChild>
        <w:div w:id="1846550762">
          <w:marLeft w:val="0"/>
          <w:marRight w:val="0"/>
          <w:marTop w:val="0"/>
          <w:marBottom w:val="0"/>
          <w:divBdr>
            <w:top w:val="none" w:sz="0" w:space="0" w:color="auto"/>
            <w:left w:val="none" w:sz="0" w:space="0" w:color="auto"/>
            <w:bottom w:val="none" w:sz="0" w:space="0" w:color="auto"/>
            <w:right w:val="none" w:sz="0" w:space="0" w:color="auto"/>
          </w:divBdr>
          <w:divsChild>
            <w:div w:id="11467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123">
      <w:bodyDiv w:val="1"/>
      <w:marLeft w:val="0"/>
      <w:marRight w:val="0"/>
      <w:marTop w:val="0"/>
      <w:marBottom w:val="0"/>
      <w:divBdr>
        <w:top w:val="none" w:sz="0" w:space="0" w:color="auto"/>
        <w:left w:val="none" w:sz="0" w:space="0" w:color="auto"/>
        <w:bottom w:val="none" w:sz="0" w:space="0" w:color="auto"/>
        <w:right w:val="none" w:sz="0" w:space="0" w:color="auto"/>
      </w:divBdr>
      <w:divsChild>
        <w:div w:id="1839684636">
          <w:marLeft w:val="0"/>
          <w:marRight w:val="0"/>
          <w:marTop w:val="0"/>
          <w:marBottom w:val="0"/>
          <w:divBdr>
            <w:top w:val="none" w:sz="0" w:space="0" w:color="auto"/>
            <w:left w:val="none" w:sz="0" w:space="0" w:color="auto"/>
            <w:bottom w:val="none" w:sz="0" w:space="0" w:color="auto"/>
            <w:right w:val="none" w:sz="0" w:space="0" w:color="auto"/>
          </w:divBdr>
          <w:divsChild>
            <w:div w:id="938413">
              <w:marLeft w:val="0"/>
              <w:marRight w:val="0"/>
              <w:marTop w:val="0"/>
              <w:marBottom w:val="0"/>
              <w:divBdr>
                <w:top w:val="none" w:sz="0" w:space="0" w:color="auto"/>
                <w:left w:val="none" w:sz="0" w:space="0" w:color="auto"/>
                <w:bottom w:val="none" w:sz="0" w:space="0" w:color="auto"/>
                <w:right w:val="none" w:sz="0" w:space="0" w:color="auto"/>
              </w:divBdr>
            </w:div>
            <w:div w:id="3439427">
              <w:marLeft w:val="0"/>
              <w:marRight w:val="0"/>
              <w:marTop w:val="0"/>
              <w:marBottom w:val="0"/>
              <w:divBdr>
                <w:top w:val="none" w:sz="0" w:space="0" w:color="auto"/>
                <w:left w:val="none" w:sz="0" w:space="0" w:color="auto"/>
                <w:bottom w:val="none" w:sz="0" w:space="0" w:color="auto"/>
                <w:right w:val="none" w:sz="0" w:space="0" w:color="auto"/>
              </w:divBdr>
            </w:div>
            <w:div w:id="35088279">
              <w:marLeft w:val="0"/>
              <w:marRight w:val="0"/>
              <w:marTop w:val="0"/>
              <w:marBottom w:val="0"/>
              <w:divBdr>
                <w:top w:val="none" w:sz="0" w:space="0" w:color="auto"/>
                <w:left w:val="none" w:sz="0" w:space="0" w:color="auto"/>
                <w:bottom w:val="none" w:sz="0" w:space="0" w:color="auto"/>
                <w:right w:val="none" w:sz="0" w:space="0" w:color="auto"/>
              </w:divBdr>
            </w:div>
            <w:div w:id="112677719">
              <w:marLeft w:val="0"/>
              <w:marRight w:val="0"/>
              <w:marTop w:val="0"/>
              <w:marBottom w:val="0"/>
              <w:divBdr>
                <w:top w:val="none" w:sz="0" w:space="0" w:color="auto"/>
                <w:left w:val="none" w:sz="0" w:space="0" w:color="auto"/>
                <w:bottom w:val="none" w:sz="0" w:space="0" w:color="auto"/>
                <w:right w:val="none" w:sz="0" w:space="0" w:color="auto"/>
              </w:divBdr>
            </w:div>
            <w:div w:id="196704225">
              <w:marLeft w:val="0"/>
              <w:marRight w:val="0"/>
              <w:marTop w:val="0"/>
              <w:marBottom w:val="0"/>
              <w:divBdr>
                <w:top w:val="none" w:sz="0" w:space="0" w:color="auto"/>
                <w:left w:val="none" w:sz="0" w:space="0" w:color="auto"/>
                <w:bottom w:val="none" w:sz="0" w:space="0" w:color="auto"/>
                <w:right w:val="none" w:sz="0" w:space="0" w:color="auto"/>
              </w:divBdr>
            </w:div>
            <w:div w:id="252323812">
              <w:marLeft w:val="0"/>
              <w:marRight w:val="0"/>
              <w:marTop w:val="0"/>
              <w:marBottom w:val="0"/>
              <w:divBdr>
                <w:top w:val="none" w:sz="0" w:space="0" w:color="auto"/>
                <w:left w:val="none" w:sz="0" w:space="0" w:color="auto"/>
                <w:bottom w:val="none" w:sz="0" w:space="0" w:color="auto"/>
                <w:right w:val="none" w:sz="0" w:space="0" w:color="auto"/>
              </w:divBdr>
            </w:div>
            <w:div w:id="329720162">
              <w:marLeft w:val="0"/>
              <w:marRight w:val="0"/>
              <w:marTop w:val="0"/>
              <w:marBottom w:val="0"/>
              <w:divBdr>
                <w:top w:val="none" w:sz="0" w:space="0" w:color="auto"/>
                <w:left w:val="none" w:sz="0" w:space="0" w:color="auto"/>
                <w:bottom w:val="none" w:sz="0" w:space="0" w:color="auto"/>
                <w:right w:val="none" w:sz="0" w:space="0" w:color="auto"/>
              </w:divBdr>
            </w:div>
            <w:div w:id="458645284">
              <w:marLeft w:val="0"/>
              <w:marRight w:val="0"/>
              <w:marTop w:val="0"/>
              <w:marBottom w:val="0"/>
              <w:divBdr>
                <w:top w:val="none" w:sz="0" w:space="0" w:color="auto"/>
                <w:left w:val="none" w:sz="0" w:space="0" w:color="auto"/>
                <w:bottom w:val="none" w:sz="0" w:space="0" w:color="auto"/>
                <w:right w:val="none" w:sz="0" w:space="0" w:color="auto"/>
              </w:divBdr>
            </w:div>
            <w:div w:id="514851964">
              <w:marLeft w:val="0"/>
              <w:marRight w:val="0"/>
              <w:marTop w:val="0"/>
              <w:marBottom w:val="0"/>
              <w:divBdr>
                <w:top w:val="none" w:sz="0" w:space="0" w:color="auto"/>
                <w:left w:val="none" w:sz="0" w:space="0" w:color="auto"/>
                <w:bottom w:val="none" w:sz="0" w:space="0" w:color="auto"/>
                <w:right w:val="none" w:sz="0" w:space="0" w:color="auto"/>
              </w:divBdr>
            </w:div>
            <w:div w:id="521212985">
              <w:marLeft w:val="0"/>
              <w:marRight w:val="0"/>
              <w:marTop w:val="0"/>
              <w:marBottom w:val="0"/>
              <w:divBdr>
                <w:top w:val="none" w:sz="0" w:space="0" w:color="auto"/>
                <w:left w:val="none" w:sz="0" w:space="0" w:color="auto"/>
                <w:bottom w:val="none" w:sz="0" w:space="0" w:color="auto"/>
                <w:right w:val="none" w:sz="0" w:space="0" w:color="auto"/>
              </w:divBdr>
            </w:div>
            <w:div w:id="711732494">
              <w:marLeft w:val="0"/>
              <w:marRight w:val="0"/>
              <w:marTop w:val="0"/>
              <w:marBottom w:val="0"/>
              <w:divBdr>
                <w:top w:val="none" w:sz="0" w:space="0" w:color="auto"/>
                <w:left w:val="none" w:sz="0" w:space="0" w:color="auto"/>
                <w:bottom w:val="none" w:sz="0" w:space="0" w:color="auto"/>
                <w:right w:val="none" w:sz="0" w:space="0" w:color="auto"/>
              </w:divBdr>
            </w:div>
            <w:div w:id="736510458">
              <w:marLeft w:val="0"/>
              <w:marRight w:val="0"/>
              <w:marTop w:val="0"/>
              <w:marBottom w:val="0"/>
              <w:divBdr>
                <w:top w:val="none" w:sz="0" w:space="0" w:color="auto"/>
                <w:left w:val="none" w:sz="0" w:space="0" w:color="auto"/>
                <w:bottom w:val="none" w:sz="0" w:space="0" w:color="auto"/>
                <w:right w:val="none" w:sz="0" w:space="0" w:color="auto"/>
              </w:divBdr>
            </w:div>
            <w:div w:id="865753006">
              <w:marLeft w:val="0"/>
              <w:marRight w:val="0"/>
              <w:marTop w:val="0"/>
              <w:marBottom w:val="0"/>
              <w:divBdr>
                <w:top w:val="none" w:sz="0" w:space="0" w:color="auto"/>
                <w:left w:val="none" w:sz="0" w:space="0" w:color="auto"/>
                <w:bottom w:val="none" w:sz="0" w:space="0" w:color="auto"/>
                <w:right w:val="none" w:sz="0" w:space="0" w:color="auto"/>
              </w:divBdr>
            </w:div>
            <w:div w:id="901525494">
              <w:marLeft w:val="0"/>
              <w:marRight w:val="0"/>
              <w:marTop w:val="0"/>
              <w:marBottom w:val="0"/>
              <w:divBdr>
                <w:top w:val="none" w:sz="0" w:space="0" w:color="auto"/>
                <w:left w:val="none" w:sz="0" w:space="0" w:color="auto"/>
                <w:bottom w:val="none" w:sz="0" w:space="0" w:color="auto"/>
                <w:right w:val="none" w:sz="0" w:space="0" w:color="auto"/>
              </w:divBdr>
            </w:div>
            <w:div w:id="1036391234">
              <w:marLeft w:val="0"/>
              <w:marRight w:val="0"/>
              <w:marTop w:val="0"/>
              <w:marBottom w:val="0"/>
              <w:divBdr>
                <w:top w:val="none" w:sz="0" w:space="0" w:color="auto"/>
                <w:left w:val="none" w:sz="0" w:space="0" w:color="auto"/>
                <w:bottom w:val="none" w:sz="0" w:space="0" w:color="auto"/>
                <w:right w:val="none" w:sz="0" w:space="0" w:color="auto"/>
              </w:divBdr>
            </w:div>
            <w:div w:id="1044603897">
              <w:marLeft w:val="0"/>
              <w:marRight w:val="0"/>
              <w:marTop w:val="0"/>
              <w:marBottom w:val="0"/>
              <w:divBdr>
                <w:top w:val="none" w:sz="0" w:space="0" w:color="auto"/>
                <w:left w:val="none" w:sz="0" w:space="0" w:color="auto"/>
                <w:bottom w:val="none" w:sz="0" w:space="0" w:color="auto"/>
                <w:right w:val="none" w:sz="0" w:space="0" w:color="auto"/>
              </w:divBdr>
            </w:div>
            <w:div w:id="1065299965">
              <w:marLeft w:val="0"/>
              <w:marRight w:val="0"/>
              <w:marTop w:val="0"/>
              <w:marBottom w:val="0"/>
              <w:divBdr>
                <w:top w:val="none" w:sz="0" w:space="0" w:color="auto"/>
                <w:left w:val="none" w:sz="0" w:space="0" w:color="auto"/>
                <w:bottom w:val="none" w:sz="0" w:space="0" w:color="auto"/>
                <w:right w:val="none" w:sz="0" w:space="0" w:color="auto"/>
              </w:divBdr>
            </w:div>
            <w:div w:id="1144080089">
              <w:marLeft w:val="0"/>
              <w:marRight w:val="0"/>
              <w:marTop w:val="0"/>
              <w:marBottom w:val="0"/>
              <w:divBdr>
                <w:top w:val="none" w:sz="0" w:space="0" w:color="auto"/>
                <w:left w:val="none" w:sz="0" w:space="0" w:color="auto"/>
                <w:bottom w:val="none" w:sz="0" w:space="0" w:color="auto"/>
                <w:right w:val="none" w:sz="0" w:space="0" w:color="auto"/>
              </w:divBdr>
            </w:div>
            <w:div w:id="1221594311">
              <w:marLeft w:val="0"/>
              <w:marRight w:val="0"/>
              <w:marTop w:val="0"/>
              <w:marBottom w:val="0"/>
              <w:divBdr>
                <w:top w:val="none" w:sz="0" w:space="0" w:color="auto"/>
                <w:left w:val="none" w:sz="0" w:space="0" w:color="auto"/>
                <w:bottom w:val="none" w:sz="0" w:space="0" w:color="auto"/>
                <w:right w:val="none" w:sz="0" w:space="0" w:color="auto"/>
              </w:divBdr>
            </w:div>
            <w:div w:id="1327317959">
              <w:marLeft w:val="0"/>
              <w:marRight w:val="0"/>
              <w:marTop w:val="0"/>
              <w:marBottom w:val="0"/>
              <w:divBdr>
                <w:top w:val="none" w:sz="0" w:space="0" w:color="auto"/>
                <w:left w:val="none" w:sz="0" w:space="0" w:color="auto"/>
                <w:bottom w:val="none" w:sz="0" w:space="0" w:color="auto"/>
                <w:right w:val="none" w:sz="0" w:space="0" w:color="auto"/>
              </w:divBdr>
            </w:div>
            <w:div w:id="1656644766">
              <w:marLeft w:val="0"/>
              <w:marRight w:val="0"/>
              <w:marTop w:val="0"/>
              <w:marBottom w:val="0"/>
              <w:divBdr>
                <w:top w:val="none" w:sz="0" w:space="0" w:color="auto"/>
                <w:left w:val="none" w:sz="0" w:space="0" w:color="auto"/>
                <w:bottom w:val="none" w:sz="0" w:space="0" w:color="auto"/>
                <w:right w:val="none" w:sz="0" w:space="0" w:color="auto"/>
              </w:divBdr>
            </w:div>
            <w:div w:id="1758213847">
              <w:marLeft w:val="0"/>
              <w:marRight w:val="0"/>
              <w:marTop w:val="0"/>
              <w:marBottom w:val="0"/>
              <w:divBdr>
                <w:top w:val="none" w:sz="0" w:space="0" w:color="auto"/>
                <w:left w:val="none" w:sz="0" w:space="0" w:color="auto"/>
                <w:bottom w:val="none" w:sz="0" w:space="0" w:color="auto"/>
                <w:right w:val="none" w:sz="0" w:space="0" w:color="auto"/>
              </w:divBdr>
            </w:div>
            <w:div w:id="1794209454">
              <w:marLeft w:val="0"/>
              <w:marRight w:val="0"/>
              <w:marTop w:val="0"/>
              <w:marBottom w:val="0"/>
              <w:divBdr>
                <w:top w:val="none" w:sz="0" w:space="0" w:color="auto"/>
                <w:left w:val="none" w:sz="0" w:space="0" w:color="auto"/>
                <w:bottom w:val="none" w:sz="0" w:space="0" w:color="auto"/>
                <w:right w:val="none" w:sz="0" w:space="0" w:color="auto"/>
              </w:divBdr>
            </w:div>
            <w:div w:id="1838498807">
              <w:marLeft w:val="0"/>
              <w:marRight w:val="0"/>
              <w:marTop w:val="0"/>
              <w:marBottom w:val="0"/>
              <w:divBdr>
                <w:top w:val="none" w:sz="0" w:space="0" w:color="auto"/>
                <w:left w:val="none" w:sz="0" w:space="0" w:color="auto"/>
                <w:bottom w:val="none" w:sz="0" w:space="0" w:color="auto"/>
                <w:right w:val="none" w:sz="0" w:space="0" w:color="auto"/>
              </w:divBdr>
            </w:div>
            <w:div w:id="1872187913">
              <w:marLeft w:val="0"/>
              <w:marRight w:val="0"/>
              <w:marTop w:val="0"/>
              <w:marBottom w:val="0"/>
              <w:divBdr>
                <w:top w:val="none" w:sz="0" w:space="0" w:color="auto"/>
                <w:left w:val="none" w:sz="0" w:space="0" w:color="auto"/>
                <w:bottom w:val="none" w:sz="0" w:space="0" w:color="auto"/>
                <w:right w:val="none" w:sz="0" w:space="0" w:color="auto"/>
              </w:divBdr>
            </w:div>
            <w:div w:id="2052534954">
              <w:marLeft w:val="0"/>
              <w:marRight w:val="0"/>
              <w:marTop w:val="0"/>
              <w:marBottom w:val="0"/>
              <w:divBdr>
                <w:top w:val="none" w:sz="0" w:space="0" w:color="auto"/>
                <w:left w:val="none" w:sz="0" w:space="0" w:color="auto"/>
                <w:bottom w:val="none" w:sz="0" w:space="0" w:color="auto"/>
                <w:right w:val="none" w:sz="0" w:space="0" w:color="auto"/>
              </w:divBdr>
            </w:div>
            <w:div w:id="21259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0470">
      <w:bodyDiv w:val="1"/>
      <w:marLeft w:val="0"/>
      <w:marRight w:val="0"/>
      <w:marTop w:val="0"/>
      <w:marBottom w:val="0"/>
      <w:divBdr>
        <w:top w:val="none" w:sz="0" w:space="0" w:color="auto"/>
        <w:left w:val="none" w:sz="0" w:space="0" w:color="auto"/>
        <w:bottom w:val="none" w:sz="0" w:space="0" w:color="auto"/>
        <w:right w:val="none" w:sz="0" w:space="0" w:color="auto"/>
      </w:divBdr>
      <w:divsChild>
        <w:div w:id="830366912">
          <w:marLeft w:val="0"/>
          <w:marRight w:val="0"/>
          <w:marTop w:val="0"/>
          <w:marBottom w:val="0"/>
          <w:divBdr>
            <w:top w:val="none" w:sz="0" w:space="0" w:color="auto"/>
            <w:left w:val="none" w:sz="0" w:space="0" w:color="auto"/>
            <w:bottom w:val="none" w:sz="0" w:space="0" w:color="auto"/>
            <w:right w:val="none" w:sz="0" w:space="0" w:color="auto"/>
          </w:divBdr>
          <w:divsChild>
            <w:div w:id="201642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09354">
      <w:bodyDiv w:val="1"/>
      <w:marLeft w:val="0"/>
      <w:marRight w:val="0"/>
      <w:marTop w:val="0"/>
      <w:marBottom w:val="0"/>
      <w:divBdr>
        <w:top w:val="none" w:sz="0" w:space="0" w:color="auto"/>
        <w:left w:val="none" w:sz="0" w:space="0" w:color="auto"/>
        <w:bottom w:val="none" w:sz="0" w:space="0" w:color="auto"/>
        <w:right w:val="none" w:sz="0" w:space="0" w:color="auto"/>
      </w:divBdr>
      <w:divsChild>
        <w:div w:id="1926718259">
          <w:marLeft w:val="0"/>
          <w:marRight w:val="0"/>
          <w:marTop w:val="0"/>
          <w:marBottom w:val="0"/>
          <w:divBdr>
            <w:top w:val="none" w:sz="0" w:space="0" w:color="auto"/>
            <w:left w:val="none" w:sz="0" w:space="0" w:color="auto"/>
            <w:bottom w:val="none" w:sz="0" w:space="0" w:color="auto"/>
            <w:right w:val="none" w:sz="0" w:space="0" w:color="auto"/>
          </w:divBdr>
          <w:divsChild>
            <w:div w:id="149294169">
              <w:marLeft w:val="0"/>
              <w:marRight w:val="0"/>
              <w:marTop w:val="0"/>
              <w:marBottom w:val="0"/>
              <w:divBdr>
                <w:top w:val="none" w:sz="0" w:space="0" w:color="auto"/>
                <w:left w:val="none" w:sz="0" w:space="0" w:color="auto"/>
                <w:bottom w:val="none" w:sz="0" w:space="0" w:color="auto"/>
                <w:right w:val="none" w:sz="0" w:space="0" w:color="auto"/>
              </w:divBdr>
            </w:div>
            <w:div w:id="274211495">
              <w:marLeft w:val="0"/>
              <w:marRight w:val="0"/>
              <w:marTop w:val="0"/>
              <w:marBottom w:val="0"/>
              <w:divBdr>
                <w:top w:val="none" w:sz="0" w:space="0" w:color="auto"/>
                <w:left w:val="none" w:sz="0" w:space="0" w:color="auto"/>
                <w:bottom w:val="none" w:sz="0" w:space="0" w:color="auto"/>
                <w:right w:val="none" w:sz="0" w:space="0" w:color="auto"/>
              </w:divBdr>
            </w:div>
            <w:div w:id="349913890">
              <w:marLeft w:val="0"/>
              <w:marRight w:val="0"/>
              <w:marTop w:val="0"/>
              <w:marBottom w:val="0"/>
              <w:divBdr>
                <w:top w:val="none" w:sz="0" w:space="0" w:color="auto"/>
                <w:left w:val="none" w:sz="0" w:space="0" w:color="auto"/>
                <w:bottom w:val="none" w:sz="0" w:space="0" w:color="auto"/>
                <w:right w:val="none" w:sz="0" w:space="0" w:color="auto"/>
              </w:divBdr>
            </w:div>
            <w:div w:id="414985306">
              <w:marLeft w:val="0"/>
              <w:marRight w:val="0"/>
              <w:marTop w:val="0"/>
              <w:marBottom w:val="0"/>
              <w:divBdr>
                <w:top w:val="none" w:sz="0" w:space="0" w:color="auto"/>
                <w:left w:val="none" w:sz="0" w:space="0" w:color="auto"/>
                <w:bottom w:val="none" w:sz="0" w:space="0" w:color="auto"/>
                <w:right w:val="none" w:sz="0" w:space="0" w:color="auto"/>
              </w:divBdr>
            </w:div>
            <w:div w:id="928199538">
              <w:marLeft w:val="0"/>
              <w:marRight w:val="0"/>
              <w:marTop w:val="0"/>
              <w:marBottom w:val="0"/>
              <w:divBdr>
                <w:top w:val="none" w:sz="0" w:space="0" w:color="auto"/>
                <w:left w:val="none" w:sz="0" w:space="0" w:color="auto"/>
                <w:bottom w:val="none" w:sz="0" w:space="0" w:color="auto"/>
                <w:right w:val="none" w:sz="0" w:space="0" w:color="auto"/>
              </w:divBdr>
            </w:div>
            <w:div w:id="1065950272">
              <w:marLeft w:val="0"/>
              <w:marRight w:val="0"/>
              <w:marTop w:val="0"/>
              <w:marBottom w:val="0"/>
              <w:divBdr>
                <w:top w:val="none" w:sz="0" w:space="0" w:color="auto"/>
                <w:left w:val="none" w:sz="0" w:space="0" w:color="auto"/>
                <w:bottom w:val="none" w:sz="0" w:space="0" w:color="auto"/>
                <w:right w:val="none" w:sz="0" w:space="0" w:color="auto"/>
              </w:divBdr>
            </w:div>
            <w:div w:id="1146046211">
              <w:marLeft w:val="0"/>
              <w:marRight w:val="0"/>
              <w:marTop w:val="0"/>
              <w:marBottom w:val="0"/>
              <w:divBdr>
                <w:top w:val="none" w:sz="0" w:space="0" w:color="auto"/>
                <w:left w:val="none" w:sz="0" w:space="0" w:color="auto"/>
                <w:bottom w:val="none" w:sz="0" w:space="0" w:color="auto"/>
                <w:right w:val="none" w:sz="0" w:space="0" w:color="auto"/>
              </w:divBdr>
            </w:div>
            <w:div w:id="1365063026">
              <w:marLeft w:val="0"/>
              <w:marRight w:val="0"/>
              <w:marTop w:val="0"/>
              <w:marBottom w:val="0"/>
              <w:divBdr>
                <w:top w:val="none" w:sz="0" w:space="0" w:color="auto"/>
                <w:left w:val="none" w:sz="0" w:space="0" w:color="auto"/>
                <w:bottom w:val="none" w:sz="0" w:space="0" w:color="auto"/>
                <w:right w:val="none" w:sz="0" w:space="0" w:color="auto"/>
              </w:divBdr>
            </w:div>
            <w:div w:id="1664626624">
              <w:marLeft w:val="0"/>
              <w:marRight w:val="0"/>
              <w:marTop w:val="0"/>
              <w:marBottom w:val="0"/>
              <w:divBdr>
                <w:top w:val="none" w:sz="0" w:space="0" w:color="auto"/>
                <w:left w:val="none" w:sz="0" w:space="0" w:color="auto"/>
                <w:bottom w:val="none" w:sz="0" w:space="0" w:color="auto"/>
                <w:right w:val="none" w:sz="0" w:space="0" w:color="auto"/>
              </w:divBdr>
            </w:div>
            <w:div w:id="1665543790">
              <w:marLeft w:val="0"/>
              <w:marRight w:val="0"/>
              <w:marTop w:val="0"/>
              <w:marBottom w:val="0"/>
              <w:divBdr>
                <w:top w:val="none" w:sz="0" w:space="0" w:color="auto"/>
                <w:left w:val="none" w:sz="0" w:space="0" w:color="auto"/>
                <w:bottom w:val="none" w:sz="0" w:space="0" w:color="auto"/>
                <w:right w:val="none" w:sz="0" w:space="0" w:color="auto"/>
              </w:divBdr>
            </w:div>
            <w:div w:id="187603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8316">
      <w:bodyDiv w:val="1"/>
      <w:marLeft w:val="0"/>
      <w:marRight w:val="0"/>
      <w:marTop w:val="0"/>
      <w:marBottom w:val="0"/>
      <w:divBdr>
        <w:top w:val="none" w:sz="0" w:space="0" w:color="auto"/>
        <w:left w:val="none" w:sz="0" w:space="0" w:color="auto"/>
        <w:bottom w:val="none" w:sz="0" w:space="0" w:color="auto"/>
        <w:right w:val="none" w:sz="0" w:space="0" w:color="auto"/>
      </w:divBdr>
      <w:divsChild>
        <w:div w:id="1104304096">
          <w:marLeft w:val="0"/>
          <w:marRight w:val="0"/>
          <w:marTop w:val="0"/>
          <w:marBottom w:val="0"/>
          <w:divBdr>
            <w:top w:val="none" w:sz="0" w:space="0" w:color="auto"/>
            <w:left w:val="none" w:sz="0" w:space="0" w:color="auto"/>
            <w:bottom w:val="none" w:sz="0" w:space="0" w:color="auto"/>
            <w:right w:val="none" w:sz="0" w:space="0" w:color="auto"/>
          </w:divBdr>
          <w:divsChild>
            <w:div w:id="158859981">
              <w:marLeft w:val="0"/>
              <w:marRight w:val="0"/>
              <w:marTop w:val="0"/>
              <w:marBottom w:val="0"/>
              <w:divBdr>
                <w:top w:val="none" w:sz="0" w:space="0" w:color="auto"/>
                <w:left w:val="none" w:sz="0" w:space="0" w:color="auto"/>
                <w:bottom w:val="none" w:sz="0" w:space="0" w:color="auto"/>
                <w:right w:val="none" w:sz="0" w:space="0" w:color="auto"/>
              </w:divBdr>
            </w:div>
            <w:div w:id="202406759">
              <w:marLeft w:val="0"/>
              <w:marRight w:val="0"/>
              <w:marTop w:val="0"/>
              <w:marBottom w:val="0"/>
              <w:divBdr>
                <w:top w:val="none" w:sz="0" w:space="0" w:color="auto"/>
                <w:left w:val="none" w:sz="0" w:space="0" w:color="auto"/>
                <w:bottom w:val="none" w:sz="0" w:space="0" w:color="auto"/>
                <w:right w:val="none" w:sz="0" w:space="0" w:color="auto"/>
              </w:divBdr>
            </w:div>
            <w:div w:id="212011904">
              <w:marLeft w:val="0"/>
              <w:marRight w:val="0"/>
              <w:marTop w:val="0"/>
              <w:marBottom w:val="0"/>
              <w:divBdr>
                <w:top w:val="none" w:sz="0" w:space="0" w:color="auto"/>
                <w:left w:val="none" w:sz="0" w:space="0" w:color="auto"/>
                <w:bottom w:val="none" w:sz="0" w:space="0" w:color="auto"/>
                <w:right w:val="none" w:sz="0" w:space="0" w:color="auto"/>
              </w:divBdr>
            </w:div>
            <w:div w:id="218201999">
              <w:marLeft w:val="0"/>
              <w:marRight w:val="0"/>
              <w:marTop w:val="0"/>
              <w:marBottom w:val="0"/>
              <w:divBdr>
                <w:top w:val="none" w:sz="0" w:space="0" w:color="auto"/>
                <w:left w:val="none" w:sz="0" w:space="0" w:color="auto"/>
                <w:bottom w:val="none" w:sz="0" w:space="0" w:color="auto"/>
                <w:right w:val="none" w:sz="0" w:space="0" w:color="auto"/>
              </w:divBdr>
            </w:div>
            <w:div w:id="311641288">
              <w:marLeft w:val="0"/>
              <w:marRight w:val="0"/>
              <w:marTop w:val="0"/>
              <w:marBottom w:val="0"/>
              <w:divBdr>
                <w:top w:val="none" w:sz="0" w:space="0" w:color="auto"/>
                <w:left w:val="none" w:sz="0" w:space="0" w:color="auto"/>
                <w:bottom w:val="none" w:sz="0" w:space="0" w:color="auto"/>
                <w:right w:val="none" w:sz="0" w:space="0" w:color="auto"/>
              </w:divBdr>
            </w:div>
            <w:div w:id="343899597">
              <w:marLeft w:val="0"/>
              <w:marRight w:val="0"/>
              <w:marTop w:val="0"/>
              <w:marBottom w:val="0"/>
              <w:divBdr>
                <w:top w:val="none" w:sz="0" w:space="0" w:color="auto"/>
                <w:left w:val="none" w:sz="0" w:space="0" w:color="auto"/>
                <w:bottom w:val="none" w:sz="0" w:space="0" w:color="auto"/>
                <w:right w:val="none" w:sz="0" w:space="0" w:color="auto"/>
              </w:divBdr>
            </w:div>
            <w:div w:id="388379210">
              <w:marLeft w:val="0"/>
              <w:marRight w:val="0"/>
              <w:marTop w:val="0"/>
              <w:marBottom w:val="0"/>
              <w:divBdr>
                <w:top w:val="none" w:sz="0" w:space="0" w:color="auto"/>
                <w:left w:val="none" w:sz="0" w:space="0" w:color="auto"/>
                <w:bottom w:val="none" w:sz="0" w:space="0" w:color="auto"/>
                <w:right w:val="none" w:sz="0" w:space="0" w:color="auto"/>
              </w:divBdr>
            </w:div>
            <w:div w:id="394015198">
              <w:marLeft w:val="0"/>
              <w:marRight w:val="0"/>
              <w:marTop w:val="0"/>
              <w:marBottom w:val="0"/>
              <w:divBdr>
                <w:top w:val="none" w:sz="0" w:space="0" w:color="auto"/>
                <w:left w:val="none" w:sz="0" w:space="0" w:color="auto"/>
                <w:bottom w:val="none" w:sz="0" w:space="0" w:color="auto"/>
                <w:right w:val="none" w:sz="0" w:space="0" w:color="auto"/>
              </w:divBdr>
            </w:div>
            <w:div w:id="550656302">
              <w:marLeft w:val="0"/>
              <w:marRight w:val="0"/>
              <w:marTop w:val="0"/>
              <w:marBottom w:val="0"/>
              <w:divBdr>
                <w:top w:val="none" w:sz="0" w:space="0" w:color="auto"/>
                <w:left w:val="none" w:sz="0" w:space="0" w:color="auto"/>
                <w:bottom w:val="none" w:sz="0" w:space="0" w:color="auto"/>
                <w:right w:val="none" w:sz="0" w:space="0" w:color="auto"/>
              </w:divBdr>
            </w:div>
            <w:div w:id="584261964">
              <w:marLeft w:val="0"/>
              <w:marRight w:val="0"/>
              <w:marTop w:val="0"/>
              <w:marBottom w:val="0"/>
              <w:divBdr>
                <w:top w:val="none" w:sz="0" w:space="0" w:color="auto"/>
                <w:left w:val="none" w:sz="0" w:space="0" w:color="auto"/>
                <w:bottom w:val="none" w:sz="0" w:space="0" w:color="auto"/>
                <w:right w:val="none" w:sz="0" w:space="0" w:color="auto"/>
              </w:divBdr>
            </w:div>
            <w:div w:id="707535428">
              <w:marLeft w:val="0"/>
              <w:marRight w:val="0"/>
              <w:marTop w:val="0"/>
              <w:marBottom w:val="0"/>
              <w:divBdr>
                <w:top w:val="none" w:sz="0" w:space="0" w:color="auto"/>
                <w:left w:val="none" w:sz="0" w:space="0" w:color="auto"/>
                <w:bottom w:val="none" w:sz="0" w:space="0" w:color="auto"/>
                <w:right w:val="none" w:sz="0" w:space="0" w:color="auto"/>
              </w:divBdr>
            </w:div>
            <w:div w:id="721834465">
              <w:marLeft w:val="0"/>
              <w:marRight w:val="0"/>
              <w:marTop w:val="0"/>
              <w:marBottom w:val="0"/>
              <w:divBdr>
                <w:top w:val="none" w:sz="0" w:space="0" w:color="auto"/>
                <w:left w:val="none" w:sz="0" w:space="0" w:color="auto"/>
                <w:bottom w:val="none" w:sz="0" w:space="0" w:color="auto"/>
                <w:right w:val="none" w:sz="0" w:space="0" w:color="auto"/>
              </w:divBdr>
            </w:div>
            <w:div w:id="740836853">
              <w:marLeft w:val="0"/>
              <w:marRight w:val="0"/>
              <w:marTop w:val="0"/>
              <w:marBottom w:val="0"/>
              <w:divBdr>
                <w:top w:val="none" w:sz="0" w:space="0" w:color="auto"/>
                <w:left w:val="none" w:sz="0" w:space="0" w:color="auto"/>
                <w:bottom w:val="none" w:sz="0" w:space="0" w:color="auto"/>
                <w:right w:val="none" w:sz="0" w:space="0" w:color="auto"/>
              </w:divBdr>
            </w:div>
            <w:div w:id="750735149">
              <w:marLeft w:val="0"/>
              <w:marRight w:val="0"/>
              <w:marTop w:val="0"/>
              <w:marBottom w:val="0"/>
              <w:divBdr>
                <w:top w:val="none" w:sz="0" w:space="0" w:color="auto"/>
                <w:left w:val="none" w:sz="0" w:space="0" w:color="auto"/>
                <w:bottom w:val="none" w:sz="0" w:space="0" w:color="auto"/>
                <w:right w:val="none" w:sz="0" w:space="0" w:color="auto"/>
              </w:divBdr>
            </w:div>
            <w:div w:id="833302158">
              <w:marLeft w:val="0"/>
              <w:marRight w:val="0"/>
              <w:marTop w:val="0"/>
              <w:marBottom w:val="0"/>
              <w:divBdr>
                <w:top w:val="none" w:sz="0" w:space="0" w:color="auto"/>
                <w:left w:val="none" w:sz="0" w:space="0" w:color="auto"/>
                <w:bottom w:val="none" w:sz="0" w:space="0" w:color="auto"/>
                <w:right w:val="none" w:sz="0" w:space="0" w:color="auto"/>
              </w:divBdr>
            </w:div>
            <w:div w:id="906843282">
              <w:marLeft w:val="0"/>
              <w:marRight w:val="0"/>
              <w:marTop w:val="0"/>
              <w:marBottom w:val="0"/>
              <w:divBdr>
                <w:top w:val="none" w:sz="0" w:space="0" w:color="auto"/>
                <w:left w:val="none" w:sz="0" w:space="0" w:color="auto"/>
                <w:bottom w:val="none" w:sz="0" w:space="0" w:color="auto"/>
                <w:right w:val="none" w:sz="0" w:space="0" w:color="auto"/>
              </w:divBdr>
            </w:div>
            <w:div w:id="934901471">
              <w:marLeft w:val="0"/>
              <w:marRight w:val="0"/>
              <w:marTop w:val="0"/>
              <w:marBottom w:val="0"/>
              <w:divBdr>
                <w:top w:val="none" w:sz="0" w:space="0" w:color="auto"/>
                <w:left w:val="none" w:sz="0" w:space="0" w:color="auto"/>
                <w:bottom w:val="none" w:sz="0" w:space="0" w:color="auto"/>
                <w:right w:val="none" w:sz="0" w:space="0" w:color="auto"/>
              </w:divBdr>
            </w:div>
            <w:div w:id="951089896">
              <w:marLeft w:val="0"/>
              <w:marRight w:val="0"/>
              <w:marTop w:val="0"/>
              <w:marBottom w:val="0"/>
              <w:divBdr>
                <w:top w:val="none" w:sz="0" w:space="0" w:color="auto"/>
                <w:left w:val="none" w:sz="0" w:space="0" w:color="auto"/>
                <w:bottom w:val="none" w:sz="0" w:space="0" w:color="auto"/>
                <w:right w:val="none" w:sz="0" w:space="0" w:color="auto"/>
              </w:divBdr>
            </w:div>
            <w:div w:id="990673271">
              <w:marLeft w:val="0"/>
              <w:marRight w:val="0"/>
              <w:marTop w:val="0"/>
              <w:marBottom w:val="0"/>
              <w:divBdr>
                <w:top w:val="none" w:sz="0" w:space="0" w:color="auto"/>
                <w:left w:val="none" w:sz="0" w:space="0" w:color="auto"/>
                <w:bottom w:val="none" w:sz="0" w:space="0" w:color="auto"/>
                <w:right w:val="none" w:sz="0" w:space="0" w:color="auto"/>
              </w:divBdr>
            </w:div>
            <w:div w:id="1001931863">
              <w:marLeft w:val="0"/>
              <w:marRight w:val="0"/>
              <w:marTop w:val="0"/>
              <w:marBottom w:val="0"/>
              <w:divBdr>
                <w:top w:val="none" w:sz="0" w:space="0" w:color="auto"/>
                <w:left w:val="none" w:sz="0" w:space="0" w:color="auto"/>
                <w:bottom w:val="none" w:sz="0" w:space="0" w:color="auto"/>
                <w:right w:val="none" w:sz="0" w:space="0" w:color="auto"/>
              </w:divBdr>
            </w:div>
            <w:div w:id="1068503758">
              <w:marLeft w:val="0"/>
              <w:marRight w:val="0"/>
              <w:marTop w:val="0"/>
              <w:marBottom w:val="0"/>
              <w:divBdr>
                <w:top w:val="none" w:sz="0" w:space="0" w:color="auto"/>
                <w:left w:val="none" w:sz="0" w:space="0" w:color="auto"/>
                <w:bottom w:val="none" w:sz="0" w:space="0" w:color="auto"/>
                <w:right w:val="none" w:sz="0" w:space="0" w:color="auto"/>
              </w:divBdr>
            </w:div>
            <w:div w:id="1104111685">
              <w:marLeft w:val="0"/>
              <w:marRight w:val="0"/>
              <w:marTop w:val="0"/>
              <w:marBottom w:val="0"/>
              <w:divBdr>
                <w:top w:val="none" w:sz="0" w:space="0" w:color="auto"/>
                <w:left w:val="none" w:sz="0" w:space="0" w:color="auto"/>
                <w:bottom w:val="none" w:sz="0" w:space="0" w:color="auto"/>
                <w:right w:val="none" w:sz="0" w:space="0" w:color="auto"/>
              </w:divBdr>
            </w:div>
            <w:div w:id="1123379769">
              <w:marLeft w:val="0"/>
              <w:marRight w:val="0"/>
              <w:marTop w:val="0"/>
              <w:marBottom w:val="0"/>
              <w:divBdr>
                <w:top w:val="none" w:sz="0" w:space="0" w:color="auto"/>
                <w:left w:val="none" w:sz="0" w:space="0" w:color="auto"/>
                <w:bottom w:val="none" w:sz="0" w:space="0" w:color="auto"/>
                <w:right w:val="none" w:sz="0" w:space="0" w:color="auto"/>
              </w:divBdr>
            </w:div>
            <w:div w:id="1138448924">
              <w:marLeft w:val="0"/>
              <w:marRight w:val="0"/>
              <w:marTop w:val="0"/>
              <w:marBottom w:val="0"/>
              <w:divBdr>
                <w:top w:val="none" w:sz="0" w:space="0" w:color="auto"/>
                <w:left w:val="none" w:sz="0" w:space="0" w:color="auto"/>
                <w:bottom w:val="none" w:sz="0" w:space="0" w:color="auto"/>
                <w:right w:val="none" w:sz="0" w:space="0" w:color="auto"/>
              </w:divBdr>
            </w:div>
            <w:div w:id="1331716601">
              <w:marLeft w:val="0"/>
              <w:marRight w:val="0"/>
              <w:marTop w:val="0"/>
              <w:marBottom w:val="0"/>
              <w:divBdr>
                <w:top w:val="none" w:sz="0" w:space="0" w:color="auto"/>
                <w:left w:val="none" w:sz="0" w:space="0" w:color="auto"/>
                <w:bottom w:val="none" w:sz="0" w:space="0" w:color="auto"/>
                <w:right w:val="none" w:sz="0" w:space="0" w:color="auto"/>
              </w:divBdr>
            </w:div>
            <w:div w:id="1342246327">
              <w:marLeft w:val="0"/>
              <w:marRight w:val="0"/>
              <w:marTop w:val="0"/>
              <w:marBottom w:val="0"/>
              <w:divBdr>
                <w:top w:val="none" w:sz="0" w:space="0" w:color="auto"/>
                <w:left w:val="none" w:sz="0" w:space="0" w:color="auto"/>
                <w:bottom w:val="none" w:sz="0" w:space="0" w:color="auto"/>
                <w:right w:val="none" w:sz="0" w:space="0" w:color="auto"/>
              </w:divBdr>
            </w:div>
            <w:div w:id="1410738313">
              <w:marLeft w:val="0"/>
              <w:marRight w:val="0"/>
              <w:marTop w:val="0"/>
              <w:marBottom w:val="0"/>
              <w:divBdr>
                <w:top w:val="none" w:sz="0" w:space="0" w:color="auto"/>
                <w:left w:val="none" w:sz="0" w:space="0" w:color="auto"/>
                <w:bottom w:val="none" w:sz="0" w:space="0" w:color="auto"/>
                <w:right w:val="none" w:sz="0" w:space="0" w:color="auto"/>
              </w:divBdr>
            </w:div>
            <w:div w:id="1611889654">
              <w:marLeft w:val="0"/>
              <w:marRight w:val="0"/>
              <w:marTop w:val="0"/>
              <w:marBottom w:val="0"/>
              <w:divBdr>
                <w:top w:val="none" w:sz="0" w:space="0" w:color="auto"/>
                <w:left w:val="none" w:sz="0" w:space="0" w:color="auto"/>
                <w:bottom w:val="none" w:sz="0" w:space="0" w:color="auto"/>
                <w:right w:val="none" w:sz="0" w:space="0" w:color="auto"/>
              </w:divBdr>
            </w:div>
            <w:div w:id="1661930785">
              <w:marLeft w:val="0"/>
              <w:marRight w:val="0"/>
              <w:marTop w:val="0"/>
              <w:marBottom w:val="0"/>
              <w:divBdr>
                <w:top w:val="none" w:sz="0" w:space="0" w:color="auto"/>
                <w:left w:val="none" w:sz="0" w:space="0" w:color="auto"/>
                <w:bottom w:val="none" w:sz="0" w:space="0" w:color="auto"/>
                <w:right w:val="none" w:sz="0" w:space="0" w:color="auto"/>
              </w:divBdr>
            </w:div>
            <w:div w:id="1668509887">
              <w:marLeft w:val="0"/>
              <w:marRight w:val="0"/>
              <w:marTop w:val="0"/>
              <w:marBottom w:val="0"/>
              <w:divBdr>
                <w:top w:val="none" w:sz="0" w:space="0" w:color="auto"/>
                <w:left w:val="none" w:sz="0" w:space="0" w:color="auto"/>
                <w:bottom w:val="none" w:sz="0" w:space="0" w:color="auto"/>
                <w:right w:val="none" w:sz="0" w:space="0" w:color="auto"/>
              </w:divBdr>
            </w:div>
            <w:div w:id="1691761708">
              <w:marLeft w:val="0"/>
              <w:marRight w:val="0"/>
              <w:marTop w:val="0"/>
              <w:marBottom w:val="0"/>
              <w:divBdr>
                <w:top w:val="none" w:sz="0" w:space="0" w:color="auto"/>
                <w:left w:val="none" w:sz="0" w:space="0" w:color="auto"/>
                <w:bottom w:val="none" w:sz="0" w:space="0" w:color="auto"/>
                <w:right w:val="none" w:sz="0" w:space="0" w:color="auto"/>
              </w:divBdr>
            </w:div>
            <w:div w:id="1756240233">
              <w:marLeft w:val="0"/>
              <w:marRight w:val="0"/>
              <w:marTop w:val="0"/>
              <w:marBottom w:val="0"/>
              <w:divBdr>
                <w:top w:val="none" w:sz="0" w:space="0" w:color="auto"/>
                <w:left w:val="none" w:sz="0" w:space="0" w:color="auto"/>
                <w:bottom w:val="none" w:sz="0" w:space="0" w:color="auto"/>
                <w:right w:val="none" w:sz="0" w:space="0" w:color="auto"/>
              </w:divBdr>
            </w:div>
            <w:div w:id="1761829594">
              <w:marLeft w:val="0"/>
              <w:marRight w:val="0"/>
              <w:marTop w:val="0"/>
              <w:marBottom w:val="0"/>
              <w:divBdr>
                <w:top w:val="none" w:sz="0" w:space="0" w:color="auto"/>
                <w:left w:val="none" w:sz="0" w:space="0" w:color="auto"/>
                <w:bottom w:val="none" w:sz="0" w:space="0" w:color="auto"/>
                <w:right w:val="none" w:sz="0" w:space="0" w:color="auto"/>
              </w:divBdr>
            </w:div>
            <w:div w:id="1792632530">
              <w:marLeft w:val="0"/>
              <w:marRight w:val="0"/>
              <w:marTop w:val="0"/>
              <w:marBottom w:val="0"/>
              <w:divBdr>
                <w:top w:val="none" w:sz="0" w:space="0" w:color="auto"/>
                <w:left w:val="none" w:sz="0" w:space="0" w:color="auto"/>
                <w:bottom w:val="none" w:sz="0" w:space="0" w:color="auto"/>
                <w:right w:val="none" w:sz="0" w:space="0" w:color="auto"/>
              </w:divBdr>
            </w:div>
            <w:div w:id="1851405317">
              <w:marLeft w:val="0"/>
              <w:marRight w:val="0"/>
              <w:marTop w:val="0"/>
              <w:marBottom w:val="0"/>
              <w:divBdr>
                <w:top w:val="none" w:sz="0" w:space="0" w:color="auto"/>
                <w:left w:val="none" w:sz="0" w:space="0" w:color="auto"/>
                <w:bottom w:val="none" w:sz="0" w:space="0" w:color="auto"/>
                <w:right w:val="none" w:sz="0" w:space="0" w:color="auto"/>
              </w:divBdr>
            </w:div>
            <w:div w:id="1879973340">
              <w:marLeft w:val="0"/>
              <w:marRight w:val="0"/>
              <w:marTop w:val="0"/>
              <w:marBottom w:val="0"/>
              <w:divBdr>
                <w:top w:val="none" w:sz="0" w:space="0" w:color="auto"/>
                <w:left w:val="none" w:sz="0" w:space="0" w:color="auto"/>
                <w:bottom w:val="none" w:sz="0" w:space="0" w:color="auto"/>
                <w:right w:val="none" w:sz="0" w:space="0" w:color="auto"/>
              </w:divBdr>
            </w:div>
            <w:div w:id="1906451123">
              <w:marLeft w:val="0"/>
              <w:marRight w:val="0"/>
              <w:marTop w:val="0"/>
              <w:marBottom w:val="0"/>
              <w:divBdr>
                <w:top w:val="none" w:sz="0" w:space="0" w:color="auto"/>
                <w:left w:val="none" w:sz="0" w:space="0" w:color="auto"/>
                <w:bottom w:val="none" w:sz="0" w:space="0" w:color="auto"/>
                <w:right w:val="none" w:sz="0" w:space="0" w:color="auto"/>
              </w:divBdr>
            </w:div>
            <w:div w:id="2053848351">
              <w:marLeft w:val="0"/>
              <w:marRight w:val="0"/>
              <w:marTop w:val="0"/>
              <w:marBottom w:val="0"/>
              <w:divBdr>
                <w:top w:val="none" w:sz="0" w:space="0" w:color="auto"/>
                <w:left w:val="none" w:sz="0" w:space="0" w:color="auto"/>
                <w:bottom w:val="none" w:sz="0" w:space="0" w:color="auto"/>
                <w:right w:val="none" w:sz="0" w:space="0" w:color="auto"/>
              </w:divBdr>
            </w:div>
            <w:div w:id="211231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16968">
      <w:bodyDiv w:val="1"/>
      <w:marLeft w:val="0"/>
      <w:marRight w:val="0"/>
      <w:marTop w:val="0"/>
      <w:marBottom w:val="0"/>
      <w:divBdr>
        <w:top w:val="none" w:sz="0" w:space="0" w:color="auto"/>
        <w:left w:val="none" w:sz="0" w:space="0" w:color="auto"/>
        <w:bottom w:val="none" w:sz="0" w:space="0" w:color="auto"/>
        <w:right w:val="none" w:sz="0" w:space="0" w:color="auto"/>
      </w:divBdr>
      <w:divsChild>
        <w:div w:id="17586241">
          <w:marLeft w:val="0"/>
          <w:marRight w:val="0"/>
          <w:marTop w:val="0"/>
          <w:marBottom w:val="0"/>
          <w:divBdr>
            <w:top w:val="none" w:sz="0" w:space="0" w:color="auto"/>
            <w:left w:val="none" w:sz="0" w:space="0" w:color="auto"/>
            <w:bottom w:val="none" w:sz="0" w:space="0" w:color="auto"/>
            <w:right w:val="none" w:sz="0" w:space="0" w:color="auto"/>
          </w:divBdr>
          <w:divsChild>
            <w:div w:id="401411322">
              <w:marLeft w:val="0"/>
              <w:marRight w:val="0"/>
              <w:marTop w:val="0"/>
              <w:marBottom w:val="0"/>
              <w:divBdr>
                <w:top w:val="none" w:sz="0" w:space="0" w:color="auto"/>
                <w:left w:val="none" w:sz="0" w:space="0" w:color="auto"/>
                <w:bottom w:val="none" w:sz="0" w:space="0" w:color="auto"/>
                <w:right w:val="none" w:sz="0" w:space="0" w:color="auto"/>
              </w:divBdr>
            </w:div>
            <w:div w:id="428157714">
              <w:marLeft w:val="0"/>
              <w:marRight w:val="0"/>
              <w:marTop w:val="0"/>
              <w:marBottom w:val="0"/>
              <w:divBdr>
                <w:top w:val="none" w:sz="0" w:space="0" w:color="auto"/>
                <w:left w:val="none" w:sz="0" w:space="0" w:color="auto"/>
                <w:bottom w:val="none" w:sz="0" w:space="0" w:color="auto"/>
                <w:right w:val="none" w:sz="0" w:space="0" w:color="auto"/>
              </w:divBdr>
            </w:div>
            <w:div w:id="584387922">
              <w:marLeft w:val="0"/>
              <w:marRight w:val="0"/>
              <w:marTop w:val="0"/>
              <w:marBottom w:val="0"/>
              <w:divBdr>
                <w:top w:val="none" w:sz="0" w:space="0" w:color="auto"/>
                <w:left w:val="none" w:sz="0" w:space="0" w:color="auto"/>
                <w:bottom w:val="none" w:sz="0" w:space="0" w:color="auto"/>
                <w:right w:val="none" w:sz="0" w:space="0" w:color="auto"/>
              </w:divBdr>
            </w:div>
            <w:div w:id="702290622">
              <w:marLeft w:val="0"/>
              <w:marRight w:val="0"/>
              <w:marTop w:val="0"/>
              <w:marBottom w:val="0"/>
              <w:divBdr>
                <w:top w:val="none" w:sz="0" w:space="0" w:color="auto"/>
                <w:left w:val="none" w:sz="0" w:space="0" w:color="auto"/>
                <w:bottom w:val="none" w:sz="0" w:space="0" w:color="auto"/>
                <w:right w:val="none" w:sz="0" w:space="0" w:color="auto"/>
              </w:divBdr>
            </w:div>
            <w:div w:id="791635744">
              <w:marLeft w:val="0"/>
              <w:marRight w:val="0"/>
              <w:marTop w:val="0"/>
              <w:marBottom w:val="0"/>
              <w:divBdr>
                <w:top w:val="none" w:sz="0" w:space="0" w:color="auto"/>
                <w:left w:val="none" w:sz="0" w:space="0" w:color="auto"/>
                <w:bottom w:val="none" w:sz="0" w:space="0" w:color="auto"/>
                <w:right w:val="none" w:sz="0" w:space="0" w:color="auto"/>
              </w:divBdr>
            </w:div>
            <w:div w:id="892737962">
              <w:marLeft w:val="0"/>
              <w:marRight w:val="0"/>
              <w:marTop w:val="0"/>
              <w:marBottom w:val="0"/>
              <w:divBdr>
                <w:top w:val="none" w:sz="0" w:space="0" w:color="auto"/>
                <w:left w:val="none" w:sz="0" w:space="0" w:color="auto"/>
                <w:bottom w:val="none" w:sz="0" w:space="0" w:color="auto"/>
                <w:right w:val="none" w:sz="0" w:space="0" w:color="auto"/>
              </w:divBdr>
            </w:div>
            <w:div w:id="906495735">
              <w:marLeft w:val="0"/>
              <w:marRight w:val="0"/>
              <w:marTop w:val="0"/>
              <w:marBottom w:val="0"/>
              <w:divBdr>
                <w:top w:val="none" w:sz="0" w:space="0" w:color="auto"/>
                <w:left w:val="none" w:sz="0" w:space="0" w:color="auto"/>
                <w:bottom w:val="none" w:sz="0" w:space="0" w:color="auto"/>
                <w:right w:val="none" w:sz="0" w:space="0" w:color="auto"/>
              </w:divBdr>
            </w:div>
            <w:div w:id="931622344">
              <w:marLeft w:val="0"/>
              <w:marRight w:val="0"/>
              <w:marTop w:val="0"/>
              <w:marBottom w:val="0"/>
              <w:divBdr>
                <w:top w:val="none" w:sz="0" w:space="0" w:color="auto"/>
                <w:left w:val="none" w:sz="0" w:space="0" w:color="auto"/>
                <w:bottom w:val="none" w:sz="0" w:space="0" w:color="auto"/>
                <w:right w:val="none" w:sz="0" w:space="0" w:color="auto"/>
              </w:divBdr>
            </w:div>
            <w:div w:id="1094518415">
              <w:marLeft w:val="0"/>
              <w:marRight w:val="0"/>
              <w:marTop w:val="0"/>
              <w:marBottom w:val="0"/>
              <w:divBdr>
                <w:top w:val="none" w:sz="0" w:space="0" w:color="auto"/>
                <w:left w:val="none" w:sz="0" w:space="0" w:color="auto"/>
                <w:bottom w:val="none" w:sz="0" w:space="0" w:color="auto"/>
                <w:right w:val="none" w:sz="0" w:space="0" w:color="auto"/>
              </w:divBdr>
            </w:div>
            <w:div w:id="1125124579">
              <w:marLeft w:val="0"/>
              <w:marRight w:val="0"/>
              <w:marTop w:val="0"/>
              <w:marBottom w:val="0"/>
              <w:divBdr>
                <w:top w:val="none" w:sz="0" w:space="0" w:color="auto"/>
                <w:left w:val="none" w:sz="0" w:space="0" w:color="auto"/>
                <w:bottom w:val="none" w:sz="0" w:space="0" w:color="auto"/>
                <w:right w:val="none" w:sz="0" w:space="0" w:color="auto"/>
              </w:divBdr>
            </w:div>
            <w:div w:id="1167327575">
              <w:marLeft w:val="0"/>
              <w:marRight w:val="0"/>
              <w:marTop w:val="0"/>
              <w:marBottom w:val="0"/>
              <w:divBdr>
                <w:top w:val="none" w:sz="0" w:space="0" w:color="auto"/>
                <w:left w:val="none" w:sz="0" w:space="0" w:color="auto"/>
                <w:bottom w:val="none" w:sz="0" w:space="0" w:color="auto"/>
                <w:right w:val="none" w:sz="0" w:space="0" w:color="auto"/>
              </w:divBdr>
            </w:div>
            <w:div w:id="1295213094">
              <w:marLeft w:val="0"/>
              <w:marRight w:val="0"/>
              <w:marTop w:val="0"/>
              <w:marBottom w:val="0"/>
              <w:divBdr>
                <w:top w:val="none" w:sz="0" w:space="0" w:color="auto"/>
                <w:left w:val="none" w:sz="0" w:space="0" w:color="auto"/>
                <w:bottom w:val="none" w:sz="0" w:space="0" w:color="auto"/>
                <w:right w:val="none" w:sz="0" w:space="0" w:color="auto"/>
              </w:divBdr>
            </w:div>
            <w:div w:id="1355300207">
              <w:marLeft w:val="0"/>
              <w:marRight w:val="0"/>
              <w:marTop w:val="0"/>
              <w:marBottom w:val="0"/>
              <w:divBdr>
                <w:top w:val="none" w:sz="0" w:space="0" w:color="auto"/>
                <w:left w:val="none" w:sz="0" w:space="0" w:color="auto"/>
                <w:bottom w:val="none" w:sz="0" w:space="0" w:color="auto"/>
                <w:right w:val="none" w:sz="0" w:space="0" w:color="auto"/>
              </w:divBdr>
            </w:div>
            <w:div w:id="1391343341">
              <w:marLeft w:val="0"/>
              <w:marRight w:val="0"/>
              <w:marTop w:val="0"/>
              <w:marBottom w:val="0"/>
              <w:divBdr>
                <w:top w:val="none" w:sz="0" w:space="0" w:color="auto"/>
                <w:left w:val="none" w:sz="0" w:space="0" w:color="auto"/>
                <w:bottom w:val="none" w:sz="0" w:space="0" w:color="auto"/>
                <w:right w:val="none" w:sz="0" w:space="0" w:color="auto"/>
              </w:divBdr>
            </w:div>
            <w:div w:id="1501047506">
              <w:marLeft w:val="0"/>
              <w:marRight w:val="0"/>
              <w:marTop w:val="0"/>
              <w:marBottom w:val="0"/>
              <w:divBdr>
                <w:top w:val="none" w:sz="0" w:space="0" w:color="auto"/>
                <w:left w:val="none" w:sz="0" w:space="0" w:color="auto"/>
                <w:bottom w:val="none" w:sz="0" w:space="0" w:color="auto"/>
                <w:right w:val="none" w:sz="0" w:space="0" w:color="auto"/>
              </w:divBdr>
            </w:div>
            <w:div w:id="1707948121">
              <w:marLeft w:val="0"/>
              <w:marRight w:val="0"/>
              <w:marTop w:val="0"/>
              <w:marBottom w:val="0"/>
              <w:divBdr>
                <w:top w:val="none" w:sz="0" w:space="0" w:color="auto"/>
                <w:left w:val="none" w:sz="0" w:space="0" w:color="auto"/>
                <w:bottom w:val="none" w:sz="0" w:space="0" w:color="auto"/>
                <w:right w:val="none" w:sz="0" w:space="0" w:color="auto"/>
              </w:divBdr>
            </w:div>
            <w:div w:id="1737630258">
              <w:marLeft w:val="0"/>
              <w:marRight w:val="0"/>
              <w:marTop w:val="0"/>
              <w:marBottom w:val="0"/>
              <w:divBdr>
                <w:top w:val="none" w:sz="0" w:space="0" w:color="auto"/>
                <w:left w:val="none" w:sz="0" w:space="0" w:color="auto"/>
                <w:bottom w:val="none" w:sz="0" w:space="0" w:color="auto"/>
                <w:right w:val="none" w:sz="0" w:space="0" w:color="auto"/>
              </w:divBdr>
            </w:div>
            <w:div w:id="1778795599">
              <w:marLeft w:val="0"/>
              <w:marRight w:val="0"/>
              <w:marTop w:val="0"/>
              <w:marBottom w:val="0"/>
              <w:divBdr>
                <w:top w:val="none" w:sz="0" w:space="0" w:color="auto"/>
                <w:left w:val="none" w:sz="0" w:space="0" w:color="auto"/>
                <w:bottom w:val="none" w:sz="0" w:space="0" w:color="auto"/>
                <w:right w:val="none" w:sz="0" w:space="0" w:color="auto"/>
              </w:divBdr>
            </w:div>
            <w:div w:id="1798524429">
              <w:marLeft w:val="0"/>
              <w:marRight w:val="0"/>
              <w:marTop w:val="0"/>
              <w:marBottom w:val="0"/>
              <w:divBdr>
                <w:top w:val="none" w:sz="0" w:space="0" w:color="auto"/>
                <w:left w:val="none" w:sz="0" w:space="0" w:color="auto"/>
                <w:bottom w:val="none" w:sz="0" w:space="0" w:color="auto"/>
                <w:right w:val="none" w:sz="0" w:space="0" w:color="auto"/>
              </w:divBdr>
            </w:div>
            <w:div w:id="1826705045">
              <w:marLeft w:val="0"/>
              <w:marRight w:val="0"/>
              <w:marTop w:val="0"/>
              <w:marBottom w:val="0"/>
              <w:divBdr>
                <w:top w:val="none" w:sz="0" w:space="0" w:color="auto"/>
                <w:left w:val="none" w:sz="0" w:space="0" w:color="auto"/>
                <w:bottom w:val="none" w:sz="0" w:space="0" w:color="auto"/>
                <w:right w:val="none" w:sz="0" w:space="0" w:color="auto"/>
              </w:divBdr>
            </w:div>
            <w:div w:id="1841039045">
              <w:marLeft w:val="0"/>
              <w:marRight w:val="0"/>
              <w:marTop w:val="0"/>
              <w:marBottom w:val="0"/>
              <w:divBdr>
                <w:top w:val="none" w:sz="0" w:space="0" w:color="auto"/>
                <w:left w:val="none" w:sz="0" w:space="0" w:color="auto"/>
                <w:bottom w:val="none" w:sz="0" w:space="0" w:color="auto"/>
                <w:right w:val="none" w:sz="0" w:space="0" w:color="auto"/>
              </w:divBdr>
            </w:div>
            <w:div w:id="196333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8166">
      <w:bodyDiv w:val="1"/>
      <w:marLeft w:val="0"/>
      <w:marRight w:val="0"/>
      <w:marTop w:val="0"/>
      <w:marBottom w:val="0"/>
      <w:divBdr>
        <w:top w:val="none" w:sz="0" w:space="0" w:color="auto"/>
        <w:left w:val="none" w:sz="0" w:space="0" w:color="auto"/>
        <w:bottom w:val="none" w:sz="0" w:space="0" w:color="auto"/>
        <w:right w:val="none" w:sz="0" w:space="0" w:color="auto"/>
      </w:divBdr>
      <w:divsChild>
        <w:div w:id="1902129071">
          <w:marLeft w:val="0"/>
          <w:marRight w:val="0"/>
          <w:marTop w:val="0"/>
          <w:marBottom w:val="0"/>
          <w:divBdr>
            <w:top w:val="none" w:sz="0" w:space="0" w:color="auto"/>
            <w:left w:val="none" w:sz="0" w:space="0" w:color="auto"/>
            <w:bottom w:val="none" w:sz="0" w:space="0" w:color="auto"/>
            <w:right w:val="none" w:sz="0" w:space="0" w:color="auto"/>
          </w:divBdr>
          <w:divsChild>
            <w:div w:id="27680228">
              <w:marLeft w:val="0"/>
              <w:marRight w:val="0"/>
              <w:marTop w:val="0"/>
              <w:marBottom w:val="0"/>
              <w:divBdr>
                <w:top w:val="none" w:sz="0" w:space="0" w:color="auto"/>
                <w:left w:val="none" w:sz="0" w:space="0" w:color="auto"/>
                <w:bottom w:val="none" w:sz="0" w:space="0" w:color="auto"/>
                <w:right w:val="none" w:sz="0" w:space="0" w:color="auto"/>
              </w:divBdr>
            </w:div>
            <w:div w:id="177081395">
              <w:marLeft w:val="0"/>
              <w:marRight w:val="0"/>
              <w:marTop w:val="0"/>
              <w:marBottom w:val="0"/>
              <w:divBdr>
                <w:top w:val="none" w:sz="0" w:space="0" w:color="auto"/>
                <w:left w:val="none" w:sz="0" w:space="0" w:color="auto"/>
                <w:bottom w:val="none" w:sz="0" w:space="0" w:color="auto"/>
                <w:right w:val="none" w:sz="0" w:space="0" w:color="auto"/>
              </w:divBdr>
            </w:div>
            <w:div w:id="192228914">
              <w:marLeft w:val="0"/>
              <w:marRight w:val="0"/>
              <w:marTop w:val="0"/>
              <w:marBottom w:val="0"/>
              <w:divBdr>
                <w:top w:val="none" w:sz="0" w:space="0" w:color="auto"/>
                <w:left w:val="none" w:sz="0" w:space="0" w:color="auto"/>
                <w:bottom w:val="none" w:sz="0" w:space="0" w:color="auto"/>
                <w:right w:val="none" w:sz="0" w:space="0" w:color="auto"/>
              </w:divBdr>
            </w:div>
            <w:div w:id="231232735">
              <w:marLeft w:val="0"/>
              <w:marRight w:val="0"/>
              <w:marTop w:val="0"/>
              <w:marBottom w:val="0"/>
              <w:divBdr>
                <w:top w:val="none" w:sz="0" w:space="0" w:color="auto"/>
                <w:left w:val="none" w:sz="0" w:space="0" w:color="auto"/>
                <w:bottom w:val="none" w:sz="0" w:space="0" w:color="auto"/>
                <w:right w:val="none" w:sz="0" w:space="0" w:color="auto"/>
              </w:divBdr>
            </w:div>
            <w:div w:id="311370069">
              <w:marLeft w:val="0"/>
              <w:marRight w:val="0"/>
              <w:marTop w:val="0"/>
              <w:marBottom w:val="0"/>
              <w:divBdr>
                <w:top w:val="none" w:sz="0" w:space="0" w:color="auto"/>
                <w:left w:val="none" w:sz="0" w:space="0" w:color="auto"/>
                <w:bottom w:val="none" w:sz="0" w:space="0" w:color="auto"/>
                <w:right w:val="none" w:sz="0" w:space="0" w:color="auto"/>
              </w:divBdr>
            </w:div>
            <w:div w:id="360396782">
              <w:marLeft w:val="0"/>
              <w:marRight w:val="0"/>
              <w:marTop w:val="0"/>
              <w:marBottom w:val="0"/>
              <w:divBdr>
                <w:top w:val="none" w:sz="0" w:space="0" w:color="auto"/>
                <w:left w:val="none" w:sz="0" w:space="0" w:color="auto"/>
                <w:bottom w:val="none" w:sz="0" w:space="0" w:color="auto"/>
                <w:right w:val="none" w:sz="0" w:space="0" w:color="auto"/>
              </w:divBdr>
            </w:div>
            <w:div w:id="413746160">
              <w:marLeft w:val="0"/>
              <w:marRight w:val="0"/>
              <w:marTop w:val="0"/>
              <w:marBottom w:val="0"/>
              <w:divBdr>
                <w:top w:val="none" w:sz="0" w:space="0" w:color="auto"/>
                <w:left w:val="none" w:sz="0" w:space="0" w:color="auto"/>
                <w:bottom w:val="none" w:sz="0" w:space="0" w:color="auto"/>
                <w:right w:val="none" w:sz="0" w:space="0" w:color="auto"/>
              </w:divBdr>
            </w:div>
            <w:div w:id="432943790">
              <w:marLeft w:val="0"/>
              <w:marRight w:val="0"/>
              <w:marTop w:val="0"/>
              <w:marBottom w:val="0"/>
              <w:divBdr>
                <w:top w:val="none" w:sz="0" w:space="0" w:color="auto"/>
                <w:left w:val="none" w:sz="0" w:space="0" w:color="auto"/>
                <w:bottom w:val="none" w:sz="0" w:space="0" w:color="auto"/>
                <w:right w:val="none" w:sz="0" w:space="0" w:color="auto"/>
              </w:divBdr>
            </w:div>
            <w:div w:id="456604055">
              <w:marLeft w:val="0"/>
              <w:marRight w:val="0"/>
              <w:marTop w:val="0"/>
              <w:marBottom w:val="0"/>
              <w:divBdr>
                <w:top w:val="none" w:sz="0" w:space="0" w:color="auto"/>
                <w:left w:val="none" w:sz="0" w:space="0" w:color="auto"/>
                <w:bottom w:val="none" w:sz="0" w:space="0" w:color="auto"/>
                <w:right w:val="none" w:sz="0" w:space="0" w:color="auto"/>
              </w:divBdr>
            </w:div>
            <w:div w:id="461921922">
              <w:marLeft w:val="0"/>
              <w:marRight w:val="0"/>
              <w:marTop w:val="0"/>
              <w:marBottom w:val="0"/>
              <w:divBdr>
                <w:top w:val="none" w:sz="0" w:space="0" w:color="auto"/>
                <w:left w:val="none" w:sz="0" w:space="0" w:color="auto"/>
                <w:bottom w:val="none" w:sz="0" w:space="0" w:color="auto"/>
                <w:right w:val="none" w:sz="0" w:space="0" w:color="auto"/>
              </w:divBdr>
            </w:div>
            <w:div w:id="527838313">
              <w:marLeft w:val="0"/>
              <w:marRight w:val="0"/>
              <w:marTop w:val="0"/>
              <w:marBottom w:val="0"/>
              <w:divBdr>
                <w:top w:val="none" w:sz="0" w:space="0" w:color="auto"/>
                <w:left w:val="none" w:sz="0" w:space="0" w:color="auto"/>
                <w:bottom w:val="none" w:sz="0" w:space="0" w:color="auto"/>
                <w:right w:val="none" w:sz="0" w:space="0" w:color="auto"/>
              </w:divBdr>
            </w:div>
            <w:div w:id="528180436">
              <w:marLeft w:val="0"/>
              <w:marRight w:val="0"/>
              <w:marTop w:val="0"/>
              <w:marBottom w:val="0"/>
              <w:divBdr>
                <w:top w:val="none" w:sz="0" w:space="0" w:color="auto"/>
                <w:left w:val="none" w:sz="0" w:space="0" w:color="auto"/>
                <w:bottom w:val="none" w:sz="0" w:space="0" w:color="auto"/>
                <w:right w:val="none" w:sz="0" w:space="0" w:color="auto"/>
              </w:divBdr>
            </w:div>
            <w:div w:id="559485744">
              <w:marLeft w:val="0"/>
              <w:marRight w:val="0"/>
              <w:marTop w:val="0"/>
              <w:marBottom w:val="0"/>
              <w:divBdr>
                <w:top w:val="none" w:sz="0" w:space="0" w:color="auto"/>
                <w:left w:val="none" w:sz="0" w:space="0" w:color="auto"/>
                <w:bottom w:val="none" w:sz="0" w:space="0" w:color="auto"/>
                <w:right w:val="none" w:sz="0" w:space="0" w:color="auto"/>
              </w:divBdr>
            </w:div>
            <w:div w:id="610935934">
              <w:marLeft w:val="0"/>
              <w:marRight w:val="0"/>
              <w:marTop w:val="0"/>
              <w:marBottom w:val="0"/>
              <w:divBdr>
                <w:top w:val="none" w:sz="0" w:space="0" w:color="auto"/>
                <w:left w:val="none" w:sz="0" w:space="0" w:color="auto"/>
                <w:bottom w:val="none" w:sz="0" w:space="0" w:color="auto"/>
                <w:right w:val="none" w:sz="0" w:space="0" w:color="auto"/>
              </w:divBdr>
            </w:div>
            <w:div w:id="611282710">
              <w:marLeft w:val="0"/>
              <w:marRight w:val="0"/>
              <w:marTop w:val="0"/>
              <w:marBottom w:val="0"/>
              <w:divBdr>
                <w:top w:val="none" w:sz="0" w:space="0" w:color="auto"/>
                <w:left w:val="none" w:sz="0" w:space="0" w:color="auto"/>
                <w:bottom w:val="none" w:sz="0" w:space="0" w:color="auto"/>
                <w:right w:val="none" w:sz="0" w:space="0" w:color="auto"/>
              </w:divBdr>
            </w:div>
            <w:div w:id="678433621">
              <w:marLeft w:val="0"/>
              <w:marRight w:val="0"/>
              <w:marTop w:val="0"/>
              <w:marBottom w:val="0"/>
              <w:divBdr>
                <w:top w:val="none" w:sz="0" w:space="0" w:color="auto"/>
                <w:left w:val="none" w:sz="0" w:space="0" w:color="auto"/>
                <w:bottom w:val="none" w:sz="0" w:space="0" w:color="auto"/>
                <w:right w:val="none" w:sz="0" w:space="0" w:color="auto"/>
              </w:divBdr>
            </w:div>
            <w:div w:id="709960791">
              <w:marLeft w:val="0"/>
              <w:marRight w:val="0"/>
              <w:marTop w:val="0"/>
              <w:marBottom w:val="0"/>
              <w:divBdr>
                <w:top w:val="none" w:sz="0" w:space="0" w:color="auto"/>
                <w:left w:val="none" w:sz="0" w:space="0" w:color="auto"/>
                <w:bottom w:val="none" w:sz="0" w:space="0" w:color="auto"/>
                <w:right w:val="none" w:sz="0" w:space="0" w:color="auto"/>
              </w:divBdr>
            </w:div>
            <w:div w:id="764420975">
              <w:marLeft w:val="0"/>
              <w:marRight w:val="0"/>
              <w:marTop w:val="0"/>
              <w:marBottom w:val="0"/>
              <w:divBdr>
                <w:top w:val="none" w:sz="0" w:space="0" w:color="auto"/>
                <w:left w:val="none" w:sz="0" w:space="0" w:color="auto"/>
                <w:bottom w:val="none" w:sz="0" w:space="0" w:color="auto"/>
                <w:right w:val="none" w:sz="0" w:space="0" w:color="auto"/>
              </w:divBdr>
            </w:div>
            <w:div w:id="771243708">
              <w:marLeft w:val="0"/>
              <w:marRight w:val="0"/>
              <w:marTop w:val="0"/>
              <w:marBottom w:val="0"/>
              <w:divBdr>
                <w:top w:val="none" w:sz="0" w:space="0" w:color="auto"/>
                <w:left w:val="none" w:sz="0" w:space="0" w:color="auto"/>
                <w:bottom w:val="none" w:sz="0" w:space="0" w:color="auto"/>
                <w:right w:val="none" w:sz="0" w:space="0" w:color="auto"/>
              </w:divBdr>
            </w:div>
            <w:div w:id="786041834">
              <w:marLeft w:val="0"/>
              <w:marRight w:val="0"/>
              <w:marTop w:val="0"/>
              <w:marBottom w:val="0"/>
              <w:divBdr>
                <w:top w:val="none" w:sz="0" w:space="0" w:color="auto"/>
                <w:left w:val="none" w:sz="0" w:space="0" w:color="auto"/>
                <w:bottom w:val="none" w:sz="0" w:space="0" w:color="auto"/>
                <w:right w:val="none" w:sz="0" w:space="0" w:color="auto"/>
              </w:divBdr>
            </w:div>
            <w:div w:id="815338119">
              <w:marLeft w:val="0"/>
              <w:marRight w:val="0"/>
              <w:marTop w:val="0"/>
              <w:marBottom w:val="0"/>
              <w:divBdr>
                <w:top w:val="none" w:sz="0" w:space="0" w:color="auto"/>
                <w:left w:val="none" w:sz="0" w:space="0" w:color="auto"/>
                <w:bottom w:val="none" w:sz="0" w:space="0" w:color="auto"/>
                <w:right w:val="none" w:sz="0" w:space="0" w:color="auto"/>
              </w:divBdr>
            </w:div>
            <w:div w:id="829370840">
              <w:marLeft w:val="0"/>
              <w:marRight w:val="0"/>
              <w:marTop w:val="0"/>
              <w:marBottom w:val="0"/>
              <w:divBdr>
                <w:top w:val="none" w:sz="0" w:space="0" w:color="auto"/>
                <w:left w:val="none" w:sz="0" w:space="0" w:color="auto"/>
                <w:bottom w:val="none" w:sz="0" w:space="0" w:color="auto"/>
                <w:right w:val="none" w:sz="0" w:space="0" w:color="auto"/>
              </w:divBdr>
            </w:div>
            <w:div w:id="846015558">
              <w:marLeft w:val="0"/>
              <w:marRight w:val="0"/>
              <w:marTop w:val="0"/>
              <w:marBottom w:val="0"/>
              <w:divBdr>
                <w:top w:val="none" w:sz="0" w:space="0" w:color="auto"/>
                <w:left w:val="none" w:sz="0" w:space="0" w:color="auto"/>
                <w:bottom w:val="none" w:sz="0" w:space="0" w:color="auto"/>
                <w:right w:val="none" w:sz="0" w:space="0" w:color="auto"/>
              </w:divBdr>
            </w:div>
            <w:div w:id="948388824">
              <w:marLeft w:val="0"/>
              <w:marRight w:val="0"/>
              <w:marTop w:val="0"/>
              <w:marBottom w:val="0"/>
              <w:divBdr>
                <w:top w:val="none" w:sz="0" w:space="0" w:color="auto"/>
                <w:left w:val="none" w:sz="0" w:space="0" w:color="auto"/>
                <w:bottom w:val="none" w:sz="0" w:space="0" w:color="auto"/>
                <w:right w:val="none" w:sz="0" w:space="0" w:color="auto"/>
              </w:divBdr>
            </w:div>
            <w:div w:id="954403313">
              <w:marLeft w:val="0"/>
              <w:marRight w:val="0"/>
              <w:marTop w:val="0"/>
              <w:marBottom w:val="0"/>
              <w:divBdr>
                <w:top w:val="none" w:sz="0" w:space="0" w:color="auto"/>
                <w:left w:val="none" w:sz="0" w:space="0" w:color="auto"/>
                <w:bottom w:val="none" w:sz="0" w:space="0" w:color="auto"/>
                <w:right w:val="none" w:sz="0" w:space="0" w:color="auto"/>
              </w:divBdr>
            </w:div>
            <w:div w:id="964656996">
              <w:marLeft w:val="0"/>
              <w:marRight w:val="0"/>
              <w:marTop w:val="0"/>
              <w:marBottom w:val="0"/>
              <w:divBdr>
                <w:top w:val="none" w:sz="0" w:space="0" w:color="auto"/>
                <w:left w:val="none" w:sz="0" w:space="0" w:color="auto"/>
                <w:bottom w:val="none" w:sz="0" w:space="0" w:color="auto"/>
                <w:right w:val="none" w:sz="0" w:space="0" w:color="auto"/>
              </w:divBdr>
            </w:div>
            <w:div w:id="1029571125">
              <w:marLeft w:val="0"/>
              <w:marRight w:val="0"/>
              <w:marTop w:val="0"/>
              <w:marBottom w:val="0"/>
              <w:divBdr>
                <w:top w:val="none" w:sz="0" w:space="0" w:color="auto"/>
                <w:left w:val="none" w:sz="0" w:space="0" w:color="auto"/>
                <w:bottom w:val="none" w:sz="0" w:space="0" w:color="auto"/>
                <w:right w:val="none" w:sz="0" w:space="0" w:color="auto"/>
              </w:divBdr>
            </w:div>
            <w:div w:id="1047801687">
              <w:marLeft w:val="0"/>
              <w:marRight w:val="0"/>
              <w:marTop w:val="0"/>
              <w:marBottom w:val="0"/>
              <w:divBdr>
                <w:top w:val="none" w:sz="0" w:space="0" w:color="auto"/>
                <w:left w:val="none" w:sz="0" w:space="0" w:color="auto"/>
                <w:bottom w:val="none" w:sz="0" w:space="0" w:color="auto"/>
                <w:right w:val="none" w:sz="0" w:space="0" w:color="auto"/>
              </w:divBdr>
            </w:div>
            <w:div w:id="1070078555">
              <w:marLeft w:val="0"/>
              <w:marRight w:val="0"/>
              <w:marTop w:val="0"/>
              <w:marBottom w:val="0"/>
              <w:divBdr>
                <w:top w:val="none" w:sz="0" w:space="0" w:color="auto"/>
                <w:left w:val="none" w:sz="0" w:space="0" w:color="auto"/>
                <w:bottom w:val="none" w:sz="0" w:space="0" w:color="auto"/>
                <w:right w:val="none" w:sz="0" w:space="0" w:color="auto"/>
              </w:divBdr>
            </w:div>
            <w:div w:id="1090665629">
              <w:marLeft w:val="0"/>
              <w:marRight w:val="0"/>
              <w:marTop w:val="0"/>
              <w:marBottom w:val="0"/>
              <w:divBdr>
                <w:top w:val="none" w:sz="0" w:space="0" w:color="auto"/>
                <w:left w:val="none" w:sz="0" w:space="0" w:color="auto"/>
                <w:bottom w:val="none" w:sz="0" w:space="0" w:color="auto"/>
                <w:right w:val="none" w:sz="0" w:space="0" w:color="auto"/>
              </w:divBdr>
            </w:div>
            <w:div w:id="1320378959">
              <w:marLeft w:val="0"/>
              <w:marRight w:val="0"/>
              <w:marTop w:val="0"/>
              <w:marBottom w:val="0"/>
              <w:divBdr>
                <w:top w:val="none" w:sz="0" w:space="0" w:color="auto"/>
                <w:left w:val="none" w:sz="0" w:space="0" w:color="auto"/>
                <w:bottom w:val="none" w:sz="0" w:space="0" w:color="auto"/>
                <w:right w:val="none" w:sz="0" w:space="0" w:color="auto"/>
              </w:divBdr>
            </w:div>
            <w:div w:id="1332371490">
              <w:marLeft w:val="0"/>
              <w:marRight w:val="0"/>
              <w:marTop w:val="0"/>
              <w:marBottom w:val="0"/>
              <w:divBdr>
                <w:top w:val="none" w:sz="0" w:space="0" w:color="auto"/>
                <w:left w:val="none" w:sz="0" w:space="0" w:color="auto"/>
                <w:bottom w:val="none" w:sz="0" w:space="0" w:color="auto"/>
                <w:right w:val="none" w:sz="0" w:space="0" w:color="auto"/>
              </w:divBdr>
            </w:div>
            <w:div w:id="1358967795">
              <w:marLeft w:val="0"/>
              <w:marRight w:val="0"/>
              <w:marTop w:val="0"/>
              <w:marBottom w:val="0"/>
              <w:divBdr>
                <w:top w:val="none" w:sz="0" w:space="0" w:color="auto"/>
                <w:left w:val="none" w:sz="0" w:space="0" w:color="auto"/>
                <w:bottom w:val="none" w:sz="0" w:space="0" w:color="auto"/>
                <w:right w:val="none" w:sz="0" w:space="0" w:color="auto"/>
              </w:divBdr>
            </w:div>
            <w:div w:id="1388333393">
              <w:marLeft w:val="0"/>
              <w:marRight w:val="0"/>
              <w:marTop w:val="0"/>
              <w:marBottom w:val="0"/>
              <w:divBdr>
                <w:top w:val="none" w:sz="0" w:space="0" w:color="auto"/>
                <w:left w:val="none" w:sz="0" w:space="0" w:color="auto"/>
                <w:bottom w:val="none" w:sz="0" w:space="0" w:color="auto"/>
                <w:right w:val="none" w:sz="0" w:space="0" w:color="auto"/>
              </w:divBdr>
            </w:div>
            <w:div w:id="1419474384">
              <w:marLeft w:val="0"/>
              <w:marRight w:val="0"/>
              <w:marTop w:val="0"/>
              <w:marBottom w:val="0"/>
              <w:divBdr>
                <w:top w:val="none" w:sz="0" w:space="0" w:color="auto"/>
                <w:left w:val="none" w:sz="0" w:space="0" w:color="auto"/>
                <w:bottom w:val="none" w:sz="0" w:space="0" w:color="auto"/>
                <w:right w:val="none" w:sz="0" w:space="0" w:color="auto"/>
              </w:divBdr>
            </w:div>
            <w:div w:id="1422333834">
              <w:marLeft w:val="0"/>
              <w:marRight w:val="0"/>
              <w:marTop w:val="0"/>
              <w:marBottom w:val="0"/>
              <w:divBdr>
                <w:top w:val="none" w:sz="0" w:space="0" w:color="auto"/>
                <w:left w:val="none" w:sz="0" w:space="0" w:color="auto"/>
                <w:bottom w:val="none" w:sz="0" w:space="0" w:color="auto"/>
                <w:right w:val="none" w:sz="0" w:space="0" w:color="auto"/>
              </w:divBdr>
            </w:div>
            <w:div w:id="1442920812">
              <w:marLeft w:val="0"/>
              <w:marRight w:val="0"/>
              <w:marTop w:val="0"/>
              <w:marBottom w:val="0"/>
              <w:divBdr>
                <w:top w:val="none" w:sz="0" w:space="0" w:color="auto"/>
                <w:left w:val="none" w:sz="0" w:space="0" w:color="auto"/>
                <w:bottom w:val="none" w:sz="0" w:space="0" w:color="auto"/>
                <w:right w:val="none" w:sz="0" w:space="0" w:color="auto"/>
              </w:divBdr>
            </w:div>
            <w:div w:id="1446657783">
              <w:marLeft w:val="0"/>
              <w:marRight w:val="0"/>
              <w:marTop w:val="0"/>
              <w:marBottom w:val="0"/>
              <w:divBdr>
                <w:top w:val="none" w:sz="0" w:space="0" w:color="auto"/>
                <w:left w:val="none" w:sz="0" w:space="0" w:color="auto"/>
                <w:bottom w:val="none" w:sz="0" w:space="0" w:color="auto"/>
                <w:right w:val="none" w:sz="0" w:space="0" w:color="auto"/>
              </w:divBdr>
            </w:div>
            <w:div w:id="1452089210">
              <w:marLeft w:val="0"/>
              <w:marRight w:val="0"/>
              <w:marTop w:val="0"/>
              <w:marBottom w:val="0"/>
              <w:divBdr>
                <w:top w:val="none" w:sz="0" w:space="0" w:color="auto"/>
                <w:left w:val="none" w:sz="0" w:space="0" w:color="auto"/>
                <w:bottom w:val="none" w:sz="0" w:space="0" w:color="auto"/>
                <w:right w:val="none" w:sz="0" w:space="0" w:color="auto"/>
              </w:divBdr>
            </w:div>
            <w:div w:id="1480807433">
              <w:marLeft w:val="0"/>
              <w:marRight w:val="0"/>
              <w:marTop w:val="0"/>
              <w:marBottom w:val="0"/>
              <w:divBdr>
                <w:top w:val="none" w:sz="0" w:space="0" w:color="auto"/>
                <w:left w:val="none" w:sz="0" w:space="0" w:color="auto"/>
                <w:bottom w:val="none" w:sz="0" w:space="0" w:color="auto"/>
                <w:right w:val="none" w:sz="0" w:space="0" w:color="auto"/>
              </w:divBdr>
            </w:div>
            <w:div w:id="1561016480">
              <w:marLeft w:val="0"/>
              <w:marRight w:val="0"/>
              <w:marTop w:val="0"/>
              <w:marBottom w:val="0"/>
              <w:divBdr>
                <w:top w:val="none" w:sz="0" w:space="0" w:color="auto"/>
                <w:left w:val="none" w:sz="0" w:space="0" w:color="auto"/>
                <w:bottom w:val="none" w:sz="0" w:space="0" w:color="auto"/>
                <w:right w:val="none" w:sz="0" w:space="0" w:color="auto"/>
              </w:divBdr>
            </w:div>
            <w:div w:id="1655336369">
              <w:marLeft w:val="0"/>
              <w:marRight w:val="0"/>
              <w:marTop w:val="0"/>
              <w:marBottom w:val="0"/>
              <w:divBdr>
                <w:top w:val="none" w:sz="0" w:space="0" w:color="auto"/>
                <w:left w:val="none" w:sz="0" w:space="0" w:color="auto"/>
                <w:bottom w:val="none" w:sz="0" w:space="0" w:color="auto"/>
                <w:right w:val="none" w:sz="0" w:space="0" w:color="auto"/>
              </w:divBdr>
            </w:div>
            <w:div w:id="1769501443">
              <w:marLeft w:val="0"/>
              <w:marRight w:val="0"/>
              <w:marTop w:val="0"/>
              <w:marBottom w:val="0"/>
              <w:divBdr>
                <w:top w:val="none" w:sz="0" w:space="0" w:color="auto"/>
                <w:left w:val="none" w:sz="0" w:space="0" w:color="auto"/>
                <w:bottom w:val="none" w:sz="0" w:space="0" w:color="auto"/>
                <w:right w:val="none" w:sz="0" w:space="0" w:color="auto"/>
              </w:divBdr>
            </w:div>
            <w:div w:id="1773621992">
              <w:marLeft w:val="0"/>
              <w:marRight w:val="0"/>
              <w:marTop w:val="0"/>
              <w:marBottom w:val="0"/>
              <w:divBdr>
                <w:top w:val="none" w:sz="0" w:space="0" w:color="auto"/>
                <w:left w:val="none" w:sz="0" w:space="0" w:color="auto"/>
                <w:bottom w:val="none" w:sz="0" w:space="0" w:color="auto"/>
                <w:right w:val="none" w:sz="0" w:space="0" w:color="auto"/>
              </w:divBdr>
            </w:div>
            <w:div w:id="1820538068">
              <w:marLeft w:val="0"/>
              <w:marRight w:val="0"/>
              <w:marTop w:val="0"/>
              <w:marBottom w:val="0"/>
              <w:divBdr>
                <w:top w:val="none" w:sz="0" w:space="0" w:color="auto"/>
                <w:left w:val="none" w:sz="0" w:space="0" w:color="auto"/>
                <w:bottom w:val="none" w:sz="0" w:space="0" w:color="auto"/>
                <w:right w:val="none" w:sz="0" w:space="0" w:color="auto"/>
              </w:divBdr>
            </w:div>
            <w:div w:id="1838497629">
              <w:marLeft w:val="0"/>
              <w:marRight w:val="0"/>
              <w:marTop w:val="0"/>
              <w:marBottom w:val="0"/>
              <w:divBdr>
                <w:top w:val="none" w:sz="0" w:space="0" w:color="auto"/>
                <w:left w:val="none" w:sz="0" w:space="0" w:color="auto"/>
                <w:bottom w:val="none" w:sz="0" w:space="0" w:color="auto"/>
                <w:right w:val="none" w:sz="0" w:space="0" w:color="auto"/>
              </w:divBdr>
            </w:div>
            <w:div w:id="1848981362">
              <w:marLeft w:val="0"/>
              <w:marRight w:val="0"/>
              <w:marTop w:val="0"/>
              <w:marBottom w:val="0"/>
              <w:divBdr>
                <w:top w:val="none" w:sz="0" w:space="0" w:color="auto"/>
                <w:left w:val="none" w:sz="0" w:space="0" w:color="auto"/>
                <w:bottom w:val="none" w:sz="0" w:space="0" w:color="auto"/>
                <w:right w:val="none" w:sz="0" w:space="0" w:color="auto"/>
              </w:divBdr>
            </w:div>
            <w:div w:id="1962956474">
              <w:marLeft w:val="0"/>
              <w:marRight w:val="0"/>
              <w:marTop w:val="0"/>
              <w:marBottom w:val="0"/>
              <w:divBdr>
                <w:top w:val="none" w:sz="0" w:space="0" w:color="auto"/>
                <w:left w:val="none" w:sz="0" w:space="0" w:color="auto"/>
                <w:bottom w:val="none" w:sz="0" w:space="0" w:color="auto"/>
                <w:right w:val="none" w:sz="0" w:space="0" w:color="auto"/>
              </w:divBdr>
            </w:div>
            <w:div w:id="1990360374">
              <w:marLeft w:val="0"/>
              <w:marRight w:val="0"/>
              <w:marTop w:val="0"/>
              <w:marBottom w:val="0"/>
              <w:divBdr>
                <w:top w:val="none" w:sz="0" w:space="0" w:color="auto"/>
                <w:left w:val="none" w:sz="0" w:space="0" w:color="auto"/>
                <w:bottom w:val="none" w:sz="0" w:space="0" w:color="auto"/>
                <w:right w:val="none" w:sz="0" w:space="0" w:color="auto"/>
              </w:divBdr>
            </w:div>
            <w:div w:id="2072803991">
              <w:marLeft w:val="0"/>
              <w:marRight w:val="0"/>
              <w:marTop w:val="0"/>
              <w:marBottom w:val="0"/>
              <w:divBdr>
                <w:top w:val="none" w:sz="0" w:space="0" w:color="auto"/>
                <w:left w:val="none" w:sz="0" w:space="0" w:color="auto"/>
                <w:bottom w:val="none" w:sz="0" w:space="0" w:color="auto"/>
                <w:right w:val="none" w:sz="0" w:space="0" w:color="auto"/>
              </w:divBdr>
            </w:div>
            <w:div w:id="2112357098">
              <w:marLeft w:val="0"/>
              <w:marRight w:val="0"/>
              <w:marTop w:val="0"/>
              <w:marBottom w:val="0"/>
              <w:divBdr>
                <w:top w:val="none" w:sz="0" w:space="0" w:color="auto"/>
                <w:left w:val="none" w:sz="0" w:space="0" w:color="auto"/>
                <w:bottom w:val="none" w:sz="0" w:space="0" w:color="auto"/>
                <w:right w:val="none" w:sz="0" w:space="0" w:color="auto"/>
              </w:divBdr>
            </w:div>
            <w:div w:id="212376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7695">
      <w:bodyDiv w:val="1"/>
      <w:marLeft w:val="0"/>
      <w:marRight w:val="0"/>
      <w:marTop w:val="0"/>
      <w:marBottom w:val="0"/>
      <w:divBdr>
        <w:top w:val="none" w:sz="0" w:space="0" w:color="auto"/>
        <w:left w:val="none" w:sz="0" w:space="0" w:color="auto"/>
        <w:bottom w:val="none" w:sz="0" w:space="0" w:color="auto"/>
        <w:right w:val="none" w:sz="0" w:space="0" w:color="auto"/>
      </w:divBdr>
    </w:div>
    <w:div w:id="1509949982">
      <w:bodyDiv w:val="1"/>
      <w:marLeft w:val="0"/>
      <w:marRight w:val="0"/>
      <w:marTop w:val="0"/>
      <w:marBottom w:val="0"/>
      <w:divBdr>
        <w:top w:val="none" w:sz="0" w:space="0" w:color="auto"/>
        <w:left w:val="none" w:sz="0" w:space="0" w:color="auto"/>
        <w:bottom w:val="none" w:sz="0" w:space="0" w:color="auto"/>
        <w:right w:val="none" w:sz="0" w:space="0" w:color="auto"/>
      </w:divBdr>
      <w:divsChild>
        <w:div w:id="1127436159">
          <w:marLeft w:val="0"/>
          <w:marRight w:val="0"/>
          <w:marTop w:val="0"/>
          <w:marBottom w:val="0"/>
          <w:divBdr>
            <w:top w:val="none" w:sz="0" w:space="0" w:color="auto"/>
            <w:left w:val="none" w:sz="0" w:space="0" w:color="auto"/>
            <w:bottom w:val="none" w:sz="0" w:space="0" w:color="auto"/>
            <w:right w:val="none" w:sz="0" w:space="0" w:color="auto"/>
          </w:divBdr>
          <w:divsChild>
            <w:div w:id="39328099">
              <w:marLeft w:val="0"/>
              <w:marRight w:val="0"/>
              <w:marTop w:val="0"/>
              <w:marBottom w:val="0"/>
              <w:divBdr>
                <w:top w:val="none" w:sz="0" w:space="0" w:color="auto"/>
                <w:left w:val="none" w:sz="0" w:space="0" w:color="auto"/>
                <w:bottom w:val="none" w:sz="0" w:space="0" w:color="auto"/>
                <w:right w:val="none" w:sz="0" w:space="0" w:color="auto"/>
              </w:divBdr>
            </w:div>
            <w:div w:id="1897819512">
              <w:marLeft w:val="0"/>
              <w:marRight w:val="0"/>
              <w:marTop w:val="0"/>
              <w:marBottom w:val="0"/>
              <w:divBdr>
                <w:top w:val="none" w:sz="0" w:space="0" w:color="auto"/>
                <w:left w:val="none" w:sz="0" w:space="0" w:color="auto"/>
                <w:bottom w:val="none" w:sz="0" w:space="0" w:color="auto"/>
                <w:right w:val="none" w:sz="0" w:space="0" w:color="auto"/>
              </w:divBdr>
            </w:div>
            <w:div w:id="1027751762">
              <w:marLeft w:val="0"/>
              <w:marRight w:val="0"/>
              <w:marTop w:val="0"/>
              <w:marBottom w:val="0"/>
              <w:divBdr>
                <w:top w:val="none" w:sz="0" w:space="0" w:color="auto"/>
                <w:left w:val="none" w:sz="0" w:space="0" w:color="auto"/>
                <w:bottom w:val="none" w:sz="0" w:space="0" w:color="auto"/>
                <w:right w:val="none" w:sz="0" w:space="0" w:color="auto"/>
              </w:divBdr>
            </w:div>
            <w:div w:id="1186872733">
              <w:marLeft w:val="0"/>
              <w:marRight w:val="0"/>
              <w:marTop w:val="0"/>
              <w:marBottom w:val="0"/>
              <w:divBdr>
                <w:top w:val="none" w:sz="0" w:space="0" w:color="auto"/>
                <w:left w:val="none" w:sz="0" w:space="0" w:color="auto"/>
                <w:bottom w:val="none" w:sz="0" w:space="0" w:color="auto"/>
                <w:right w:val="none" w:sz="0" w:space="0" w:color="auto"/>
              </w:divBdr>
            </w:div>
            <w:div w:id="979067672">
              <w:marLeft w:val="0"/>
              <w:marRight w:val="0"/>
              <w:marTop w:val="0"/>
              <w:marBottom w:val="0"/>
              <w:divBdr>
                <w:top w:val="none" w:sz="0" w:space="0" w:color="auto"/>
                <w:left w:val="none" w:sz="0" w:space="0" w:color="auto"/>
                <w:bottom w:val="none" w:sz="0" w:space="0" w:color="auto"/>
                <w:right w:val="none" w:sz="0" w:space="0" w:color="auto"/>
              </w:divBdr>
            </w:div>
            <w:div w:id="1085416957">
              <w:marLeft w:val="0"/>
              <w:marRight w:val="0"/>
              <w:marTop w:val="0"/>
              <w:marBottom w:val="0"/>
              <w:divBdr>
                <w:top w:val="none" w:sz="0" w:space="0" w:color="auto"/>
                <w:left w:val="none" w:sz="0" w:space="0" w:color="auto"/>
                <w:bottom w:val="none" w:sz="0" w:space="0" w:color="auto"/>
                <w:right w:val="none" w:sz="0" w:space="0" w:color="auto"/>
              </w:divBdr>
            </w:div>
            <w:div w:id="1569806371">
              <w:marLeft w:val="0"/>
              <w:marRight w:val="0"/>
              <w:marTop w:val="0"/>
              <w:marBottom w:val="0"/>
              <w:divBdr>
                <w:top w:val="none" w:sz="0" w:space="0" w:color="auto"/>
                <w:left w:val="none" w:sz="0" w:space="0" w:color="auto"/>
                <w:bottom w:val="none" w:sz="0" w:space="0" w:color="auto"/>
                <w:right w:val="none" w:sz="0" w:space="0" w:color="auto"/>
              </w:divBdr>
            </w:div>
            <w:div w:id="1208105452">
              <w:marLeft w:val="0"/>
              <w:marRight w:val="0"/>
              <w:marTop w:val="0"/>
              <w:marBottom w:val="0"/>
              <w:divBdr>
                <w:top w:val="none" w:sz="0" w:space="0" w:color="auto"/>
                <w:left w:val="none" w:sz="0" w:space="0" w:color="auto"/>
                <w:bottom w:val="none" w:sz="0" w:space="0" w:color="auto"/>
                <w:right w:val="none" w:sz="0" w:space="0" w:color="auto"/>
              </w:divBdr>
            </w:div>
            <w:div w:id="689646317">
              <w:marLeft w:val="0"/>
              <w:marRight w:val="0"/>
              <w:marTop w:val="0"/>
              <w:marBottom w:val="0"/>
              <w:divBdr>
                <w:top w:val="none" w:sz="0" w:space="0" w:color="auto"/>
                <w:left w:val="none" w:sz="0" w:space="0" w:color="auto"/>
                <w:bottom w:val="none" w:sz="0" w:space="0" w:color="auto"/>
                <w:right w:val="none" w:sz="0" w:space="0" w:color="auto"/>
              </w:divBdr>
            </w:div>
            <w:div w:id="1843817665">
              <w:marLeft w:val="0"/>
              <w:marRight w:val="0"/>
              <w:marTop w:val="0"/>
              <w:marBottom w:val="0"/>
              <w:divBdr>
                <w:top w:val="none" w:sz="0" w:space="0" w:color="auto"/>
                <w:left w:val="none" w:sz="0" w:space="0" w:color="auto"/>
                <w:bottom w:val="none" w:sz="0" w:space="0" w:color="auto"/>
                <w:right w:val="none" w:sz="0" w:space="0" w:color="auto"/>
              </w:divBdr>
            </w:div>
            <w:div w:id="1228497413">
              <w:marLeft w:val="0"/>
              <w:marRight w:val="0"/>
              <w:marTop w:val="0"/>
              <w:marBottom w:val="0"/>
              <w:divBdr>
                <w:top w:val="none" w:sz="0" w:space="0" w:color="auto"/>
                <w:left w:val="none" w:sz="0" w:space="0" w:color="auto"/>
                <w:bottom w:val="none" w:sz="0" w:space="0" w:color="auto"/>
                <w:right w:val="none" w:sz="0" w:space="0" w:color="auto"/>
              </w:divBdr>
            </w:div>
            <w:div w:id="1869370620">
              <w:marLeft w:val="0"/>
              <w:marRight w:val="0"/>
              <w:marTop w:val="0"/>
              <w:marBottom w:val="0"/>
              <w:divBdr>
                <w:top w:val="none" w:sz="0" w:space="0" w:color="auto"/>
                <w:left w:val="none" w:sz="0" w:space="0" w:color="auto"/>
                <w:bottom w:val="none" w:sz="0" w:space="0" w:color="auto"/>
                <w:right w:val="none" w:sz="0" w:space="0" w:color="auto"/>
              </w:divBdr>
            </w:div>
            <w:div w:id="1666593575">
              <w:marLeft w:val="0"/>
              <w:marRight w:val="0"/>
              <w:marTop w:val="0"/>
              <w:marBottom w:val="0"/>
              <w:divBdr>
                <w:top w:val="none" w:sz="0" w:space="0" w:color="auto"/>
                <w:left w:val="none" w:sz="0" w:space="0" w:color="auto"/>
                <w:bottom w:val="none" w:sz="0" w:space="0" w:color="auto"/>
                <w:right w:val="none" w:sz="0" w:space="0" w:color="auto"/>
              </w:divBdr>
            </w:div>
            <w:div w:id="2125463869">
              <w:marLeft w:val="0"/>
              <w:marRight w:val="0"/>
              <w:marTop w:val="0"/>
              <w:marBottom w:val="0"/>
              <w:divBdr>
                <w:top w:val="none" w:sz="0" w:space="0" w:color="auto"/>
                <w:left w:val="none" w:sz="0" w:space="0" w:color="auto"/>
                <w:bottom w:val="none" w:sz="0" w:space="0" w:color="auto"/>
                <w:right w:val="none" w:sz="0" w:space="0" w:color="auto"/>
              </w:divBdr>
            </w:div>
            <w:div w:id="108816740">
              <w:marLeft w:val="0"/>
              <w:marRight w:val="0"/>
              <w:marTop w:val="0"/>
              <w:marBottom w:val="0"/>
              <w:divBdr>
                <w:top w:val="none" w:sz="0" w:space="0" w:color="auto"/>
                <w:left w:val="none" w:sz="0" w:space="0" w:color="auto"/>
                <w:bottom w:val="none" w:sz="0" w:space="0" w:color="auto"/>
                <w:right w:val="none" w:sz="0" w:space="0" w:color="auto"/>
              </w:divBdr>
            </w:div>
            <w:div w:id="107131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4057">
      <w:bodyDiv w:val="1"/>
      <w:marLeft w:val="0"/>
      <w:marRight w:val="0"/>
      <w:marTop w:val="0"/>
      <w:marBottom w:val="0"/>
      <w:divBdr>
        <w:top w:val="none" w:sz="0" w:space="0" w:color="auto"/>
        <w:left w:val="none" w:sz="0" w:space="0" w:color="auto"/>
        <w:bottom w:val="none" w:sz="0" w:space="0" w:color="auto"/>
        <w:right w:val="none" w:sz="0" w:space="0" w:color="auto"/>
      </w:divBdr>
      <w:divsChild>
        <w:div w:id="1075471553">
          <w:marLeft w:val="0"/>
          <w:marRight w:val="0"/>
          <w:marTop w:val="0"/>
          <w:marBottom w:val="0"/>
          <w:divBdr>
            <w:top w:val="none" w:sz="0" w:space="0" w:color="auto"/>
            <w:left w:val="none" w:sz="0" w:space="0" w:color="auto"/>
            <w:bottom w:val="none" w:sz="0" w:space="0" w:color="auto"/>
            <w:right w:val="none" w:sz="0" w:space="0" w:color="auto"/>
          </w:divBdr>
          <w:divsChild>
            <w:div w:id="98187637">
              <w:marLeft w:val="0"/>
              <w:marRight w:val="0"/>
              <w:marTop w:val="0"/>
              <w:marBottom w:val="0"/>
              <w:divBdr>
                <w:top w:val="none" w:sz="0" w:space="0" w:color="auto"/>
                <w:left w:val="none" w:sz="0" w:space="0" w:color="auto"/>
                <w:bottom w:val="none" w:sz="0" w:space="0" w:color="auto"/>
                <w:right w:val="none" w:sz="0" w:space="0" w:color="auto"/>
              </w:divBdr>
            </w:div>
            <w:div w:id="234902042">
              <w:marLeft w:val="0"/>
              <w:marRight w:val="0"/>
              <w:marTop w:val="0"/>
              <w:marBottom w:val="0"/>
              <w:divBdr>
                <w:top w:val="none" w:sz="0" w:space="0" w:color="auto"/>
                <w:left w:val="none" w:sz="0" w:space="0" w:color="auto"/>
                <w:bottom w:val="none" w:sz="0" w:space="0" w:color="auto"/>
                <w:right w:val="none" w:sz="0" w:space="0" w:color="auto"/>
              </w:divBdr>
            </w:div>
            <w:div w:id="288633401">
              <w:marLeft w:val="0"/>
              <w:marRight w:val="0"/>
              <w:marTop w:val="0"/>
              <w:marBottom w:val="0"/>
              <w:divBdr>
                <w:top w:val="none" w:sz="0" w:space="0" w:color="auto"/>
                <w:left w:val="none" w:sz="0" w:space="0" w:color="auto"/>
                <w:bottom w:val="none" w:sz="0" w:space="0" w:color="auto"/>
                <w:right w:val="none" w:sz="0" w:space="0" w:color="auto"/>
              </w:divBdr>
            </w:div>
            <w:div w:id="379788645">
              <w:marLeft w:val="0"/>
              <w:marRight w:val="0"/>
              <w:marTop w:val="0"/>
              <w:marBottom w:val="0"/>
              <w:divBdr>
                <w:top w:val="none" w:sz="0" w:space="0" w:color="auto"/>
                <w:left w:val="none" w:sz="0" w:space="0" w:color="auto"/>
                <w:bottom w:val="none" w:sz="0" w:space="0" w:color="auto"/>
                <w:right w:val="none" w:sz="0" w:space="0" w:color="auto"/>
              </w:divBdr>
            </w:div>
            <w:div w:id="429669969">
              <w:marLeft w:val="0"/>
              <w:marRight w:val="0"/>
              <w:marTop w:val="0"/>
              <w:marBottom w:val="0"/>
              <w:divBdr>
                <w:top w:val="none" w:sz="0" w:space="0" w:color="auto"/>
                <w:left w:val="none" w:sz="0" w:space="0" w:color="auto"/>
                <w:bottom w:val="none" w:sz="0" w:space="0" w:color="auto"/>
                <w:right w:val="none" w:sz="0" w:space="0" w:color="auto"/>
              </w:divBdr>
            </w:div>
            <w:div w:id="594246079">
              <w:marLeft w:val="0"/>
              <w:marRight w:val="0"/>
              <w:marTop w:val="0"/>
              <w:marBottom w:val="0"/>
              <w:divBdr>
                <w:top w:val="none" w:sz="0" w:space="0" w:color="auto"/>
                <w:left w:val="none" w:sz="0" w:space="0" w:color="auto"/>
                <w:bottom w:val="none" w:sz="0" w:space="0" w:color="auto"/>
                <w:right w:val="none" w:sz="0" w:space="0" w:color="auto"/>
              </w:divBdr>
            </w:div>
            <w:div w:id="761878948">
              <w:marLeft w:val="0"/>
              <w:marRight w:val="0"/>
              <w:marTop w:val="0"/>
              <w:marBottom w:val="0"/>
              <w:divBdr>
                <w:top w:val="none" w:sz="0" w:space="0" w:color="auto"/>
                <w:left w:val="none" w:sz="0" w:space="0" w:color="auto"/>
                <w:bottom w:val="none" w:sz="0" w:space="0" w:color="auto"/>
                <w:right w:val="none" w:sz="0" w:space="0" w:color="auto"/>
              </w:divBdr>
            </w:div>
            <w:div w:id="973634919">
              <w:marLeft w:val="0"/>
              <w:marRight w:val="0"/>
              <w:marTop w:val="0"/>
              <w:marBottom w:val="0"/>
              <w:divBdr>
                <w:top w:val="none" w:sz="0" w:space="0" w:color="auto"/>
                <w:left w:val="none" w:sz="0" w:space="0" w:color="auto"/>
                <w:bottom w:val="none" w:sz="0" w:space="0" w:color="auto"/>
                <w:right w:val="none" w:sz="0" w:space="0" w:color="auto"/>
              </w:divBdr>
            </w:div>
            <w:div w:id="985208720">
              <w:marLeft w:val="0"/>
              <w:marRight w:val="0"/>
              <w:marTop w:val="0"/>
              <w:marBottom w:val="0"/>
              <w:divBdr>
                <w:top w:val="none" w:sz="0" w:space="0" w:color="auto"/>
                <w:left w:val="none" w:sz="0" w:space="0" w:color="auto"/>
                <w:bottom w:val="none" w:sz="0" w:space="0" w:color="auto"/>
                <w:right w:val="none" w:sz="0" w:space="0" w:color="auto"/>
              </w:divBdr>
            </w:div>
            <w:div w:id="1058866493">
              <w:marLeft w:val="0"/>
              <w:marRight w:val="0"/>
              <w:marTop w:val="0"/>
              <w:marBottom w:val="0"/>
              <w:divBdr>
                <w:top w:val="none" w:sz="0" w:space="0" w:color="auto"/>
                <w:left w:val="none" w:sz="0" w:space="0" w:color="auto"/>
                <w:bottom w:val="none" w:sz="0" w:space="0" w:color="auto"/>
                <w:right w:val="none" w:sz="0" w:space="0" w:color="auto"/>
              </w:divBdr>
            </w:div>
            <w:div w:id="1075397888">
              <w:marLeft w:val="0"/>
              <w:marRight w:val="0"/>
              <w:marTop w:val="0"/>
              <w:marBottom w:val="0"/>
              <w:divBdr>
                <w:top w:val="none" w:sz="0" w:space="0" w:color="auto"/>
                <w:left w:val="none" w:sz="0" w:space="0" w:color="auto"/>
                <w:bottom w:val="none" w:sz="0" w:space="0" w:color="auto"/>
                <w:right w:val="none" w:sz="0" w:space="0" w:color="auto"/>
              </w:divBdr>
            </w:div>
            <w:div w:id="1193877707">
              <w:marLeft w:val="0"/>
              <w:marRight w:val="0"/>
              <w:marTop w:val="0"/>
              <w:marBottom w:val="0"/>
              <w:divBdr>
                <w:top w:val="none" w:sz="0" w:space="0" w:color="auto"/>
                <w:left w:val="none" w:sz="0" w:space="0" w:color="auto"/>
                <w:bottom w:val="none" w:sz="0" w:space="0" w:color="auto"/>
                <w:right w:val="none" w:sz="0" w:space="0" w:color="auto"/>
              </w:divBdr>
            </w:div>
            <w:div w:id="1230654572">
              <w:marLeft w:val="0"/>
              <w:marRight w:val="0"/>
              <w:marTop w:val="0"/>
              <w:marBottom w:val="0"/>
              <w:divBdr>
                <w:top w:val="none" w:sz="0" w:space="0" w:color="auto"/>
                <w:left w:val="none" w:sz="0" w:space="0" w:color="auto"/>
                <w:bottom w:val="none" w:sz="0" w:space="0" w:color="auto"/>
                <w:right w:val="none" w:sz="0" w:space="0" w:color="auto"/>
              </w:divBdr>
            </w:div>
            <w:div w:id="1429816557">
              <w:marLeft w:val="0"/>
              <w:marRight w:val="0"/>
              <w:marTop w:val="0"/>
              <w:marBottom w:val="0"/>
              <w:divBdr>
                <w:top w:val="none" w:sz="0" w:space="0" w:color="auto"/>
                <w:left w:val="none" w:sz="0" w:space="0" w:color="auto"/>
                <w:bottom w:val="none" w:sz="0" w:space="0" w:color="auto"/>
                <w:right w:val="none" w:sz="0" w:space="0" w:color="auto"/>
              </w:divBdr>
            </w:div>
            <w:div w:id="1567765140">
              <w:marLeft w:val="0"/>
              <w:marRight w:val="0"/>
              <w:marTop w:val="0"/>
              <w:marBottom w:val="0"/>
              <w:divBdr>
                <w:top w:val="none" w:sz="0" w:space="0" w:color="auto"/>
                <w:left w:val="none" w:sz="0" w:space="0" w:color="auto"/>
                <w:bottom w:val="none" w:sz="0" w:space="0" w:color="auto"/>
                <w:right w:val="none" w:sz="0" w:space="0" w:color="auto"/>
              </w:divBdr>
            </w:div>
            <w:div w:id="1613635696">
              <w:marLeft w:val="0"/>
              <w:marRight w:val="0"/>
              <w:marTop w:val="0"/>
              <w:marBottom w:val="0"/>
              <w:divBdr>
                <w:top w:val="none" w:sz="0" w:space="0" w:color="auto"/>
                <w:left w:val="none" w:sz="0" w:space="0" w:color="auto"/>
                <w:bottom w:val="none" w:sz="0" w:space="0" w:color="auto"/>
                <w:right w:val="none" w:sz="0" w:space="0" w:color="auto"/>
              </w:divBdr>
            </w:div>
            <w:div w:id="1693648242">
              <w:marLeft w:val="0"/>
              <w:marRight w:val="0"/>
              <w:marTop w:val="0"/>
              <w:marBottom w:val="0"/>
              <w:divBdr>
                <w:top w:val="none" w:sz="0" w:space="0" w:color="auto"/>
                <w:left w:val="none" w:sz="0" w:space="0" w:color="auto"/>
                <w:bottom w:val="none" w:sz="0" w:space="0" w:color="auto"/>
                <w:right w:val="none" w:sz="0" w:space="0" w:color="auto"/>
              </w:divBdr>
            </w:div>
            <w:div w:id="1758941493">
              <w:marLeft w:val="0"/>
              <w:marRight w:val="0"/>
              <w:marTop w:val="0"/>
              <w:marBottom w:val="0"/>
              <w:divBdr>
                <w:top w:val="none" w:sz="0" w:space="0" w:color="auto"/>
                <w:left w:val="none" w:sz="0" w:space="0" w:color="auto"/>
                <w:bottom w:val="none" w:sz="0" w:space="0" w:color="auto"/>
                <w:right w:val="none" w:sz="0" w:space="0" w:color="auto"/>
              </w:divBdr>
            </w:div>
            <w:div w:id="1923682607">
              <w:marLeft w:val="0"/>
              <w:marRight w:val="0"/>
              <w:marTop w:val="0"/>
              <w:marBottom w:val="0"/>
              <w:divBdr>
                <w:top w:val="none" w:sz="0" w:space="0" w:color="auto"/>
                <w:left w:val="none" w:sz="0" w:space="0" w:color="auto"/>
                <w:bottom w:val="none" w:sz="0" w:space="0" w:color="auto"/>
                <w:right w:val="none" w:sz="0" w:space="0" w:color="auto"/>
              </w:divBdr>
            </w:div>
            <w:div w:id="2039043166">
              <w:marLeft w:val="0"/>
              <w:marRight w:val="0"/>
              <w:marTop w:val="0"/>
              <w:marBottom w:val="0"/>
              <w:divBdr>
                <w:top w:val="none" w:sz="0" w:space="0" w:color="auto"/>
                <w:left w:val="none" w:sz="0" w:space="0" w:color="auto"/>
                <w:bottom w:val="none" w:sz="0" w:space="0" w:color="auto"/>
                <w:right w:val="none" w:sz="0" w:space="0" w:color="auto"/>
              </w:divBdr>
            </w:div>
            <w:div w:id="2070299981">
              <w:marLeft w:val="0"/>
              <w:marRight w:val="0"/>
              <w:marTop w:val="0"/>
              <w:marBottom w:val="0"/>
              <w:divBdr>
                <w:top w:val="none" w:sz="0" w:space="0" w:color="auto"/>
                <w:left w:val="none" w:sz="0" w:space="0" w:color="auto"/>
                <w:bottom w:val="none" w:sz="0" w:space="0" w:color="auto"/>
                <w:right w:val="none" w:sz="0" w:space="0" w:color="auto"/>
              </w:divBdr>
            </w:div>
            <w:div w:id="21007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6886">
      <w:bodyDiv w:val="1"/>
      <w:marLeft w:val="0"/>
      <w:marRight w:val="0"/>
      <w:marTop w:val="0"/>
      <w:marBottom w:val="0"/>
      <w:divBdr>
        <w:top w:val="none" w:sz="0" w:space="0" w:color="auto"/>
        <w:left w:val="none" w:sz="0" w:space="0" w:color="auto"/>
        <w:bottom w:val="none" w:sz="0" w:space="0" w:color="auto"/>
        <w:right w:val="none" w:sz="0" w:space="0" w:color="auto"/>
      </w:divBdr>
      <w:divsChild>
        <w:div w:id="2037928718">
          <w:marLeft w:val="0"/>
          <w:marRight w:val="0"/>
          <w:marTop w:val="0"/>
          <w:marBottom w:val="0"/>
          <w:divBdr>
            <w:top w:val="none" w:sz="0" w:space="0" w:color="auto"/>
            <w:left w:val="none" w:sz="0" w:space="0" w:color="auto"/>
            <w:bottom w:val="none" w:sz="0" w:space="0" w:color="auto"/>
            <w:right w:val="none" w:sz="0" w:space="0" w:color="auto"/>
          </w:divBdr>
          <w:divsChild>
            <w:div w:id="218903458">
              <w:marLeft w:val="0"/>
              <w:marRight w:val="0"/>
              <w:marTop w:val="0"/>
              <w:marBottom w:val="0"/>
              <w:divBdr>
                <w:top w:val="none" w:sz="0" w:space="0" w:color="auto"/>
                <w:left w:val="none" w:sz="0" w:space="0" w:color="auto"/>
                <w:bottom w:val="none" w:sz="0" w:space="0" w:color="auto"/>
                <w:right w:val="none" w:sz="0" w:space="0" w:color="auto"/>
              </w:divBdr>
            </w:div>
            <w:div w:id="312638892">
              <w:marLeft w:val="0"/>
              <w:marRight w:val="0"/>
              <w:marTop w:val="0"/>
              <w:marBottom w:val="0"/>
              <w:divBdr>
                <w:top w:val="none" w:sz="0" w:space="0" w:color="auto"/>
                <w:left w:val="none" w:sz="0" w:space="0" w:color="auto"/>
                <w:bottom w:val="none" w:sz="0" w:space="0" w:color="auto"/>
                <w:right w:val="none" w:sz="0" w:space="0" w:color="auto"/>
              </w:divBdr>
            </w:div>
            <w:div w:id="321546859">
              <w:marLeft w:val="0"/>
              <w:marRight w:val="0"/>
              <w:marTop w:val="0"/>
              <w:marBottom w:val="0"/>
              <w:divBdr>
                <w:top w:val="none" w:sz="0" w:space="0" w:color="auto"/>
                <w:left w:val="none" w:sz="0" w:space="0" w:color="auto"/>
                <w:bottom w:val="none" w:sz="0" w:space="0" w:color="auto"/>
                <w:right w:val="none" w:sz="0" w:space="0" w:color="auto"/>
              </w:divBdr>
            </w:div>
            <w:div w:id="578245790">
              <w:marLeft w:val="0"/>
              <w:marRight w:val="0"/>
              <w:marTop w:val="0"/>
              <w:marBottom w:val="0"/>
              <w:divBdr>
                <w:top w:val="none" w:sz="0" w:space="0" w:color="auto"/>
                <w:left w:val="none" w:sz="0" w:space="0" w:color="auto"/>
                <w:bottom w:val="none" w:sz="0" w:space="0" w:color="auto"/>
                <w:right w:val="none" w:sz="0" w:space="0" w:color="auto"/>
              </w:divBdr>
            </w:div>
            <w:div w:id="626283381">
              <w:marLeft w:val="0"/>
              <w:marRight w:val="0"/>
              <w:marTop w:val="0"/>
              <w:marBottom w:val="0"/>
              <w:divBdr>
                <w:top w:val="none" w:sz="0" w:space="0" w:color="auto"/>
                <w:left w:val="none" w:sz="0" w:space="0" w:color="auto"/>
                <w:bottom w:val="none" w:sz="0" w:space="0" w:color="auto"/>
                <w:right w:val="none" w:sz="0" w:space="0" w:color="auto"/>
              </w:divBdr>
            </w:div>
            <w:div w:id="707876541">
              <w:marLeft w:val="0"/>
              <w:marRight w:val="0"/>
              <w:marTop w:val="0"/>
              <w:marBottom w:val="0"/>
              <w:divBdr>
                <w:top w:val="none" w:sz="0" w:space="0" w:color="auto"/>
                <w:left w:val="none" w:sz="0" w:space="0" w:color="auto"/>
                <w:bottom w:val="none" w:sz="0" w:space="0" w:color="auto"/>
                <w:right w:val="none" w:sz="0" w:space="0" w:color="auto"/>
              </w:divBdr>
            </w:div>
            <w:div w:id="1040934898">
              <w:marLeft w:val="0"/>
              <w:marRight w:val="0"/>
              <w:marTop w:val="0"/>
              <w:marBottom w:val="0"/>
              <w:divBdr>
                <w:top w:val="none" w:sz="0" w:space="0" w:color="auto"/>
                <w:left w:val="none" w:sz="0" w:space="0" w:color="auto"/>
                <w:bottom w:val="none" w:sz="0" w:space="0" w:color="auto"/>
                <w:right w:val="none" w:sz="0" w:space="0" w:color="auto"/>
              </w:divBdr>
            </w:div>
            <w:div w:id="1056123667">
              <w:marLeft w:val="0"/>
              <w:marRight w:val="0"/>
              <w:marTop w:val="0"/>
              <w:marBottom w:val="0"/>
              <w:divBdr>
                <w:top w:val="none" w:sz="0" w:space="0" w:color="auto"/>
                <w:left w:val="none" w:sz="0" w:space="0" w:color="auto"/>
                <w:bottom w:val="none" w:sz="0" w:space="0" w:color="auto"/>
                <w:right w:val="none" w:sz="0" w:space="0" w:color="auto"/>
              </w:divBdr>
            </w:div>
            <w:div w:id="1089741840">
              <w:marLeft w:val="0"/>
              <w:marRight w:val="0"/>
              <w:marTop w:val="0"/>
              <w:marBottom w:val="0"/>
              <w:divBdr>
                <w:top w:val="none" w:sz="0" w:space="0" w:color="auto"/>
                <w:left w:val="none" w:sz="0" w:space="0" w:color="auto"/>
                <w:bottom w:val="none" w:sz="0" w:space="0" w:color="auto"/>
                <w:right w:val="none" w:sz="0" w:space="0" w:color="auto"/>
              </w:divBdr>
            </w:div>
            <w:div w:id="1170950686">
              <w:marLeft w:val="0"/>
              <w:marRight w:val="0"/>
              <w:marTop w:val="0"/>
              <w:marBottom w:val="0"/>
              <w:divBdr>
                <w:top w:val="none" w:sz="0" w:space="0" w:color="auto"/>
                <w:left w:val="none" w:sz="0" w:space="0" w:color="auto"/>
                <w:bottom w:val="none" w:sz="0" w:space="0" w:color="auto"/>
                <w:right w:val="none" w:sz="0" w:space="0" w:color="auto"/>
              </w:divBdr>
            </w:div>
            <w:div w:id="1289360172">
              <w:marLeft w:val="0"/>
              <w:marRight w:val="0"/>
              <w:marTop w:val="0"/>
              <w:marBottom w:val="0"/>
              <w:divBdr>
                <w:top w:val="none" w:sz="0" w:space="0" w:color="auto"/>
                <w:left w:val="none" w:sz="0" w:space="0" w:color="auto"/>
                <w:bottom w:val="none" w:sz="0" w:space="0" w:color="auto"/>
                <w:right w:val="none" w:sz="0" w:space="0" w:color="auto"/>
              </w:divBdr>
            </w:div>
            <w:div w:id="1400788795">
              <w:marLeft w:val="0"/>
              <w:marRight w:val="0"/>
              <w:marTop w:val="0"/>
              <w:marBottom w:val="0"/>
              <w:divBdr>
                <w:top w:val="none" w:sz="0" w:space="0" w:color="auto"/>
                <w:left w:val="none" w:sz="0" w:space="0" w:color="auto"/>
                <w:bottom w:val="none" w:sz="0" w:space="0" w:color="auto"/>
                <w:right w:val="none" w:sz="0" w:space="0" w:color="auto"/>
              </w:divBdr>
            </w:div>
            <w:div w:id="1428192504">
              <w:marLeft w:val="0"/>
              <w:marRight w:val="0"/>
              <w:marTop w:val="0"/>
              <w:marBottom w:val="0"/>
              <w:divBdr>
                <w:top w:val="none" w:sz="0" w:space="0" w:color="auto"/>
                <w:left w:val="none" w:sz="0" w:space="0" w:color="auto"/>
                <w:bottom w:val="none" w:sz="0" w:space="0" w:color="auto"/>
                <w:right w:val="none" w:sz="0" w:space="0" w:color="auto"/>
              </w:divBdr>
            </w:div>
            <w:div w:id="1574580150">
              <w:marLeft w:val="0"/>
              <w:marRight w:val="0"/>
              <w:marTop w:val="0"/>
              <w:marBottom w:val="0"/>
              <w:divBdr>
                <w:top w:val="none" w:sz="0" w:space="0" w:color="auto"/>
                <w:left w:val="none" w:sz="0" w:space="0" w:color="auto"/>
                <w:bottom w:val="none" w:sz="0" w:space="0" w:color="auto"/>
                <w:right w:val="none" w:sz="0" w:space="0" w:color="auto"/>
              </w:divBdr>
            </w:div>
            <w:div w:id="1606619578">
              <w:marLeft w:val="0"/>
              <w:marRight w:val="0"/>
              <w:marTop w:val="0"/>
              <w:marBottom w:val="0"/>
              <w:divBdr>
                <w:top w:val="none" w:sz="0" w:space="0" w:color="auto"/>
                <w:left w:val="none" w:sz="0" w:space="0" w:color="auto"/>
                <w:bottom w:val="none" w:sz="0" w:space="0" w:color="auto"/>
                <w:right w:val="none" w:sz="0" w:space="0" w:color="auto"/>
              </w:divBdr>
            </w:div>
            <w:div w:id="1702583285">
              <w:marLeft w:val="0"/>
              <w:marRight w:val="0"/>
              <w:marTop w:val="0"/>
              <w:marBottom w:val="0"/>
              <w:divBdr>
                <w:top w:val="none" w:sz="0" w:space="0" w:color="auto"/>
                <w:left w:val="none" w:sz="0" w:space="0" w:color="auto"/>
                <w:bottom w:val="none" w:sz="0" w:space="0" w:color="auto"/>
                <w:right w:val="none" w:sz="0" w:space="0" w:color="auto"/>
              </w:divBdr>
            </w:div>
            <w:div w:id="1737164713">
              <w:marLeft w:val="0"/>
              <w:marRight w:val="0"/>
              <w:marTop w:val="0"/>
              <w:marBottom w:val="0"/>
              <w:divBdr>
                <w:top w:val="none" w:sz="0" w:space="0" w:color="auto"/>
                <w:left w:val="none" w:sz="0" w:space="0" w:color="auto"/>
                <w:bottom w:val="none" w:sz="0" w:space="0" w:color="auto"/>
                <w:right w:val="none" w:sz="0" w:space="0" w:color="auto"/>
              </w:divBdr>
            </w:div>
            <w:div w:id="1874685004">
              <w:marLeft w:val="0"/>
              <w:marRight w:val="0"/>
              <w:marTop w:val="0"/>
              <w:marBottom w:val="0"/>
              <w:divBdr>
                <w:top w:val="none" w:sz="0" w:space="0" w:color="auto"/>
                <w:left w:val="none" w:sz="0" w:space="0" w:color="auto"/>
                <w:bottom w:val="none" w:sz="0" w:space="0" w:color="auto"/>
                <w:right w:val="none" w:sz="0" w:space="0" w:color="auto"/>
              </w:divBdr>
            </w:div>
            <w:div w:id="1876766818">
              <w:marLeft w:val="0"/>
              <w:marRight w:val="0"/>
              <w:marTop w:val="0"/>
              <w:marBottom w:val="0"/>
              <w:divBdr>
                <w:top w:val="none" w:sz="0" w:space="0" w:color="auto"/>
                <w:left w:val="none" w:sz="0" w:space="0" w:color="auto"/>
                <w:bottom w:val="none" w:sz="0" w:space="0" w:color="auto"/>
                <w:right w:val="none" w:sz="0" w:space="0" w:color="auto"/>
              </w:divBdr>
            </w:div>
            <w:div w:id="1962103910">
              <w:marLeft w:val="0"/>
              <w:marRight w:val="0"/>
              <w:marTop w:val="0"/>
              <w:marBottom w:val="0"/>
              <w:divBdr>
                <w:top w:val="none" w:sz="0" w:space="0" w:color="auto"/>
                <w:left w:val="none" w:sz="0" w:space="0" w:color="auto"/>
                <w:bottom w:val="none" w:sz="0" w:space="0" w:color="auto"/>
                <w:right w:val="none" w:sz="0" w:space="0" w:color="auto"/>
              </w:divBdr>
            </w:div>
            <w:div w:id="1968854931">
              <w:marLeft w:val="0"/>
              <w:marRight w:val="0"/>
              <w:marTop w:val="0"/>
              <w:marBottom w:val="0"/>
              <w:divBdr>
                <w:top w:val="none" w:sz="0" w:space="0" w:color="auto"/>
                <w:left w:val="none" w:sz="0" w:space="0" w:color="auto"/>
                <w:bottom w:val="none" w:sz="0" w:space="0" w:color="auto"/>
                <w:right w:val="none" w:sz="0" w:space="0" w:color="auto"/>
              </w:divBdr>
            </w:div>
            <w:div w:id="206598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5696">
      <w:bodyDiv w:val="1"/>
      <w:marLeft w:val="0"/>
      <w:marRight w:val="0"/>
      <w:marTop w:val="0"/>
      <w:marBottom w:val="0"/>
      <w:divBdr>
        <w:top w:val="none" w:sz="0" w:space="0" w:color="auto"/>
        <w:left w:val="none" w:sz="0" w:space="0" w:color="auto"/>
        <w:bottom w:val="none" w:sz="0" w:space="0" w:color="auto"/>
        <w:right w:val="none" w:sz="0" w:space="0" w:color="auto"/>
      </w:divBdr>
      <w:divsChild>
        <w:div w:id="399255727">
          <w:marLeft w:val="0"/>
          <w:marRight w:val="0"/>
          <w:marTop w:val="0"/>
          <w:marBottom w:val="0"/>
          <w:divBdr>
            <w:top w:val="none" w:sz="0" w:space="0" w:color="auto"/>
            <w:left w:val="none" w:sz="0" w:space="0" w:color="auto"/>
            <w:bottom w:val="none" w:sz="0" w:space="0" w:color="auto"/>
            <w:right w:val="none" w:sz="0" w:space="0" w:color="auto"/>
          </w:divBdr>
          <w:divsChild>
            <w:div w:id="16346788">
              <w:marLeft w:val="0"/>
              <w:marRight w:val="0"/>
              <w:marTop w:val="0"/>
              <w:marBottom w:val="0"/>
              <w:divBdr>
                <w:top w:val="none" w:sz="0" w:space="0" w:color="auto"/>
                <w:left w:val="none" w:sz="0" w:space="0" w:color="auto"/>
                <w:bottom w:val="none" w:sz="0" w:space="0" w:color="auto"/>
                <w:right w:val="none" w:sz="0" w:space="0" w:color="auto"/>
              </w:divBdr>
            </w:div>
            <w:div w:id="45615751">
              <w:marLeft w:val="0"/>
              <w:marRight w:val="0"/>
              <w:marTop w:val="0"/>
              <w:marBottom w:val="0"/>
              <w:divBdr>
                <w:top w:val="none" w:sz="0" w:space="0" w:color="auto"/>
                <w:left w:val="none" w:sz="0" w:space="0" w:color="auto"/>
                <w:bottom w:val="none" w:sz="0" w:space="0" w:color="auto"/>
                <w:right w:val="none" w:sz="0" w:space="0" w:color="auto"/>
              </w:divBdr>
            </w:div>
            <w:div w:id="60449957">
              <w:marLeft w:val="0"/>
              <w:marRight w:val="0"/>
              <w:marTop w:val="0"/>
              <w:marBottom w:val="0"/>
              <w:divBdr>
                <w:top w:val="none" w:sz="0" w:space="0" w:color="auto"/>
                <w:left w:val="none" w:sz="0" w:space="0" w:color="auto"/>
                <w:bottom w:val="none" w:sz="0" w:space="0" w:color="auto"/>
                <w:right w:val="none" w:sz="0" w:space="0" w:color="auto"/>
              </w:divBdr>
            </w:div>
            <w:div w:id="120417387">
              <w:marLeft w:val="0"/>
              <w:marRight w:val="0"/>
              <w:marTop w:val="0"/>
              <w:marBottom w:val="0"/>
              <w:divBdr>
                <w:top w:val="none" w:sz="0" w:space="0" w:color="auto"/>
                <w:left w:val="none" w:sz="0" w:space="0" w:color="auto"/>
                <w:bottom w:val="none" w:sz="0" w:space="0" w:color="auto"/>
                <w:right w:val="none" w:sz="0" w:space="0" w:color="auto"/>
              </w:divBdr>
            </w:div>
            <w:div w:id="264769609">
              <w:marLeft w:val="0"/>
              <w:marRight w:val="0"/>
              <w:marTop w:val="0"/>
              <w:marBottom w:val="0"/>
              <w:divBdr>
                <w:top w:val="none" w:sz="0" w:space="0" w:color="auto"/>
                <w:left w:val="none" w:sz="0" w:space="0" w:color="auto"/>
                <w:bottom w:val="none" w:sz="0" w:space="0" w:color="auto"/>
                <w:right w:val="none" w:sz="0" w:space="0" w:color="auto"/>
              </w:divBdr>
            </w:div>
            <w:div w:id="274947723">
              <w:marLeft w:val="0"/>
              <w:marRight w:val="0"/>
              <w:marTop w:val="0"/>
              <w:marBottom w:val="0"/>
              <w:divBdr>
                <w:top w:val="none" w:sz="0" w:space="0" w:color="auto"/>
                <w:left w:val="none" w:sz="0" w:space="0" w:color="auto"/>
                <w:bottom w:val="none" w:sz="0" w:space="0" w:color="auto"/>
                <w:right w:val="none" w:sz="0" w:space="0" w:color="auto"/>
              </w:divBdr>
            </w:div>
            <w:div w:id="393822874">
              <w:marLeft w:val="0"/>
              <w:marRight w:val="0"/>
              <w:marTop w:val="0"/>
              <w:marBottom w:val="0"/>
              <w:divBdr>
                <w:top w:val="none" w:sz="0" w:space="0" w:color="auto"/>
                <w:left w:val="none" w:sz="0" w:space="0" w:color="auto"/>
                <w:bottom w:val="none" w:sz="0" w:space="0" w:color="auto"/>
                <w:right w:val="none" w:sz="0" w:space="0" w:color="auto"/>
              </w:divBdr>
            </w:div>
            <w:div w:id="406998218">
              <w:marLeft w:val="0"/>
              <w:marRight w:val="0"/>
              <w:marTop w:val="0"/>
              <w:marBottom w:val="0"/>
              <w:divBdr>
                <w:top w:val="none" w:sz="0" w:space="0" w:color="auto"/>
                <w:left w:val="none" w:sz="0" w:space="0" w:color="auto"/>
                <w:bottom w:val="none" w:sz="0" w:space="0" w:color="auto"/>
                <w:right w:val="none" w:sz="0" w:space="0" w:color="auto"/>
              </w:divBdr>
            </w:div>
            <w:div w:id="448092324">
              <w:marLeft w:val="0"/>
              <w:marRight w:val="0"/>
              <w:marTop w:val="0"/>
              <w:marBottom w:val="0"/>
              <w:divBdr>
                <w:top w:val="none" w:sz="0" w:space="0" w:color="auto"/>
                <w:left w:val="none" w:sz="0" w:space="0" w:color="auto"/>
                <w:bottom w:val="none" w:sz="0" w:space="0" w:color="auto"/>
                <w:right w:val="none" w:sz="0" w:space="0" w:color="auto"/>
              </w:divBdr>
            </w:div>
            <w:div w:id="559360982">
              <w:marLeft w:val="0"/>
              <w:marRight w:val="0"/>
              <w:marTop w:val="0"/>
              <w:marBottom w:val="0"/>
              <w:divBdr>
                <w:top w:val="none" w:sz="0" w:space="0" w:color="auto"/>
                <w:left w:val="none" w:sz="0" w:space="0" w:color="auto"/>
                <w:bottom w:val="none" w:sz="0" w:space="0" w:color="auto"/>
                <w:right w:val="none" w:sz="0" w:space="0" w:color="auto"/>
              </w:divBdr>
            </w:div>
            <w:div w:id="828912094">
              <w:marLeft w:val="0"/>
              <w:marRight w:val="0"/>
              <w:marTop w:val="0"/>
              <w:marBottom w:val="0"/>
              <w:divBdr>
                <w:top w:val="none" w:sz="0" w:space="0" w:color="auto"/>
                <w:left w:val="none" w:sz="0" w:space="0" w:color="auto"/>
                <w:bottom w:val="none" w:sz="0" w:space="0" w:color="auto"/>
                <w:right w:val="none" w:sz="0" w:space="0" w:color="auto"/>
              </w:divBdr>
            </w:div>
            <w:div w:id="836192421">
              <w:marLeft w:val="0"/>
              <w:marRight w:val="0"/>
              <w:marTop w:val="0"/>
              <w:marBottom w:val="0"/>
              <w:divBdr>
                <w:top w:val="none" w:sz="0" w:space="0" w:color="auto"/>
                <w:left w:val="none" w:sz="0" w:space="0" w:color="auto"/>
                <w:bottom w:val="none" w:sz="0" w:space="0" w:color="auto"/>
                <w:right w:val="none" w:sz="0" w:space="0" w:color="auto"/>
              </w:divBdr>
            </w:div>
            <w:div w:id="848567366">
              <w:marLeft w:val="0"/>
              <w:marRight w:val="0"/>
              <w:marTop w:val="0"/>
              <w:marBottom w:val="0"/>
              <w:divBdr>
                <w:top w:val="none" w:sz="0" w:space="0" w:color="auto"/>
                <w:left w:val="none" w:sz="0" w:space="0" w:color="auto"/>
                <w:bottom w:val="none" w:sz="0" w:space="0" w:color="auto"/>
                <w:right w:val="none" w:sz="0" w:space="0" w:color="auto"/>
              </w:divBdr>
            </w:div>
            <w:div w:id="897282163">
              <w:marLeft w:val="0"/>
              <w:marRight w:val="0"/>
              <w:marTop w:val="0"/>
              <w:marBottom w:val="0"/>
              <w:divBdr>
                <w:top w:val="none" w:sz="0" w:space="0" w:color="auto"/>
                <w:left w:val="none" w:sz="0" w:space="0" w:color="auto"/>
                <w:bottom w:val="none" w:sz="0" w:space="0" w:color="auto"/>
                <w:right w:val="none" w:sz="0" w:space="0" w:color="auto"/>
              </w:divBdr>
            </w:div>
            <w:div w:id="909122547">
              <w:marLeft w:val="0"/>
              <w:marRight w:val="0"/>
              <w:marTop w:val="0"/>
              <w:marBottom w:val="0"/>
              <w:divBdr>
                <w:top w:val="none" w:sz="0" w:space="0" w:color="auto"/>
                <w:left w:val="none" w:sz="0" w:space="0" w:color="auto"/>
                <w:bottom w:val="none" w:sz="0" w:space="0" w:color="auto"/>
                <w:right w:val="none" w:sz="0" w:space="0" w:color="auto"/>
              </w:divBdr>
            </w:div>
            <w:div w:id="934675241">
              <w:marLeft w:val="0"/>
              <w:marRight w:val="0"/>
              <w:marTop w:val="0"/>
              <w:marBottom w:val="0"/>
              <w:divBdr>
                <w:top w:val="none" w:sz="0" w:space="0" w:color="auto"/>
                <w:left w:val="none" w:sz="0" w:space="0" w:color="auto"/>
                <w:bottom w:val="none" w:sz="0" w:space="0" w:color="auto"/>
                <w:right w:val="none" w:sz="0" w:space="0" w:color="auto"/>
              </w:divBdr>
            </w:div>
            <w:div w:id="1013653331">
              <w:marLeft w:val="0"/>
              <w:marRight w:val="0"/>
              <w:marTop w:val="0"/>
              <w:marBottom w:val="0"/>
              <w:divBdr>
                <w:top w:val="none" w:sz="0" w:space="0" w:color="auto"/>
                <w:left w:val="none" w:sz="0" w:space="0" w:color="auto"/>
                <w:bottom w:val="none" w:sz="0" w:space="0" w:color="auto"/>
                <w:right w:val="none" w:sz="0" w:space="0" w:color="auto"/>
              </w:divBdr>
            </w:div>
            <w:div w:id="1103264462">
              <w:marLeft w:val="0"/>
              <w:marRight w:val="0"/>
              <w:marTop w:val="0"/>
              <w:marBottom w:val="0"/>
              <w:divBdr>
                <w:top w:val="none" w:sz="0" w:space="0" w:color="auto"/>
                <w:left w:val="none" w:sz="0" w:space="0" w:color="auto"/>
                <w:bottom w:val="none" w:sz="0" w:space="0" w:color="auto"/>
                <w:right w:val="none" w:sz="0" w:space="0" w:color="auto"/>
              </w:divBdr>
            </w:div>
            <w:div w:id="1263417377">
              <w:marLeft w:val="0"/>
              <w:marRight w:val="0"/>
              <w:marTop w:val="0"/>
              <w:marBottom w:val="0"/>
              <w:divBdr>
                <w:top w:val="none" w:sz="0" w:space="0" w:color="auto"/>
                <w:left w:val="none" w:sz="0" w:space="0" w:color="auto"/>
                <w:bottom w:val="none" w:sz="0" w:space="0" w:color="auto"/>
                <w:right w:val="none" w:sz="0" w:space="0" w:color="auto"/>
              </w:divBdr>
            </w:div>
            <w:div w:id="1310554884">
              <w:marLeft w:val="0"/>
              <w:marRight w:val="0"/>
              <w:marTop w:val="0"/>
              <w:marBottom w:val="0"/>
              <w:divBdr>
                <w:top w:val="none" w:sz="0" w:space="0" w:color="auto"/>
                <w:left w:val="none" w:sz="0" w:space="0" w:color="auto"/>
                <w:bottom w:val="none" w:sz="0" w:space="0" w:color="auto"/>
                <w:right w:val="none" w:sz="0" w:space="0" w:color="auto"/>
              </w:divBdr>
            </w:div>
            <w:div w:id="1536651425">
              <w:marLeft w:val="0"/>
              <w:marRight w:val="0"/>
              <w:marTop w:val="0"/>
              <w:marBottom w:val="0"/>
              <w:divBdr>
                <w:top w:val="none" w:sz="0" w:space="0" w:color="auto"/>
                <w:left w:val="none" w:sz="0" w:space="0" w:color="auto"/>
                <w:bottom w:val="none" w:sz="0" w:space="0" w:color="auto"/>
                <w:right w:val="none" w:sz="0" w:space="0" w:color="auto"/>
              </w:divBdr>
            </w:div>
            <w:div w:id="1638533309">
              <w:marLeft w:val="0"/>
              <w:marRight w:val="0"/>
              <w:marTop w:val="0"/>
              <w:marBottom w:val="0"/>
              <w:divBdr>
                <w:top w:val="none" w:sz="0" w:space="0" w:color="auto"/>
                <w:left w:val="none" w:sz="0" w:space="0" w:color="auto"/>
                <w:bottom w:val="none" w:sz="0" w:space="0" w:color="auto"/>
                <w:right w:val="none" w:sz="0" w:space="0" w:color="auto"/>
              </w:divBdr>
            </w:div>
            <w:div w:id="1646199418">
              <w:marLeft w:val="0"/>
              <w:marRight w:val="0"/>
              <w:marTop w:val="0"/>
              <w:marBottom w:val="0"/>
              <w:divBdr>
                <w:top w:val="none" w:sz="0" w:space="0" w:color="auto"/>
                <w:left w:val="none" w:sz="0" w:space="0" w:color="auto"/>
                <w:bottom w:val="none" w:sz="0" w:space="0" w:color="auto"/>
                <w:right w:val="none" w:sz="0" w:space="0" w:color="auto"/>
              </w:divBdr>
            </w:div>
            <w:div w:id="1726560404">
              <w:marLeft w:val="0"/>
              <w:marRight w:val="0"/>
              <w:marTop w:val="0"/>
              <w:marBottom w:val="0"/>
              <w:divBdr>
                <w:top w:val="none" w:sz="0" w:space="0" w:color="auto"/>
                <w:left w:val="none" w:sz="0" w:space="0" w:color="auto"/>
                <w:bottom w:val="none" w:sz="0" w:space="0" w:color="auto"/>
                <w:right w:val="none" w:sz="0" w:space="0" w:color="auto"/>
              </w:divBdr>
            </w:div>
            <w:div w:id="1813911584">
              <w:marLeft w:val="0"/>
              <w:marRight w:val="0"/>
              <w:marTop w:val="0"/>
              <w:marBottom w:val="0"/>
              <w:divBdr>
                <w:top w:val="none" w:sz="0" w:space="0" w:color="auto"/>
                <w:left w:val="none" w:sz="0" w:space="0" w:color="auto"/>
                <w:bottom w:val="none" w:sz="0" w:space="0" w:color="auto"/>
                <w:right w:val="none" w:sz="0" w:space="0" w:color="auto"/>
              </w:divBdr>
            </w:div>
            <w:div w:id="1827940417">
              <w:marLeft w:val="0"/>
              <w:marRight w:val="0"/>
              <w:marTop w:val="0"/>
              <w:marBottom w:val="0"/>
              <w:divBdr>
                <w:top w:val="none" w:sz="0" w:space="0" w:color="auto"/>
                <w:left w:val="none" w:sz="0" w:space="0" w:color="auto"/>
                <w:bottom w:val="none" w:sz="0" w:space="0" w:color="auto"/>
                <w:right w:val="none" w:sz="0" w:space="0" w:color="auto"/>
              </w:divBdr>
            </w:div>
            <w:div w:id="1850216847">
              <w:marLeft w:val="0"/>
              <w:marRight w:val="0"/>
              <w:marTop w:val="0"/>
              <w:marBottom w:val="0"/>
              <w:divBdr>
                <w:top w:val="none" w:sz="0" w:space="0" w:color="auto"/>
                <w:left w:val="none" w:sz="0" w:space="0" w:color="auto"/>
                <w:bottom w:val="none" w:sz="0" w:space="0" w:color="auto"/>
                <w:right w:val="none" w:sz="0" w:space="0" w:color="auto"/>
              </w:divBdr>
            </w:div>
            <w:div w:id="1910576420">
              <w:marLeft w:val="0"/>
              <w:marRight w:val="0"/>
              <w:marTop w:val="0"/>
              <w:marBottom w:val="0"/>
              <w:divBdr>
                <w:top w:val="none" w:sz="0" w:space="0" w:color="auto"/>
                <w:left w:val="none" w:sz="0" w:space="0" w:color="auto"/>
                <w:bottom w:val="none" w:sz="0" w:space="0" w:color="auto"/>
                <w:right w:val="none" w:sz="0" w:space="0" w:color="auto"/>
              </w:divBdr>
            </w:div>
            <w:div w:id="1954433553">
              <w:marLeft w:val="0"/>
              <w:marRight w:val="0"/>
              <w:marTop w:val="0"/>
              <w:marBottom w:val="0"/>
              <w:divBdr>
                <w:top w:val="none" w:sz="0" w:space="0" w:color="auto"/>
                <w:left w:val="none" w:sz="0" w:space="0" w:color="auto"/>
                <w:bottom w:val="none" w:sz="0" w:space="0" w:color="auto"/>
                <w:right w:val="none" w:sz="0" w:space="0" w:color="auto"/>
              </w:divBdr>
            </w:div>
            <w:div w:id="21206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6165">
      <w:bodyDiv w:val="1"/>
      <w:marLeft w:val="0"/>
      <w:marRight w:val="0"/>
      <w:marTop w:val="0"/>
      <w:marBottom w:val="0"/>
      <w:divBdr>
        <w:top w:val="none" w:sz="0" w:space="0" w:color="auto"/>
        <w:left w:val="none" w:sz="0" w:space="0" w:color="auto"/>
        <w:bottom w:val="none" w:sz="0" w:space="0" w:color="auto"/>
        <w:right w:val="none" w:sz="0" w:space="0" w:color="auto"/>
      </w:divBdr>
      <w:divsChild>
        <w:div w:id="1918903644">
          <w:marLeft w:val="0"/>
          <w:marRight w:val="0"/>
          <w:marTop w:val="0"/>
          <w:marBottom w:val="0"/>
          <w:divBdr>
            <w:top w:val="none" w:sz="0" w:space="0" w:color="auto"/>
            <w:left w:val="none" w:sz="0" w:space="0" w:color="auto"/>
            <w:bottom w:val="none" w:sz="0" w:space="0" w:color="auto"/>
            <w:right w:val="none" w:sz="0" w:space="0" w:color="auto"/>
          </w:divBdr>
          <w:divsChild>
            <w:div w:id="21706482">
              <w:marLeft w:val="0"/>
              <w:marRight w:val="0"/>
              <w:marTop w:val="0"/>
              <w:marBottom w:val="0"/>
              <w:divBdr>
                <w:top w:val="none" w:sz="0" w:space="0" w:color="auto"/>
                <w:left w:val="none" w:sz="0" w:space="0" w:color="auto"/>
                <w:bottom w:val="none" w:sz="0" w:space="0" w:color="auto"/>
                <w:right w:val="none" w:sz="0" w:space="0" w:color="auto"/>
              </w:divBdr>
            </w:div>
            <w:div w:id="74590511">
              <w:marLeft w:val="0"/>
              <w:marRight w:val="0"/>
              <w:marTop w:val="0"/>
              <w:marBottom w:val="0"/>
              <w:divBdr>
                <w:top w:val="none" w:sz="0" w:space="0" w:color="auto"/>
                <w:left w:val="none" w:sz="0" w:space="0" w:color="auto"/>
                <w:bottom w:val="none" w:sz="0" w:space="0" w:color="auto"/>
                <w:right w:val="none" w:sz="0" w:space="0" w:color="auto"/>
              </w:divBdr>
            </w:div>
            <w:div w:id="134371293">
              <w:marLeft w:val="0"/>
              <w:marRight w:val="0"/>
              <w:marTop w:val="0"/>
              <w:marBottom w:val="0"/>
              <w:divBdr>
                <w:top w:val="none" w:sz="0" w:space="0" w:color="auto"/>
                <w:left w:val="none" w:sz="0" w:space="0" w:color="auto"/>
                <w:bottom w:val="none" w:sz="0" w:space="0" w:color="auto"/>
                <w:right w:val="none" w:sz="0" w:space="0" w:color="auto"/>
              </w:divBdr>
            </w:div>
            <w:div w:id="203905216">
              <w:marLeft w:val="0"/>
              <w:marRight w:val="0"/>
              <w:marTop w:val="0"/>
              <w:marBottom w:val="0"/>
              <w:divBdr>
                <w:top w:val="none" w:sz="0" w:space="0" w:color="auto"/>
                <w:left w:val="none" w:sz="0" w:space="0" w:color="auto"/>
                <w:bottom w:val="none" w:sz="0" w:space="0" w:color="auto"/>
                <w:right w:val="none" w:sz="0" w:space="0" w:color="auto"/>
              </w:divBdr>
            </w:div>
            <w:div w:id="246040431">
              <w:marLeft w:val="0"/>
              <w:marRight w:val="0"/>
              <w:marTop w:val="0"/>
              <w:marBottom w:val="0"/>
              <w:divBdr>
                <w:top w:val="none" w:sz="0" w:space="0" w:color="auto"/>
                <w:left w:val="none" w:sz="0" w:space="0" w:color="auto"/>
                <w:bottom w:val="none" w:sz="0" w:space="0" w:color="auto"/>
                <w:right w:val="none" w:sz="0" w:space="0" w:color="auto"/>
              </w:divBdr>
            </w:div>
            <w:div w:id="352851524">
              <w:marLeft w:val="0"/>
              <w:marRight w:val="0"/>
              <w:marTop w:val="0"/>
              <w:marBottom w:val="0"/>
              <w:divBdr>
                <w:top w:val="none" w:sz="0" w:space="0" w:color="auto"/>
                <w:left w:val="none" w:sz="0" w:space="0" w:color="auto"/>
                <w:bottom w:val="none" w:sz="0" w:space="0" w:color="auto"/>
                <w:right w:val="none" w:sz="0" w:space="0" w:color="auto"/>
              </w:divBdr>
            </w:div>
            <w:div w:id="370228838">
              <w:marLeft w:val="0"/>
              <w:marRight w:val="0"/>
              <w:marTop w:val="0"/>
              <w:marBottom w:val="0"/>
              <w:divBdr>
                <w:top w:val="none" w:sz="0" w:space="0" w:color="auto"/>
                <w:left w:val="none" w:sz="0" w:space="0" w:color="auto"/>
                <w:bottom w:val="none" w:sz="0" w:space="0" w:color="auto"/>
                <w:right w:val="none" w:sz="0" w:space="0" w:color="auto"/>
              </w:divBdr>
            </w:div>
            <w:div w:id="380129379">
              <w:marLeft w:val="0"/>
              <w:marRight w:val="0"/>
              <w:marTop w:val="0"/>
              <w:marBottom w:val="0"/>
              <w:divBdr>
                <w:top w:val="none" w:sz="0" w:space="0" w:color="auto"/>
                <w:left w:val="none" w:sz="0" w:space="0" w:color="auto"/>
                <w:bottom w:val="none" w:sz="0" w:space="0" w:color="auto"/>
                <w:right w:val="none" w:sz="0" w:space="0" w:color="auto"/>
              </w:divBdr>
            </w:div>
            <w:div w:id="400032104">
              <w:marLeft w:val="0"/>
              <w:marRight w:val="0"/>
              <w:marTop w:val="0"/>
              <w:marBottom w:val="0"/>
              <w:divBdr>
                <w:top w:val="none" w:sz="0" w:space="0" w:color="auto"/>
                <w:left w:val="none" w:sz="0" w:space="0" w:color="auto"/>
                <w:bottom w:val="none" w:sz="0" w:space="0" w:color="auto"/>
                <w:right w:val="none" w:sz="0" w:space="0" w:color="auto"/>
              </w:divBdr>
            </w:div>
            <w:div w:id="456532940">
              <w:marLeft w:val="0"/>
              <w:marRight w:val="0"/>
              <w:marTop w:val="0"/>
              <w:marBottom w:val="0"/>
              <w:divBdr>
                <w:top w:val="none" w:sz="0" w:space="0" w:color="auto"/>
                <w:left w:val="none" w:sz="0" w:space="0" w:color="auto"/>
                <w:bottom w:val="none" w:sz="0" w:space="0" w:color="auto"/>
                <w:right w:val="none" w:sz="0" w:space="0" w:color="auto"/>
              </w:divBdr>
            </w:div>
            <w:div w:id="616059635">
              <w:marLeft w:val="0"/>
              <w:marRight w:val="0"/>
              <w:marTop w:val="0"/>
              <w:marBottom w:val="0"/>
              <w:divBdr>
                <w:top w:val="none" w:sz="0" w:space="0" w:color="auto"/>
                <w:left w:val="none" w:sz="0" w:space="0" w:color="auto"/>
                <w:bottom w:val="none" w:sz="0" w:space="0" w:color="auto"/>
                <w:right w:val="none" w:sz="0" w:space="0" w:color="auto"/>
              </w:divBdr>
            </w:div>
            <w:div w:id="637960128">
              <w:marLeft w:val="0"/>
              <w:marRight w:val="0"/>
              <w:marTop w:val="0"/>
              <w:marBottom w:val="0"/>
              <w:divBdr>
                <w:top w:val="none" w:sz="0" w:space="0" w:color="auto"/>
                <w:left w:val="none" w:sz="0" w:space="0" w:color="auto"/>
                <w:bottom w:val="none" w:sz="0" w:space="0" w:color="auto"/>
                <w:right w:val="none" w:sz="0" w:space="0" w:color="auto"/>
              </w:divBdr>
            </w:div>
            <w:div w:id="779376946">
              <w:marLeft w:val="0"/>
              <w:marRight w:val="0"/>
              <w:marTop w:val="0"/>
              <w:marBottom w:val="0"/>
              <w:divBdr>
                <w:top w:val="none" w:sz="0" w:space="0" w:color="auto"/>
                <w:left w:val="none" w:sz="0" w:space="0" w:color="auto"/>
                <w:bottom w:val="none" w:sz="0" w:space="0" w:color="auto"/>
                <w:right w:val="none" w:sz="0" w:space="0" w:color="auto"/>
              </w:divBdr>
            </w:div>
            <w:div w:id="859318859">
              <w:marLeft w:val="0"/>
              <w:marRight w:val="0"/>
              <w:marTop w:val="0"/>
              <w:marBottom w:val="0"/>
              <w:divBdr>
                <w:top w:val="none" w:sz="0" w:space="0" w:color="auto"/>
                <w:left w:val="none" w:sz="0" w:space="0" w:color="auto"/>
                <w:bottom w:val="none" w:sz="0" w:space="0" w:color="auto"/>
                <w:right w:val="none" w:sz="0" w:space="0" w:color="auto"/>
              </w:divBdr>
            </w:div>
            <w:div w:id="932009742">
              <w:marLeft w:val="0"/>
              <w:marRight w:val="0"/>
              <w:marTop w:val="0"/>
              <w:marBottom w:val="0"/>
              <w:divBdr>
                <w:top w:val="none" w:sz="0" w:space="0" w:color="auto"/>
                <w:left w:val="none" w:sz="0" w:space="0" w:color="auto"/>
                <w:bottom w:val="none" w:sz="0" w:space="0" w:color="auto"/>
                <w:right w:val="none" w:sz="0" w:space="0" w:color="auto"/>
              </w:divBdr>
            </w:div>
            <w:div w:id="1255166325">
              <w:marLeft w:val="0"/>
              <w:marRight w:val="0"/>
              <w:marTop w:val="0"/>
              <w:marBottom w:val="0"/>
              <w:divBdr>
                <w:top w:val="none" w:sz="0" w:space="0" w:color="auto"/>
                <w:left w:val="none" w:sz="0" w:space="0" w:color="auto"/>
                <w:bottom w:val="none" w:sz="0" w:space="0" w:color="auto"/>
                <w:right w:val="none" w:sz="0" w:space="0" w:color="auto"/>
              </w:divBdr>
            </w:div>
            <w:div w:id="1282953284">
              <w:marLeft w:val="0"/>
              <w:marRight w:val="0"/>
              <w:marTop w:val="0"/>
              <w:marBottom w:val="0"/>
              <w:divBdr>
                <w:top w:val="none" w:sz="0" w:space="0" w:color="auto"/>
                <w:left w:val="none" w:sz="0" w:space="0" w:color="auto"/>
                <w:bottom w:val="none" w:sz="0" w:space="0" w:color="auto"/>
                <w:right w:val="none" w:sz="0" w:space="0" w:color="auto"/>
              </w:divBdr>
            </w:div>
            <w:div w:id="1319919640">
              <w:marLeft w:val="0"/>
              <w:marRight w:val="0"/>
              <w:marTop w:val="0"/>
              <w:marBottom w:val="0"/>
              <w:divBdr>
                <w:top w:val="none" w:sz="0" w:space="0" w:color="auto"/>
                <w:left w:val="none" w:sz="0" w:space="0" w:color="auto"/>
                <w:bottom w:val="none" w:sz="0" w:space="0" w:color="auto"/>
                <w:right w:val="none" w:sz="0" w:space="0" w:color="auto"/>
              </w:divBdr>
            </w:div>
            <w:div w:id="1354460246">
              <w:marLeft w:val="0"/>
              <w:marRight w:val="0"/>
              <w:marTop w:val="0"/>
              <w:marBottom w:val="0"/>
              <w:divBdr>
                <w:top w:val="none" w:sz="0" w:space="0" w:color="auto"/>
                <w:left w:val="none" w:sz="0" w:space="0" w:color="auto"/>
                <w:bottom w:val="none" w:sz="0" w:space="0" w:color="auto"/>
                <w:right w:val="none" w:sz="0" w:space="0" w:color="auto"/>
              </w:divBdr>
            </w:div>
            <w:div w:id="1357659180">
              <w:marLeft w:val="0"/>
              <w:marRight w:val="0"/>
              <w:marTop w:val="0"/>
              <w:marBottom w:val="0"/>
              <w:divBdr>
                <w:top w:val="none" w:sz="0" w:space="0" w:color="auto"/>
                <w:left w:val="none" w:sz="0" w:space="0" w:color="auto"/>
                <w:bottom w:val="none" w:sz="0" w:space="0" w:color="auto"/>
                <w:right w:val="none" w:sz="0" w:space="0" w:color="auto"/>
              </w:divBdr>
            </w:div>
            <w:div w:id="1383869188">
              <w:marLeft w:val="0"/>
              <w:marRight w:val="0"/>
              <w:marTop w:val="0"/>
              <w:marBottom w:val="0"/>
              <w:divBdr>
                <w:top w:val="none" w:sz="0" w:space="0" w:color="auto"/>
                <w:left w:val="none" w:sz="0" w:space="0" w:color="auto"/>
                <w:bottom w:val="none" w:sz="0" w:space="0" w:color="auto"/>
                <w:right w:val="none" w:sz="0" w:space="0" w:color="auto"/>
              </w:divBdr>
            </w:div>
            <w:div w:id="1389954685">
              <w:marLeft w:val="0"/>
              <w:marRight w:val="0"/>
              <w:marTop w:val="0"/>
              <w:marBottom w:val="0"/>
              <w:divBdr>
                <w:top w:val="none" w:sz="0" w:space="0" w:color="auto"/>
                <w:left w:val="none" w:sz="0" w:space="0" w:color="auto"/>
                <w:bottom w:val="none" w:sz="0" w:space="0" w:color="auto"/>
                <w:right w:val="none" w:sz="0" w:space="0" w:color="auto"/>
              </w:divBdr>
            </w:div>
            <w:div w:id="1531719938">
              <w:marLeft w:val="0"/>
              <w:marRight w:val="0"/>
              <w:marTop w:val="0"/>
              <w:marBottom w:val="0"/>
              <w:divBdr>
                <w:top w:val="none" w:sz="0" w:space="0" w:color="auto"/>
                <w:left w:val="none" w:sz="0" w:space="0" w:color="auto"/>
                <w:bottom w:val="none" w:sz="0" w:space="0" w:color="auto"/>
                <w:right w:val="none" w:sz="0" w:space="0" w:color="auto"/>
              </w:divBdr>
            </w:div>
            <w:div w:id="1532065579">
              <w:marLeft w:val="0"/>
              <w:marRight w:val="0"/>
              <w:marTop w:val="0"/>
              <w:marBottom w:val="0"/>
              <w:divBdr>
                <w:top w:val="none" w:sz="0" w:space="0" w:color="auto"/>
                <w:left w:val="none" w:sz="0" w:space="0" w:color="auto"/>
                <w:bottom w:val="none" w:sz="0" w:space="0" w:color="auto"/>
                <w:right w:val="none" w:sz="0" w:space="0" w:color="auto"/>
              </w:divBdr>
            </w:div>
            <w:div w:id="1565221673">
              <w:marLeft w:val="0"/>
              <w:marRight w:val="0"/>
              <w:marTop w:val="0"/>
              <w:marBottom w:val="0"/>
              <w:divBdr>
                <w:top w:val="none" w:sz="0" w:space="0" w:color="auto"/>
                <w:left w:val="none" w:sz="0" w:space="0" w:color="auto"/>
                <w:bottom w:val="none" w:sz="0" w:space="0" w:color="auto"/>
                <w:right w:val="none" w:sz="0" w:space="0" w:color="auto"/>
              </w:divBdr>
            </w:div>
            <w:div w:id="1667898117">
              <w:marLeft w:val="0"/>
              <w:marRight w:val="0"/>
              <w:marTop w:val="0"/>
              <w:marBottom w:val="0"/>
              <w:divBdr>
                <w:top w:val="none" w:sz="0" w:space="0" w:color="auto"/>
                <w:left w:val="none" w:sz="0" w:space="0" w:color="auto"/>
                <w:bottom w:val="none" w:sz="0" w:space="0" w:color="auto"/>
                <w:right w:val="none" w:sz="0" w:space="0" w:color="auto"/>
              </w:divBdr>
            </w:div>
            <w:div w:id="1799453775">
              <w:marLeft w:val="0"/>
              <w:marRight w:val="0"/>
              <w:marTop w:val="0"/>
              <w:marBottom w:val="0"/>
              <w:divBdr>
                <w:top w:val="none" w:sz="0" w:space="0" w:color="auto"/>
                <w:left w:val="none" w:sz="0" w:space="0" w:color="auto"/>
                <w:bottom w:val="none" w:sz="0" w:space="0" w:color="auto"/>
                <w:right w:val="none" w:sz="0" w:space="0" w:color="auto"/>
              </w:divBdr>
            </w:div>
            <w:div w:id="1849756803">
              <w:marLeft w:val="0"/>
              <w:marRight w:val="0"/>
              <w:marTop w:val="0"/>
              <w:marBottom w:val="0"/>
              <w:divBdr>
                <w:top w:val="none" w:sz="0" w:space="0" w:color="auto"/>
                <w:left w:val="none" w:sz="0" w:space="0" w:color="auto"/>
                <w:bottom w:val="none" w:sz="0" w:space="0" w:color="auto"/>
                <w:right w:val="none" w:sz="0" w:space="0" w:color="auto"/>
              </w:divBdr>
            </w:div>
            <w:div w:id="1860044155">
              <w:marLeft w:val="0"/>
              <w:marRight w:val="0"/>
              <w:marTop w:val="0"/>
              <w:marBottom w:val="0"/>
              <w:divBdr>
                <w:top w:val="none" w:sz="0" w:space="0" w:color="auto"/>
                <w:left w:val="none" w:sz="0" w:space="0" w:color="auto"/>
                <w:bottom w:val="none" w:sz="0" w:space="0" w:color="auto"/>
                <w:right w:val="none" w:sz="0" w:space="0" w:color="auto"/>
              </w:divBdr>
            </w:div>
            <w:div w:id="1874421993">
              <w:marLeft w:val="0"/>
              <w:marRight w:val="0"/>
              <w:marTop w:val="0"/>
              <w:marBottom w:val="0"/>
              <w:divBdr>
                <w:top w:val="none" w:sz="0" w:space="0" w:color="auto"/>
                <w:left w:val="none" w:sz="0" w:space="0" w:color="auto"/>
                <w:bottom w:val="none" w:sz="0" w:space="0" w:color="auto"/>
                <w:right w:val="none" w:sz="0" w:space="0" w:color="auto"/>
              </w:divBdr>
            </w:div>
            <w:div w:id="1885827270">
              <w:marLeft w:val="0"/>
              <w:marRight w:val="0"/>
              <w:marTop w:val="0"/>
              <w:marBottom w:val="0"/>
              <w:divBdr>
                <w:top w:val="none" w:sz="0" w:space="0" w:color="auto"/>
                <w:left w:val="none" w:sz="0" w:space="0" w:color="auto"/>
                <w:bottom w:val="none" w:sz="0" w:space="0" w:color="auto"/>
                <w:right w:val="none" w:sz="0" w:space="0" w:color="auto"/>
              </w:divBdr>
            </w:div>
            <w:div w:id="1924728189">
              <w:marLeft w:val="0"/>
              <w:marRight w:val="0"/>
              <w:marTop w:val="0"/>
              <w:marBottom w:val="0"/>
              <w:divBdr>
                <w:top w:val="none" w:sz="0" w:space="0" w:color="auto"/>
                <w:left w:val="none" w:sz="0" w:space="0" w:color="auto"/>
                <w:bottom w:val="none" w:sz="0" w:space="0" w:color="auto"/>
                <w:right w:val="none" w:sz="0" w:space="0" w:color="auto"/>
              </w:divBdr>
            </w:div>
            <w:div w:id="1974555916">
              <w:marLeft w:val="0"/>
              <w:marRight w:val="0"/>
              <w:marTop w:val="0"/>
              <w:marBottom w:val="0"/>
              <w:divBdr>
                <w:top w:val="none" w:sz="0" w:space="0" w:color="auto"/>
                <w:left w:val="none" w:sz="0" w:space="0" w:color="auto"/>
                <w:bottom w:val="none" w:sz="0" w:space="0" w:color="auto"/>
                <w:right w:val="none" w:sz="0" w:space="0" w:color="auto"/>
              </w:divBdr>
            </w:div>
            <w:div w:id="20183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69073">
      <w:bodyDiv w:val="1"/>
      <w:marLeft w:val="0"/>
      <w:marRight w:val="0"/>
      <w:marTop w:val="0"/>
      <w:marBottom w:val="0"/>
      <w:divBdr>
        <w:top w:val="none" w:sz="0" w:space="0" w:color="auto"/>
        <w:left w:val="none" w:sz="0" w:space="0" w:color="auto"/>
        <w:bottom w:val="none" w:sz="0" w:space="0" w:color="auto"/>
        <w:right w:val="none" w:sz="0" w:space="0" w:color="auto"/>
      </w:divBdr>
      <w:divsChild>
        <w:div w:id="150753238">
          <w:marLeft w:val="0"/>
          <w:marRight w:val="0"/>
          <w:marTop w:val="0"/>
          <w:marBottom w:val="0"/>
          <w:divBdr>
            <w:top w:val="none" w:sz="0" w:space="0" w:color="auto"/>
            <w:left w:val="none" w:sz="0" w:space="0" w:color="auto"/>
            <w:bottom w:val="none" w:sz="0" w:space="0" w:color="auto"/>
            <w:right w:val="none" w:sz="0" w:space="0" w:color="auto"/>
          </w:divBdr>
          <w:divsChild>
            <w:div w:id="76692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4627">
      <w:bodyDiv w:val="1"/>
      <w:marLeft w:val="0"/>
      <w:marRight w:val="0"/>
      <w:marTop w:val="0"/>
      <w:marBottom w:val="0"/>
      <w:divBdr>
        <w:top w:val="none" w:sz="0" w:space="0" w:color="auto"/>
        <w:left w:val="none" w:sz="0" w:space="0" w:color="auto"/>
        <w:bottom w:val="none" w:sz="0" w:space="0" w:color="auto"/>
        <w:right w:val="none" w:sz="0" w:space="0" w:color="auto"/>
      </w:divBdr>
      <w:divsChild>
        <w:div w:id="800809363">
          <w:marLeft w:val="0"/>
          <w:marRight w:val="0"/>
          <w:marTop w:val="0"/>
          <w:marBottom w:val="0"/>
          <w:divBdr>
            <w:top w:val="none" w:sz="0" w:space="0" w:color="auto"/>
            <w:left w:val="none" w:sz="0" w:space="0" w:color="auto"/>
            <w:bottom w:val="none" w:sz="0" w:space="0" w:color="auto"/>
            <w:right w:val="none" w:sz="0" w:space="0" w:color="auto"/>
          </w:divBdr>
          <w:divsChild>
            <w:div w:id="11148752">
              <w:marLeft w:val="0"/>
              <w:marRight w:val="0"/>
              <w:marTop w:val="0"/>
              <w:marBottom w:val="0"/>
              <w:divBdr>
                <w:top w:val="none" w:sz="0" w:space="0" w:color="auto"/>
                <w:left w:val="none" w:sz="0" w:space="0" w:color="auto"/>
                <w:bottom w:val="none" w:sz="0" w:space="0" w:color="auto"/>
                <w:right w:val="none" w:sz="0" w:space="0" w:color="auto"/>
              </w:divBdr>
            </w:div>
            <w:div w:id="24059502">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35859843">
              <w:marLeft w:val="0"/>
              <w:marRight w:val="0"/>
              <w:marTop w:val="0"/>
              <w:marBottom w:val="0"/>
              <w:divBdr>
                <w:top w:val="none" w:sz="0" w:space="0" w:color="auto"/>
                <w:left w:val="none" w:sz="0" w:space="0" w:color="auto"/>
                <w:bottom w:val="none" w:sz="0" w:space="0" w:color="auto"/>
                <w:right w:val="none" w:sz="0" w:space="0" w:color="auto"/>
              </w:divBdr>
            </w:div>
            <w:div w:id="72970599">
              <w:marLeft w:val="0"/>
              <w:marRight w:val="0"/>
              <w:marTop w:val="0"/>
              <w:marBottom w:val="0"/>
              <w:divBdr>
                <w:top w:val="none" w:sz="0" w:space="0" w:color="auto"/>
                <w:left w:val="none" w:sz="0" w:space="0" w:color="auto"/>
                <w:bottom w:val="none" w:sz="0" w:space="0" w:color="auto"/>
                <w:right w:val="none" w:sz="0" w:space="0" w:color="auto"/>
              </w:divBdr>
            </w:div>
            <w:div w:id="76096091">
              <w:marLeft w:val="0"/>
              <w:marRight w:val="0"/>
              <w:marTop w:val="0"/>
              <w:marBottom w:val="0"/>
              <w:divBdr>
                <w:top w:val="none" w:sz="0" w:space="0" w:color="auto"/>
                <w:left w:val="none" w:sz="0" w:space="0" w:color="auto"/>
                <w:bottom w:val="none" w:sz="0" w:space="0" w:color="auto"/>
                <w:right w:val="none" w:sz="0" w:space="0" w:color="auto"/>
              </w:divBdr>
            </w:div>
            <w:div w:id="78795753">
              <w:marLeft w:val="0"/>
              <w:marRight w:val="0"/>
              <w:marTop w:val="0"/>
              <w:marBottom w:val="0"/>
              <w:divBdr>
                <w:top w:val="none" w:sz="0" w:space="0" w:color="auto"/>
                <w:left w:val="none" w:sz="0" w:space="0" w:color="auto"/>
                <w:bottom w:val="none" w:sz="0" w:space="0" w:color="auto"/>
                <w:right w:val="none" w:sz="0" w:space="0" w:color="auto"/>
              </w:divBdr>
            </w:div>
            <w:div w:id="79915579">
              <w:marLeft w:val="0"/>
              <w:marRight w:val="0"/>
              <w:marTop w:val="0"/>
              <w:marBottom w:val="0"/>
              <w:divBdr>
                <w:top w:val="none" w:sz="0" w:space="0" w:color="auto"/>
                <w:left w:val="none" w:sz="0" w:space="0" w:color="auto"/>
                <w:bottom w:val="none" w:sz="0" w:space="0" w:color="auto"/>
                <w:right w:val="none" w:sz="0" w:space="0" w:color="auto"/>
              </w:divBdr>
            </w:div>
            <w:div w:id="85032420">
              <w:marLeft w:val="0"/>
              <w:marRight w:val="0"/>
              <w:marTop w:val="0"/>
              <w:marBottom w:val="0"/>
              <w:divBdr>
                <w:top w:val="none" w:sz="0" w:space="0" w:color="auto"/>
                <w:left w:val="none" w:sz="0" w:space="0" w:color="auto"/>
                <w:bottom w:val="none" w:sz="0" w:space="0" w:color="auto"/>
                <w:right w:val="none" w:sz="0" w:space="0" w:color="auto"/>
              </w:divBdr>
            </w:div>
            <w:div w:id="86199130">
              <w:marLeft w:val="0"/>
              <w:marRight w:val="0"/>
              <w:marTop w:val="0"/>
              <w:marBottom w:val="0"/>
              <w:divBdr>
                <w:top w:val="none" w:sz="0" w:space="0" w:color="auto"/>
                <w:left w:val="none" w:sz="0" w:space="0" w:color="auto"/>
                <w:bottom w:val="none" w:sz="0" w:space="0" w:color="auto"/>
                <w:right w:val="none" w:sz="0" w:space="0" w:color="auto"/>
              </w:divBdr>
            </w:div>
            <w:div w:id="87652874">
              <w:marLeft w:val="0"/>
              <w:marRight w:val="0"/>
              <w:marTop w:val="0"/>
              <w:marBottom w:val="0"/>
              <w:divBdr>
                <w:top w:val="none" w:sz="0" w:space="0" w:color="auto"/>
                <w:left w:val="none" w:sz="0" w:space="0" w:color="auto"/>
                <w:bottom w:val="none" w:sz="0" w:space="0" w:color="auto"/>
                <w:right w:val="none" w:sz="0" w:space="0" w:color="auto"/>
              </w:divBdr>
            </w:div>
            <w:div w:id="92284863">
              <w:marLeft w:val="0"/>
              <w:marRight w:val="0"/>
              <w:marTop w:val="0"/>
              <w:marBottom w:val="0"/>
              <w:divBdr>
                <w:top w:val="none" w:sz="0" w:space="0" w:color="auto"/>
                <w:left w:val="none" w:sz="0" w:space="0" w:color="auto"/>
                <w:bottom w:val="none" w:sz="0" w:space="0" w:color="auto"/>
                <w:right w:val="none" w:sz="0" w:space="0" w:color="auto"/>
              </w:divBdr>
            </w:div>
            <w:div w:id="96868855">
              <w:marLeft w:val="0"/>
              <w:marRight w:val="0"/>
              <w:marTop w:val="0"/>
              <w:marBottom w:val="0"/>
              <w:divBdr>
                <w:top w:val="none" w:sz="0" w:space="0" w:color="auto"/>
                <w:left w:val="none" w:sz="0" w:space="0" w:color="auto"/>
                <w:bottom w:val="none" w:sz="0" w:space="0" w:color="auto"/>
                <w:right w:val="none" w:sz="0" w:space="0" w:color="auto"/>
              </w:divBdr>
            </w:div>
            <w:div w:id="100300065">
              <w:marLeft w:val="0"/>
              <w:marRight w:val="0"/>
              <w:marTop w:val="0"/>
              <w:marBottom w:val="0"/>
              <w:divBdr>
                <w:top w:val="none" w:sz="0" w:space="0" w:color="auto"/>
                <w:left w:val="none" w:sz="0" w:space="0" w:color="auto"/>
                <w:bottom w:val="none" w:sz="0" w:space="0" w:color="auto"/>
                <w:right w:val="none" w:sz="0" w:space="0" w:color="auto"/>
              </w:divBdr>
            </w:div>
            <w:div w:id="108207039">
              <w:marLeft w:val="0"/>
              <w:marRight w:val="0"/>
              <w:marTop w:val="0"/>
              <w:marBottom w:val="0"/>
              <w:divBdr>
                <w:top w:val="none" w:sz="0" w:space="0" w:color="auto"/>
                <w:left w:val="none" w:sz="0" w:space="0" w:color="auto"/>
                <w:bottom w:val="none" w:sz="0" w:space="0" w:color="auto"/>
                <w:right w:val="none" w:sz="0" w:space="0" w:color="auto"/>
              </w:divBdr>
            </w:div>
            <w:div w:id="111437111">
              <w:marLeft w:val="0"/>
              <w:marRight w:val="0"/>
              <w:marTop w:val="0"/>
              <w:marBottom w:val="0"/>
              <w:divBdr>
                <w:top w:val="none" w:sz="0" w:space="0" w:color="auto"/>
                <w:left w:val="none" w:sz="0" w:space="0" w:color="auto"/>
                <w:bottom w:val="none" w:sz="0" w:space="0" w:color="auto"/>
                <w:right w:val="none" w:sz="0" w:space="0" w:color="auto"/>
              </w:divBdr>
            </w:div>
            <w:div w:id="111748981">
              <w:marLeft w:val="0"/>
              <w:marRight w:val="0"/>
              <w:marTop w:val="0"/>
              <w:marBottom w:val="0"/>
              <w:divBdr>
                <w:top w:val="none" w:sz="0" w:space="0" w:color="auto"/>
                <w:left w:val="none" w:sz="0" w:space="0" w:color="auto"/>
                <w:bottom w:val="none" w:sz="0" w:space="0" w:color="auto"/>
                <w:right w:val="none" w:sz="0" w:space="0" w:color="auto"/>
              </w:divBdr>
            </w:div>
            <w:div w:id="118691404">
              <w:marLeft w:val="0"/>
              <w:marRight w:val="0"/>
              <w:marTop w:val="0"/>
              <w:marBottom w:val="0"/>
              <w:divBdr>
                <w:top w:val="none" w:sz="0" w:space="0" w:color="auto"/>
                <w:left w:val="none" w:sz="0" w:space="0" w:color="auto"/>
                <w:bottom w:val="none" w:sz="0" w:space="0" w:color="auto"/>
                <w:right w:val="none" w:sz="0" w:space="0" w:color="auto"/>
              </w:divBdr>
            </w:div>
            <w:div w:id="125663263">
              <w:marLeft w:val="0"/>
              <w:marRight w:val="0"/>
              <w:marTop w:val="0"/>
              <w:marBottom w:val="0"/>
              <w:divBdr>
                <w:top w:val="none" w:sz="0" w:space="0" w:color="auto"/>
                <w:left w:val="none" w:sz="0" w:space="0" w:color="auto"/>
                <w:bottom w:val="none" w:sz="0" w:space="0" w:color="auto"/>
                <w:right w:val="none" w:sz="0" w:space="0" w:color="auto"/>
              </w:divBdr>
            </w:div>
            <w:div w:id="128130683">
              <w:marLeft w:val="0"/>
              <w:marRight w:val="0"/>
              <w:marTop w:val="0"/>
              <w:marBottom w:val="0"/>
              <w:divBdr>
                <w:top w:val="none" w:sz="0" w:space="0" w:color="auto"/>
                <w:left w:val="none" w:sz="0" w:space="0" w:color="auto"/>
                <w:bottom w:val="none" w:sz="0" w:space="0" w:color="auto"/>
                <w:right w:val="none" w:sz="0" w:space="0" w:color="auto"/>
              </w:divBdr>
            </w:div>
            <w:div w:id="130095870">
              <w:marLeft w:val="0"/>
              <w:marRight w:val="0"/>
              <w:marTop w:val="0"/>
              <w:marBottom w:val="0"/>
              <w:divBdr>
                <w:top w:val="none" w:sz="0" w:space="0" w:color="auto"/>
                <w:left w:val="none" w:sz="0" w:space="0" w:color="auto"/>
                <w:bottom w:val="none" w:sz="0" w:space="0" w:color="auto"/>
                <w:right w:val="none" w:sz="0" w:space="0" w:color="auto"/>
              </w:divBdr>
            </w:div>
            <w:div w:id="136534240">
              <w:marLeft w:val="0"/>
              <w:marRight w:val="0"/>
              <w:marTop w:val="0"/>
              <w:marBottom w:val="0"/>
              <w:divBdr>
                <w:top w:val="none" w:sz="0" w:space="0" w:color="auto"/>
                <w:left w:val="none" w:sz="0" w:space="0" w:color="auto"/>
                <w:bottom w:val="none" w:sz="0" w:space="0" w:color="auto"/>
                <w:right w:val="none" w:sz="0" w:space="0" w:color="auto"/>
              </w:divBdr>
            </w:div>
            <w:div w:id="154498344">
              <w:marLeft w:val="0"/>
              <w:marRight w:val="0"/>
              <w:marTop w:val="0"/>
              <w:marBottom w:val="0"/>
              <w:divBdr>
                <w:top w:val="none" w:sz="0" w:space="0" w:color="auto"/>
                <w:left w:val="none" w:sz="0" w:space="0" w:color="auto"/>
                <w:bottom w:val="none" w:sz="0" w:space="0" w:color="auto"/>
                <w:right w:val="none" w:sz="0" w:space="0" w:color="auto"/>
              </w:divBdr>
            </w:div>
            <w:div w:id="163016865">
              <w:marLeft w:val="0"/>
              <w:marRight w:val="0"/>
              <w:marTop w:val="0"/>
              <w:marBottom w:val="0"/>
              <w:divBdr>
                <w:top w:val="none" w:sz="0" w:space="0" w:color="auto"/>
                <w:left w:val="none" w:sz="0" w:space="0" w:color="auto"/>
                <w:bottom w:val="none" w:sz="0" w:space="0" w:color="auto"/>
                <w:right w:val="none" w:sz="0" w:space="0" w:color="auto"/>
              </w:divBdr>
            </w:div>
            <w:div w:id="186335888">
              <w:marLeft w:val="0"/>
              <w:marRight w:val="0"/>
              <w:marTop w:val="0"/>
              <w:marBottom w:val="0"/>
              <w:divBdr>
                <w:top w:val="none" w:sz="0" w:space="0" w:color="auto"/>
                <w:left w:val="none" w:sz="0" w:space="0" w:color="auto"/>
                <w:bottom w:val="none" w:sz="0" w:space="0" w:color="auto"/>
                <w:right w:val="none" w:sz="0" w:space="0" w:color="auto"/>
              </w:divBdr>
            </w:div>
            <w:div w:id="204760808">
              <w:marLeft w:val="0"/>
              <w:marRight w:val="0"/>
              <w:marTop w:val="0"/>
              <w:marBottom w:val="0"/>
              <w:divBdr>
                <w:top w:val="none" w:sz="0" w:space="0" w:color="auto"/>
                <w:left w:val="none" w:sz="0" w:space="0" w:color="auto"/>
                <w:bottom w:val="none" w:sz="0" w:space="0" w:color="auto"/>
                <w:right w:val="none" w:sz="0" w:space="0" w:color="auto"/>
              </w:divBdr>
            </w:div>
            <w:div w:id="213272098">
              <w:marLeft w:val="0"/>
              <w:marRight w:val="0"/>
              <w:marTop w:val="0"/>
              <w:marBottom w:val="0"/>
              <w:divBdr>
                <w:top w:val="none" w:sz="0" w:space="0" w:color="auto"/>
                <w:left w:val="none" w:sz="0" w:space="0" w:color="auto"/>
                <w:bottom w:val="none" w:sz="0" w:space="0" w:color="auto"/>
                <w:right w:val="none" w:sz="0" w:space="0" w:color="auto"/>
              </w:divBdr>
            </w:div>
            <w:div w:id="220407382">
              <w:marLeft w:val="0"/>
              <w:marRight w:val="0"/>
              <w:marTop w:val="0"/>
              <w:marBottom w:val="0"/>
              <w:divBdr>
                <w:top w:val="none" w:sz="0" w:space="0" w:color="auto"/>
                <w:left w:val="none" w:sz="0" w:space="0" w:color="auto"/>
                <w:bottom w:val="none" w:sz="0" w:space="0" w:color="auto"/>
                <w:right w:val="none" w:sz="0" w:space="0" w:color="auto"/>
              </w:divBdr>
            </w:div>
            <w:div w:id="224146629">
              <w:marLeft w:val="0"/>
              <w:marRight w:val="0"/>
              <w:marTop w:val="0"/>
              <w:marBottom w:val="0"/>
              <w:divBdr>
                <w:top w:val="none" w:sz="0" w:space="0" w:color="auto"/>
                <w:left w:val="none" w:sz="0" w:space="0" w:color="auto"/>
                <w:bottom w:val="none" w:sz="0" w:space="0" w:color="auto"/>
                <w:right w:val="none" w:sz="0" w:space="0" w:color="auto"/>
              </w:divBdr>
            </w:div>
            <w:div w:id="233515675">
              <w:marLeft w:val="0"/>
              <w:marRight w:val="0"/>
              <w:marTop w:val="0"/>
              <w:marBottom w:val="0"/>
              <w:divBdr>
                <w:top w:val="none" w:sz="0" w:space="0" w:color="auto"/>
                <w:left w:val="none" w:sz="0" w:space="0" w:color="auto"/>
                <w:bottom w:val="none" w:sz="0" w:space="0" w:color="auto"/>
                <w:right w:val="none" w:sz="0" w:space="0" w:color="auto"/>
              </w:divBdr>
            </w:div>
            <w:div w:id="239757600">
              <w:marLeft w:val="0"/>
              <w:marRight w:val="0"/>
              <w:marTop w:val="0"/>
              <w:marBottom w:val="0"/>
              <w:divBdr>
                <w:top w:val="none" w:sz="0" w:space="0" w:color="auto"/>
                <w:left w:val="none" w:sz="0" w:space="0" w:color="auto"/>
                <w:bottom w:val="none" w:sz="0" w:space="0" w:color="auto"/>
                <w:right w:val="none" w:sz="0" w:space="0" w:color="auto"/>
              </w:divBdr>
            </w:div>
            <w:div w:id="244850531">
              <w:marLeft w:val="0"/>
              <w:marRight w:val="0"/>
              <w:marTop w:val="0"/>
              <w:marBottom w:val="0"/>
              <w:divBdr>
                <w:top w:val="none" w:sz="0" w:space="0" w:color="auto"/>
                <w:left w:val="none" w:sz="0" w:space="0" w:color="auto"/>
                <w:bottom w:val="none" w:sz="0" w:space="0" w:color="auto"/>
                <w:right w:val="none" w:sz="0" w:space="0" w:color="auto"/>
              </w:divBdr>
            </w:div>
            <w:div w:id="252739006">
              <w:marLeft w:val="0"/>
              <w:marRight w:val="0"/>
              <w:marTop w:val="0"/>
              <w:marBottom w:val="0"/>
              <w:divBdr>
                <w:top w:val="none" w:sz="0" w:space="0" w:color="auto"/>
                <w:left w:val="none" w:sz="0" w:space="0" w:color="auto"/>
                <w:bottom w:val="none" w:sz="0" w:space="0" w:color="auto"/>
                <w:right w:val="none" w:sz="0" w:space="0" w:color="auto"/>
              </w:divBdr>
            </w:div>
            <w:div w:id="253175802">
              <w:marLeft w:val="0"/>
              <w:marRight w:val="0"/>
              <w:marTop w:val="0"/>
              <w:marBottom w:val="0"/>
              <w:divBdr>
                <w:top w:val="none" w:sz="0" w:space="0" w:color="auto"/>
                <w:left w:val="none" w:sz="0" w:space="0" w:color="auto"/>
                <w:bottom w:val="none" w:sz="0" w:space="0" w:color="auto"/>
                <w:right w:val="none" w:sz="0" w:space="0" w:color="auto"/>
              </w:divBdr>
            </w:div>
            <w:div w:id="258343406">
              <w:marLeft w:val="0"/>
              <w:marRight w:val="0"/>
              <w:marTop w:val="0"/>
              <w:marBottom w:val="0"/>
              <w:divBdr>
                <w:top w:val="none" w:sz="0" w:space="0" w:color="auto"/>
                <w:left w:val="none" w:sz="0" w:space="0" w:color="auto"/>
                <w:bottom w:val="none" w:sz="0" w:space="0" w:color="auto"/>
                <w:right w:val="none" w:sz="0" w:space="0" w:color="auto"/>
              </w:divBdr>
            </w:div>
            <w:div w:id="262078592">
              <w:marLeft w:val="0"/>
              <w:marRight w:val="0"/>
              <w:marTop w:val="0"/>
              <w:marBottom w:val="0"/>
              <w:divBdr>
                <w:top w:val="none" w:sz="0" w:space="0" w:color="auto"/>
                <w:left w:val="none" w:sz="0" w:space="0" w:color="auto"/>
                <w:bottom w:val="none" w:sz="0" w:space="0" w:color="auto"/>
                <w:right w:val="none" w:sz="0" w:space="0" w:color="auto"/>
              </w:divBdr>
            </w:div>
            <w:div w:id="273103290">
              <w:marLeft w:val="0"/>
              <w:marRight w:val="0"/>
              <w:marTop w:val="0"/>
              <w:marBottom w:val="0"/>
              <w:divBdr>
                <w:top w:val="none" w:sz="0" w:space="0" w:color="auto"/>
                <w:left w:val="none" w:sz="0" w:space="0" w:color="auto"/>
                <w:bottom w:val="none" w:sz="0" w:space="0" w:color="auto"/>
                <w:right w:val="none" w:sz="0" w:space="0" w:color="auto"/>
              </w:divBdr>
            </w:div>
            <w:div w:id="279074471">
              <w:marLeft w:val="0"/>
              <w:marRight w:val="0"/>
              <w:marTop w:val="0"/>
              <w:marBottom w:val="0"/>
              <w:divBdr>
                <w:top w:val="none" w:sz="0" w:space="0" w:color="auto"/>
                <w:left w:val="none" w:sz="0" w:space="0" w:color="auto"/>
                <w:bottom w:val="none" w:sz="0" w:space="0" w:color="auto"/>
                <w:right w:val="none" w:sz="0" w:space="0" w:color="auto"/>
              </w:divBdr>
            </w:div>
            <w:div w:id="283779075">
              <w:marLeft w:val="0"/>
              <w:marRight w:val="0"/>
              <w:marTop w:val="0"/>
              <w:marBottom w:val="0"/>
              <w:divBdr>
                <w:top w:val="none" w:sz="0" w:space="0" w:color="auto"/>
                <w:left w:val="none" w:sz="0" w:space="0" w:color="auto"/>
                <w:bottom w:val="none" w:sz="0" w:space="0" w:color="auto"/>
                <w:right w:val="none" w:sz="0" w:space="0" w:color="auto"/>
              </w:divBdr>
            </w:div>
            <w:div w:id="290064671">
              <w:marLeft w:val="0"/>
              <w:marRight w:val="0"/>
              <w:marTop w:val="0"/>
              <w:marBottom w:val="0"/>
              <w:divBdr>
                <w:top w:val="none" w:sz="0" w:space="0" w:color="auto"/>
                <w:left w:val="none" w:sz="0" w:space="0" w:color="auto"/>
                <w:bottom w:val="none" w:sz="0" w:space="0" w:color="auto"/>
                <w:right w:val="none" w:sz="0" w:space="0" w:color="auto"/>
              </w:divBdr>
            </w:div>
            <w:div w:id="296837826">
              <w:marLeft w:val="0"/>
              <w:marRight w:val="0"/>
              <w:marTop w:val="0"/>
              <w:marBottom w:val="0"/>
              <w:divBdr>
                <w:top w:val="none" w:sz="0" w:space="0" w:color="auto"/>
                <w:left w:val="none" w:sz="0" w:space="0" w:color="auto"/>
                <w:bottom w:val="none" w:sz="0" w:space="0" w:color="auto"/>
                <w:right w:val="none" w:sz="0" w:space="0" w:color="auto"/>
              </w:divBdr>
            </w:div>
            <w:div w:id="311178543">
              <w:marLeft w:val="0"/>
              <w:marRight w:val="0"/>
              <w:marTop w:val="0"/>
              <w:marBottom w:val="0"/>
              <w:divBdr>
                <w:top w:val="none" w:sz="0" w:space="0" w:color="auto"/>
                <w:left w:val="none" w:sz="0" w:space="0" w:color="auto"/>
                <w:bottom w:val="none" w:sz="0" w:space="0" w:color="auto"/>
                <w:right w:val="none" w:sz="0" w:space="0" w:color="auto"/>
              </w:divBdr>
            </w:div>
            <w:div w:id="359666065">
              <w:marLeft w:val="0"/>
              <w:marRight w:val="0"/>
              <w:marTop w:val="0"/>
              <w:marBottom w:val="0"/>
              <w:divBdr>
                <w:top w:val="none" w:sz="0" w:space="0" w:color="auto"/>
                <w:left w:val="none" w:sz="0" w:space="0" w:color="auto"/>
                <w:bottom w:val="none" w:sz="0" w:space="0" w:color="auto"/>
                <w:right w:val="none" w:sz="0" w:space="0" w:color="auto"/>
              </w:divBdr>
            </w:div>
            <w:div w:id="367729045">
              <w:marLeft w:val="0"/>
              <w:marRight w:val="0"/>
              <w:marTop w:val="0"/>
              <w:marBottom w:val="0"/>
              <w:divBdr>
                <w:top w:val="none" w:sz="0" w:space="0" w:color="auto"/>
                <w:left w:val="none" w:sz="0" w:space="0" w:color="auto"/>
                <w:bottom w:val="none" w:sz="0" w:space="0" w:color="auto"/>
                <w:right w:val="none" w:sz="0" w:space="0" w:color="auto"/>
              </w:divBdr>
            </w:div>
            <w:div w:id="381104090">
              <w:marLeft w:val="0"/>
              <w:marRight w:val="0"/>
              <w:marTop w:val="0"/>
              <w:marBottom w:val="0"/>
              <w:divBdr>
                <w:top w:val="none" w:sz="0" w:space="0" w:color="auto"/>
                <w:left w:val="none" w:sz="0" w:space="0" w:color="auto"/>
                <w:bottom w:val="none" w:sz="0" w:space="0" w:color="auto"/>
                <w:right w:val="none" w:sz="0" w:space="0" w:color="auto"/>
              </w:divBdr>
            </w:div>
            <w:div w:id="398483389">
              <w:marLeft w:val="0"/>
              <w:marRight w:val="0"/>
              <w:marTop w:val="0"/>
              <w:marBottom w:val="0"/>
              <w:divBdr>
                <w:top w:val="none" w:sz="0" w:space="0" w:color="auto"/>
                <w:left w:val="none" w:sz="0" w:space="0" w:color="auto"/>
                <w:bottom w:val="none" w:sz="0" w:space="0" w:color="auto"/>
                <w:right w:val="none" w:sz="0" w:space="0" w:color="auto"/>
              </w:divBdr>
            </w:div>
            <w:div w:id="400638394">
              <w:marLeft w:val="0"/>
              <w:marRight w:val="0"/>
              <w:marTop w:val="0"/>
              <w:marBottom w:val="0"/>
              <w:divBdr>
                <w:top w:val="none" w:sz="0" w:space="0" w:color="auto"/>
                <w:left w:val="none" w:sz="0" w:space="0" w:color="auto"/>
                <w:bottom w:val="none" w:sz="0" w:space="0" w:color="auto"/>
                <w:right w:val="none" w:sz="0" w:space="0" w:color="auto"/>
              </w:divBdr>
            </w:div>
            <w:div w:id="405301588">
              <w:marLeft w:val="0"/>
              <w:marRight w:val="0"/>
              <w:marTop w:val="0"/>
              <w:marBottom w:val="0"/>
              <w:divBdr>
                <w:top w:val="none" w:sz="0" w:space="0" w:color="auto"/>
                <w:left w:val="none" w:sz="0" w:space="0" w:color="auto"/>
                <w:bottom w:val="none" w:sz="0" w:space="0" w:color="auto"/>
                <w:right w:val="none" w:sz="0" w:space="0" w:color="auto"/>
              </w:divBdr>
            </w:div>
            <w:div w:id="410349426">
              <w:marLeft w:val="0"/>
              <w:marRight w:val="0"/>
              <w:marTop w:val="0"/>
              <w:marBottom w:val="0"/>
              <w:divBdr>
                <w:top w:val="none" w:sz="0" w:space="0" w:color="auto"/>
                <w:left w:val="none" w:sz="0" w:space="0" w:color="auto"/>
                <w:bottom w:val="none" w:sz="0" w:space="0" w:color="auto"/>
                <w:right w:val="none" w:sz="0" w:space="0" w:color="auto"/>
              </w:divBdr>
            </w:div>
            <w:div w:id="439420177">
              <w:marLeft w:val="0"/>
              <w:marRight w:val="0"/>
              <w:marTop w:val="0"/>
              <w:marBottom w:val="0"/>
              <w:divBdr>
                <w:top w:val="none" w:sz="0" w:space="0" w:color="auto"/>
                <w:left w:val="none" w:sz="0" w:space="0" w:color="auto"/>
                <w:bottom w:val="none" w:sz="0" w:space="0" w:color="auto"/>
                <w:right w:val="none" w:sz="0" w:space="0" w:color="auto"/>
              </w:divBdr>
            </w:div>
            <w:div w:id="461310864">
              <w:marLeft w:val="0"/>
              <w:marRight w:val="0"/>
              <w:marTop w:val="0"/>
              <w:marBottom w:val="0"/>
              <w:divBdr>
                <w:top w:val="none" w:sz="0" w:space="0" w:color="auto"/>
                <w:left w:val="none" w:sz="0" w:space="0" w:color="auto"/>
                <w:bottom w:val="none" w:sz="0" w:space="0" w:color="auto"/>
                <w:right w:val="none" w:sz="0" w:space="0" w:color="auto"/>
              </w:divBdr>
            </w:div>
            <w:div w:id="465469176">
              <w:marLeft w:val="0"/>
              <w:marRight w:val="0"/>
              <w:marTop w:val="0"/>
              <w:marBottom w:val="0"/>
              <w:divBdr>
                <w:top w:val="none" w:sz="0" w:space="0" w:color="auto"/>
                <w:left w:val="none" w:sz="0" w:space="0" w:color="auto"/>
                <w:bottom w:val="none" w:sz="0" w:space="0" w:color="auto"/>
                <w:right w:val="none" w:sz="0" w:space="0" w:color="auto"/>
              </w:divBdr>
            </w:div>
            <w:div w:id="466044624">
              <w:marLeft w:val="0"/>
              <w:marRight w:val="0"/>
              <w:marTop w:val="0"/>
              <w:marBottom w:val="0"/>
              <w:divBdr>
                <w:top w:val="none" w:sz="0" w:space="0" w:color="auto"/>
                <w:left w:val="none" w:sz="0" w:space="0" w:color="auto"/>
                <w:bottom w:val="none" w:sz="0" w:space="0" w:color="auto"/>
                <w:right w:val="none" w:sz="0" w:space="0" w:color="auto"/>
              </w:divBdr>
            </w:div>
            <w:div w:id="482503263">
              <w:marLeft w:val="0"/>
              <w:marRight w:val="0"/>
              <w:marTop w:val="0"/>
              <w:marBottom w:val="0"/>
              <w:divBdr>
                <w:top w:val="none" w:sz="0" w:space="0" w:color="auto"/>
                <w:left w:val="none" w:sz="0" w:space="0" w:color="auto"/>
                <w:bottom w:val="none" w:sz="0" w:space="0" w:color="auto"/>
                <w:right w:val="none" w:sz="0" w:space="0" w:color="auto"/>
              </w:divBdr>
            </w:div>
            <w:div w:id="491020988">
              <w:marLeft w:val="0"/>
              <w:marRight w:val="0"/>
              <w:marTop w:val="0"/>
              <w:marBottom w:val="0"/>
              <w:divBdr>
                <w:top w:val="none" w:sz="0" w:space="0" w:color="auto"/>
                <w:left w:val="none" w:sz="0" w:space="0" w:color="auto"/>
                <w:bottom w:val="none" w:sz="0" w:space="0" w:color="auto"/>
                <w:right w:val="none" w:sz="0" w:space="0" w:color="auto"/>
              </w:divBdr>
            </w:div>
            <w:div w:id="501358749">
              <w:marLeft w:val="0"/>
              <w:marRight w:val="0"/>
              <w:marTop w:val="0"/>
              <w:marBottom w:val="0"/>
              <w:divBdr>
                <w:top w:val="none" w:sz="0" w:space="0" w:color="auto"/>
                <w:left w:val="none" w:sz="0" w:space="0" w:color="auto"/>
                <w:bottom w:val="none" w:sz="0" w:space="0" w:color="auto"/>
                <w:right w:val="none" w:sz="0" w:space="0" w:color="auto"/>
              </w:divBdr>
            </w:div>
            <w:div w:id="509415923">
              <w:marLeft w:val="0"/>
              <w:marRight w:val="0"/>
              <w:marTop w:val="0"/>
              <w:marBottom w:val="0"/>
              <w:divBdr>
                <w:top w:val="none" w:sz="0" w:space="0" w:color="auto"/>
                <w:left w:val="none" w:sz="0" w:space="0" w:color="auto"/>
                <w:bottom w:val="none" w:sz="0" w:space="0" w:color="auto"/>
                <w:right w:val="none" w:sz="0" w:space="0" w:color="auto"/>
              </w:divBdr>
            </w:div>
            <w:div w:id="510414370">
              <w:marLeft w:val="0"/>
              <w:marRight w:val="0"/>
              <w:marTop w:val="0"/>
              <w:marBottom w:val="0"/>
              <w:divBdr>
                <w:top w:val="none" w:sz="0" w:space="0" w:color="auto"/>
                <w:left w:val="none" w:sz="0" w:space="0" w:color="auto"/>
                <w:bottom w:val="none" w:sz="0" w:space="0" w:color="auto"/>
                <w:right w:val="none" w:sz="0" w:space="0" w:color="auto"/>
              </w:divBdr>
            </w:div>
            <w:div w:id="514464020">
              <w:marLeft w:val="0"/>
              <w:marRight w:val="0"/>
              <w:marTop w:val="0"/>
              <w:marBottom w:val="0"/>
              <w:divBdr>
                <w:top w:val="none" w:sz="0" w:space="0" w:color="auto"/>
                <w:left w:val="none" w:sz="0" w:space="0" w:color="auto"/>
                <w:bottom w:val="none" w:sz="0" w:space="0" w:color="auto"/>
                <w:right w:val="none" w:sz="0" w:space="0" w:color="auto"/>
              </w:divBdr>
            </w:div>
            <w:div w:id="516768777">
              <w:marLeft w:val="0"/>
              <w:marRight w:val="0"/>
              <w:marTop w:val="0"/>
              <w:marBottom w:val="0"/>
              <w:divBdr>
                <w:top w:val="none" w:sz="0" w:space="0" w:color="auto"/>
                <w:left w:val="none" w:sz="0" w:space="0" w:color="auto"/>
                <w:bottom w:val="none" w:sz="0" w:space="0" w:color="auto"/>
                <w:right w:val="none" w:sz="0" w:space="0" w:color="auto"/>
              </w:divBdr>
            </w:div>
            <w:div w:id="522745305">
              <w:marLeft w:val="0"/>
              <w:marRight w:val="0"/>
              <w:marTop w:val="0"/>
              <w:marBottom w:val="0"/>
              <w:divBdr>
                <w:top w:val="none" w:sz="0" w:space="0" w:color="auto"/>
                <w:left w:val="none" w:sz="0" w:space="0" w:color="auto"/>
                <w:bottom w:val="none" w:sz="0" w:space="0" w:color="auto"/>
                <w:right w:val="none" w:sz="0" w:space="0" w:color="auto"/>
              </w:divBdr>
            </w:div>
            <w:div w:id="540939306">
              <w:marLeft w:val="0"/>
              <w:marRight w:val="0"/>
              <w:marTop w:val="0"/>
              <w:marBottom w:val="0"/>
              <w:divBdr>
                <w:top w:val="none" w:sz="0" w:space="0" w:color="auto"/>
                <w:left w:val="none" w:sz="0" w:space="0" w:color="auto"/>
                <w:bottom w:val="none" w:sz="0" w:space="0" w:color="auto"/>
                <w:right w:val="none" w:sz="0" w:space="0" w:color="auto"/>
              </w:divBdr>
            </w:div>
            <w:div w:id="570627132">
              <w:marLeft w:val="0"/>
              <w:marRight w:val="0"/>
              <w:marTop w:val="0"/>
              <w:marBottom w:val="0"/>
              <w:divBdr>
                <w:top w:val="none" w:sz="0" w:space="0" w:color="auto"/>
                <w:left w:val="none" w:sz="0" w:space="0" w:color="auto"/>
                <w:bottom w:val="none" w:sz="0" w:space="0" w:color="auto"/>
                <w:right w:val="none" w:sz="0" w:space="0" w:color="auto"/>
              </w:divBdr>
            </w:div>
            <w:div w:id="583219321">
              <w:marLeft w:val="0"/>
              <w:marRight w:val="0"/>
              <w:marTop w:val="0"/>
              <w:marBottom w:val="0"/>
              <w:divBdr>
                <w:top w:val="none" w:sz="0" w:space="0" w:color="auto"/>
                <w:left w:val="none" w:sz="0" w:space="0" w:color="auto"/>
                <w:bottom w:val="none" w:sz="0" w:space="0" w:color="auto"/>
                <w:right w:val="none" w:sz="0" w:space="0" w:color="auto"/>
              </w:divBdr>
            </w:div>
            <w:div w:id="583414180">
              <w:marLeft w:val="0"/>
              <w:marRight w:val="0"/>
              <w:marTop w:val="0"/>
              <w:marBottom w:val="0"/>
              <w:divBdr>
                <w:top w:val="none" w:sz="0" w:space="0" w:color="auto"/>
                <w:left w:val="none" w:sz="0" w:space="0" w:color="auto"/>
                <w:bottom w:val="none" w:sz="0" w:space="0" w:color="auto"/>
                <w:right w:val="none" w:sz="0" w:space="0" w:color="auto"/>
              </w:divBdr>
            </w:div>
            <w:div w:id="591940668">
              <w:marLeft w:val="0"/>
              <w:marRight w:val="0"/>
              <w:marTop w:val="0"/>
              <w:marBottom w:val="0"/>
              <w:divBdr>
                <w:top w:val="none" w:sz="0" w:space="0" w:color="auto"/>
                <w:left w:val="none" w:sz="0" w:space="0" w:color="auto"/>
                <w:bottom w:val="none" w:sz="0" w:space="0" w:color="auto"/>
                <w:right w:val="none" w:sz="0" w:space="0" w:color="auto"/>
              </w:divBdr>
            </w:div>
            <w:div w:id="652687212">
              <w:marLeft w:val="0"/>
              <w:marRight w:val="0"/>
              <w:marTop w:val="0"/>
              <w:marBottom w:val="0"/>
              <w:divBdr>
                <w:top w:val="none" w:sz="0" w:space="0" w:color="auto"/>
                <w:left w:val="none" w:sz="0" w:space="0" w:color="auto"/>
                <w:bottom w:val="none" w:sz="0" w:space="0" w:color="auto"/>
                <w:right w:val="none" w:sz="0" w:space="0" w:color="auto"/>
              </w:divBdr>
            </w:div>
            <w:div w:id="655569219">
              <w:marLeft w:val="0"/>
              <w:marRight w:val="0"/>
              <w:marTop w:val="0"/>
              <w:marBottom w:val="0"/>
              <w:divBdr>
                <w:top w:val="none" w:sz="0" w:space="0" w:color="auto"/>
                <w:left w:val="none" w:sz="0" w:space="0" w:color="auto"/>
                <w:bottom w:val="none" w:sz="0" w:space="0" w:color="auto"/>
                <w:right w:val="none" w:sz="0" w:space="0" w:color="auto"/>
              </w:divBdr>
            </w:div>
            <w:div w:id="662321119">
              <w:marLeft w:val="0"/>
              <w:marRight w:val="0"/>
              <w:marTop w:val="0"/>
              <w:marBottom w:val="0"/>
              <w:divBdr>
                <w:top w:val="none" w:sz="0" w:space="0" w:color="auto"/>
                <w:left w:val="none" w:sz="0" w:space="0" w:color="auto"/>
                <w:bottom w:val="none" w:sz="0" w:space="0" w:color="auto"/>
                <w:right w:val="none" w:sz="0" w:space="0" w:color="auto"/>
              </w:divBdr>
            </w:div>
            <w:div w:id="663511502">
              <w:marLeft w:val="0"/>
              <w:marRight w:val="0"/>
              <w:marTop w:val="0"/>
              <w:marBottom w:val="0"/>
              <w:divBdr>
                <w:top w:val="none" w:sz="0" w:space="0" w:color="auto"/>
                <w:left w:val="none" w:sz="0" w:space="0" w:color="auto"/>
                <w:bottom w:val="none" w:sz="0" w:space="0" w:color="auto"/>
                <w:right w:val="none" w:sz="0" w:space="0" w:color="auto"/>
              </w:divBdr>
            </w:div>
            <w:div w:id="669143030">
              <w:marLeft w:val="0"/>
              <w:marRight w:val="0"/>
              <w:marTop w:val="0"/>
              <w:marBottom w:val="0"/>
              <w:divBdr>
                <w:top w:val="none" w:sz="0" w:space="0" w:color="auto"/>
                <w:left w:val="none" w:sz="0" w:space="0" w:color="auto"/>
                <w:bottom w:val="none" w:sz="0" w:space="0" w:color="auto"/>
                <w:right w:val="none" w:sz="0" w:space="0" w:color="auto"/>
              </w:divBdr>
            </w:div>
            <w:div w:id="670377336">
              <w:marLeft w:val="0"/>
              <w:marRight w:val="0"/>
              <w:marTop w:val="0"/>
              <w:marBottom w:val="0"/>
              <w:divBdr>
                <w:top w:val="none" w:sz="0" w:space="0" w:color="auto"/>
                <w:left w:val="none" w:sz="0" w:space="0" w:color="auto"/>
                <w:bottom w:val="none" w:sz="0" w:space="0" w:color="auto"/>
                <w:right w:val="none" w:sz="0" w:space="0" w:color="auto"/>
              </w:divBdr>
            </w:div>
            <w:div w:id="683702500">
              <w:marLeft w:val="0"/>
              <w:marRight w:val="0"/>
              <w:marTop w:val="0"/>
              <w:marBottom w:val="0"/>
              <w:divBdr>
                <w:top w:val="none" w:sz="0" w:space="0" w:color="auto"/>
                <w:left w:val="none" w:sz="0" w:space="0" w:color="auto"/>
                <w:bottom w:val="none" w:sz="0" w:space="0" w:color="auto"/>
                <w:right w:val="none" w:sz="0" w:space="0" w:color="auto"/>
              </w:divBdr>
            </w:div>
            <w:div w:id="690644127">
              <w:marLeft w:val="0"/>
              <w:marRight w:val="0"/>
              <w:marTop w:val="0"/>
              <w:marBottom w:val="0"/>
              <w:divBdr>
                <w:top w:val="none" w:sz="0" w:space="0" w:color="auto"/>
                <w:left w:val="none" w:sz="0" w:space="0" w:color="auto"/>
                <w:bottom w:val="none" w:sz="0" w:space="0" w:color="auto"/>
                <w:right w:val="none" w:sz="0" w:space="0" w:color="auto"/>
              </w:divBdr>
            </w:div>
            <w:div w:id="712467537">
              <w:marLeft w:val="0"/>
              <w:marRight w:val="0"/>
              <w:marTop w:val="0"/>
              <w:marBottom w:val="0"/>
              <w:divBdr>
                <w:top w:val="none" w:sz="0" w:space="0" w:color="auto"/>
                <w:left w:val="none" w:sz="0" w:space="0" w:color="auto"/>
                <w:bottom w:val="none" w:sz="0" w:space="0" w:color="auto"/>
                <w:right w:val="none" w:sz="0" w:space="0" w:color="auto"/>
              </w:divBdr>
            </w:div>
            <w:div w:id="715276348">
              <w:marLeft w:val="0"/>
              <w:marRight w:val="0"/>
              <w:marTop w:val="0"/>
              <w:marBottom w:val="0"/>
              <w:divBdr>
                <w:top w:val="none" w:sz="0" w:space="0" w:color="auto"/>
                <w:left w:val="none" w:sz="0" w:space="0" w:color="auto"/>
                <w:bottom w:val="none" w:sz="0" w:space="0" w:color="auto"/>
                <w:right w:val="none" w:sz="0" w:space="0" w:color="auto"/>
              </w:divBdr>
            </w:div>
            <w:div w:id="716975605">
              <w:marLeft w:val="0"/>
              <w:marRight w:val="0"/>
              <w:marTop w:val="0"/>
              <w:marBottom w:val="0"/>
              <w:divBdr>
                <w:top w:val="none" w:sz="0" w:space="0" w:color="auto"/>
                <w:left w:val="none" w:sz="0" w:space="0" w:color="auto"/>
                <w:bottom w:val="none" w:sz="0" w:space="0" w:color="auto"/>
                <w:right w:val="none" w:sz="0" w:space="0" w:color="auto"/>
              </w:divBdr>
            </w:div>
            <w:div w:id="717127661">
              <w:marLeft w:val="0"/>
              <w:marRight w:val="0"/>
              <w:marTop w:val="0"/>
              <w:marBottom w:val="0"/>
              <w:divBdr>
                <w:top w:val="none" w:sz="0" w:space="0" w:color="auto"/>
                <w:left w:val="none" w:sz="0" w:space="0" w:color="auto"/>
                <w:bottom w:val="none" w:sz="0" w:space="0" w:color="auto"/>
                <w:right w:val="none" w:sz="0" w:space="0" w:color="auto"/>
              </w:divBdr>
            </w:div>
            <w:div w:id="719524952">
              <w:marLeft w:val="0"/>
              <w:marRight w:val="0"/>
              <w:marTop w:val="0"/>
              <w:marBottom w:val="0"/>
              <w:divBdr>
                <w:top w:val="none" w:sz="0" w:space="0" w:color="auto"/>
                <w:left w:val="none" w:sz="0" w:space="0" w:color="auto"/>
                <w:bottom w:val="none" w:sz="0" w:space="0" w:color="auto"/>
                <w:right w:val="none" w:sz="0" w:space="0" w:color="auto"/>
              </w:divBdr>
            </w:div>
            <w:div w:id="723523080">
              <w:marLeft w:val="0"/>
              <w:marRight w:val="0"/>
              <w:marTop w:val="0"/>
              <w:marBottom w:val="0"/>
              <w:divBdr>
                <w:top w:val="none" w:sz="0" w:space="0" w:color="auto"/>
                <w:left w:val="none" w:sz="0" w:space="0" w:color="auto"/>
                <w:bottom w:val="none" w:sz="0" w:space="0" w:color="auto"/>
                <w:right w:val="none" w:sz="0" w:space="0" w:color="auto"/>
              </w:divBdr>
            </w:div>
            <w:div w:id="740325633">
              <w:marLeft w:val="0"/>
              <w:marRight w:val="0"/>
              <w:marTop w:val="0"/>
              <w:marBottom w:val="0"/>
              <w:divBdr>
                <w:top w:val="none" w:sz="0" w:space="0" w:color="auto"/>
                <w:left w:val="none" w:sz="0" w:space="0" w:color="auto"/>
                <w:bottom w:val="none" w:sz="0" w:space="0" w:color="auto"/>
                <w:right w:val="none" w:sz="0" w:space="0" w:color="auto"/>
              </w:divBdr>
            </w:div>
            <w:div w:id="743837343">
              <w:marLeft w:val="0"/>
              <w:marRight w:val="0"/>
              <w:marTop w:val="0"/>
              <w:marBottom w:val="0"/>
              <w:divBdr>
                <w:top w:val="none" w:sz="0" w:space="0" w:color="auto"/>
                <w:left w:val="none" w:sz="0" w:space="0" w:color="auto"/>
                <w:bottom w:val="none" w:sz="0" w:space="0" w:color="auto"/>
                <w:right w:val="none" w:sz="0" w:space="0" w:color="auto"/>
              </w:divBdr>
            </w:div>
            <w:div w:id="745110226">
              <w:marLeft w:val="0"/>
              <w:marRight w:val="0"/>
              <w:marTop w:val="0"/>
              <w:marBottom w:val="0"/>
              <w:divBdr>
                <w:top w:val="none" w:sz="0" w:space="0" w:color="auto"/>
                <w:left w:val="none" w:sz="0" w:space="0" w:color="auto"/>
                <w:bottom w:val="none" w:sz="0" w:space="0" w:color="auto"/>
                <w:right w:val="none" w:sz="0" w:space="0" w:color="auto"/>
              </w:divBdr>
            </w:div>
            <w:div w:id="766389404">
              <w:marLeft w:val="0"/>
              <w:marRight w:val="0"/>
              <w:marTop w:val="0"/>
              <w:marBottom w:val="0"/>
              <w:divBdr>
                <w:top w:val="none" w:sz="0" w:space="0" w:color="auto"/>
                <w:left w:val="none" w:sz="0" w:space="0" w:color="auto"/>
                <w:bottom w:val="none" w:sz="0" w:space="0" w:color="auto"/>
                <w:right w:val="none" w:sz="0" w:space="0" w:color="auto"/>
              </w:divBdr>
            </w:div>
            <w:div w:id="778526307">
              <w:marLeft w:val="0"/>
              <w:marRight w:val="0"/>
              <w:marTop w:val="0"/>
              <w:marBottom w:val="0"/>
              <w:divBdr>
                <w:top w:val="none" w:sz="0" w:space="0" w:color="auto"/>
                <w:left w:val="none" w:sz="0" w:space="0" w:color="auto"/>
                <w:bottom w:val="none" w:sz="0" w:space="0" w:color="auto"/>
                <w:right w:val="none" w:sz="0" w:space="0" w:color="auto"/>
              </w:divBdr>
            </w:div>
            <w:div w:id="796332799">
              <w:marLeft w:val="0"/>
              <w:marRight w:val="0"/>
              <w:marTop w:val="0"/>
              <w:marBottom w:val="0"/>
              <w:divBdr>
                <w:top w:val="none" w:sz="0" w:space="0" w:color="auto"/>
                <w:left w:val="none" w:sz="0" w:space="0" w:color="auto"/>
                <w:bottom w:val="none" w:sz="0" w:space="0" w:color="auto"/>
                <w:right w:val="none" w:sz="0" w:space="0" w:color="auto"/>
              </w:divBdr>
            </w:div>
            <w:div w:id="810251834">
              <w:marLeft w:val="0"/>
              <w:marRight w:val="0"/>
              <w:marTop w:val="0"/>
              <w:marBottom w:val="0"/>
              <w:divBdr>
                <w:top w:val="none" w:sz="0" w:space="0" w:color="auto"/>
                <w:left w:val="none" w:sz="0" w:space="0" w:color="auto"/>
                <w:bottom w:val="none" w:sz="0" w:space="0" w:color="auto"/>
                <w:right w:val="none" w:sz="0" w:space="0" w:color="auto"/>
              </w:divBdr>
            </w:div>
            <w:div w:id="821889382">
              <w:marLeft w:val="0"/>
              <w:marRight w:val="0"/>
              <w:marTop w:val="0"/>
              <w:marBottom w:val="0"/>
              <w:divBdr>
                <w:top w:val="none" w:sz="0" w:space="0" w:color="auto"/>
                <w:left w:val="none" w:sz="0" w:space="0" w:color="auto"/>
                <w:bottom w:val="none" w:sz="0" w:space="0" w:color="auto"/>
                <w:right w:val="none" w:sz="0" w:space="0" w:color="auto"/>
              </w:divBdr>
            </w:div>
            <w:div w:id="832452662">
              <w:marLeft w:val="0"/>
              <w:marRight w:val="0"/>
              <w:marTop w:val="0"/>
              <w:marBottom w:val="0"/>
              <w:divBdr>
                <w:top w:val="none" w:sz="0" w:space="0" w:color="auto"/>
                <w:left w:val="none" w:sz="0" w:space="0" w:color="auto"/>
                <w:bottom w:val="none" w:sz="0" w:space="0" w:color="auto"/>
                <w:right w:val="none" w:sz="0" w:space="0" w:color="auto"/>
              </w:divBdr>
            </w:div>
            <w:div w:id="857963259">
              <w:marLeft w:val="0"/>
              <w:marRight w:val="0"/>
              <w:marTop w:val="0"/>
              <w:marBottom w:val="0"/>
              <w:divBdr>
                <w:top w:val="none" w:sz="0" w:space="0" w:color="auto"/>
                <w:left w:val="none" w:sz="0" w:space="0" w:color="auto"/>
                <w:bottom w:val="none" w:sz="0" w:space="0" w:color="auto"/>
                <w:right w:val="none" w:sz="0" w:space="0" w:color="auto"/>
              </w:divBdr>
            </w:div>
            <w:div w:id="865680062">
              <w:marLeft w:val="0"/>
              <w:marRight w:val="0"/>
              <w:marTop w:val="0"/>
              <w:marBottom w:val="0"/>
              <w:divBdr>
                <w:top w:val="none" w:sz="0" w:space="0" w:color="auto"/>
                <w:left w:val="none" w:sz="0" w:space="0" w:color="auto"/>
                <w:bottom w:val="none" w:sz="0" w:space="0" w:color="auto"/>
                <w:right w:val="none" w:sz="0" w:space="0" w:color="auto"/>
              </w:divBdr>
            </w:div>
            <w:div w:id="867379239">
              <w:marLeft w:val="0"/>
              <w:marRight w:val="0"/>
              <w:marTop w:val="0"/>
              <w:marBottom w:val="0"/>
              <w:divBdr>
                <w:top w:val="none" w:sz="0" w:space="0" w:color="auto"/>
                <w:left w:val="none" w:sz="0" w:space="0" w:color="auto"/>
                <w:bottom w:val="none" w:sz="0" w:space="0" w:color="auto"/>
                <w:right w:val="none" w:sz="0" w:space="0" w:color="auto"/>
              </w:divBdr>
            </w:div>
            <w:div w:id="869803964">
              <w:marLeft w:val="0"/>
              <w:marRight w:val="0"/>
              <w:marTop w:val="0"/>
              <w:marBottom w:val="0"/>
              <w:divBdr>
                <w:top w:val="none" w:sz="0" w:space="0" w:color="auto"/>
                <w:left w:val="none" w:sz="0" w:space="0" w:color="auto"/>
                <w:bottom w:val="none" w:sz="0" w:space="0" w:color="auto"/>
                <w:right w:val="none" w:sz="0" w:space="0" w:color="auto"/>
              </w:divBdr>
            </w:div>
            <w:div w:id="899439062">
              <w:marLeft w:val="0"/>
              <w:marRight w:val="0"/>
              <w:marTop w:val="0"/>
              <w:marBottom w:val="0"/>
              <w:divBdr>
                <w:top w:val="none" w:sz="0" w:space="0" w:color="auto"/>
                <w:left w:val="none" w:sz="0" w:space="0" w:color="auto"/>
                <w:bottom w:val="none" w:sz="0" w:space="0" w:color="auto"/>
                <w:right w:val="none" w:sz="0" w:space="0" w:color="auto"/>
              </w:divBdr>
            </w:div>
            <w:div w:id="902376158">
              <w:marLeft w:val="0"/>
              <w:marRight w:val="0"/>
              <w:marTop w:val="0"/>
              <w:marBottom w:val="0"/>
              <w:divBdr>
                <w:top w:val="none" w:sz="0" w:space="0" w:color="auto"/>
                <w:left w:val="none" w:sz="0" w:space="0" w:color="auto"/>
                <w:bottom w:val="none" w:sz="0" w:space="0" w:color="auto"/>
                <w:right w:val="none" w:sz="0" w:space="0" w:color="auto"/>
              </w:divBdr>
            </w:div>
            <w:div w:id="902523928">
              <w:marLeft w:val="0"/>
              <w:marRight w:val="0"/>
              <w:marTop w:val="0"/>
              <w:marBottom w:val="0"/>
              <w:divBdr>
                <w:top w:val="none" w:sz="0" w:space="0" w:color="auto"/>
                <w:left w:val="none" w:sz="0" w:space="0" w:color="auto"/>
                <w:bottom w:val="none" w:sz="0" w:space="0" w:color="auto"/>
                <w:right w:val="none" w:sz="0" w:space="0" w:color="auto"/>
              </w:divBdr>
            </w:div>
            <w:div w:id="903562213">
              <w:marLeft w:val="0"/>
              <w:marRight w:val="0"/>
              <w:marTop w:val="0"/>
              <w:marBottom w:val="0"/>
              <w:divBdr>
                <w:top w:val="none" w:sz="0" w:space="0" w:color="auto"/>
                <w:left w:val="none" w:sz="0" w:space="0" w:color="auto"/>
                <w:bottom w:val="none" w:sz="0" w:space="0" w:color="auto"/>
                <w:right w:val="none" w:sz="0" w:space="0" w:color="auto"/>
              </w:divBdr>
            </w:div>
            <w:div w:id="911086088">
              <w:marLeft w:val="0"/>
              <w:marRight w:val="0"/>
              <w:marTop w:val="0"/>
              <w:marBottom w:val="0"/>
              <w:divBdr>
                <w:top w:val="none" w:sz="0" w:space="0" w:color="auto"/>
                <w:left w:val="none" w:sz="0" w:space="0" w:color="auto"/>
                <w:bottom w:val="none" w:sz="0" w:space="0" w:color="auto"/>
                <w:right w:val="none" w:sz="0" w:space="0" w:color="auto"/>
              </w:divBdr>
            </w:div>
            <w:div w:id="915356934">
              <w:marLeft w:val="0"/>
              <w:marRight w:val="0"/>
              <w:marTop w:val="0"/>
              <w:marBottom w:val="0"/>
              <w:divBdr>
                <w:top w:val="none" w:sz="0" w:space="0" w:color="auto"/>
                <w:left w:val="none" w:sz="0" w:space="0" w:color="auto"/>
                <w:bottom w:val="none" w:sz="0" w:space="0" w:color="auto"/>
                <w:right w:val="none" w:sz="0" w:space="0" w:color="auto"/>
              </w:divBdr>
            </w:div>
            <w:div w:id="920064602">
              <w:marLeft w:val="0"/>
              <w:marRight w:val="0"/>
              <w:marTop w:val="0"/>
              <w:marBottom w:val="0"/>
              <w:divBdr>
                <w:top w:val="none" w:sz="0" w:space="0" w:color="auto"/>
                <w:left w:val="none" w:sz="0" w:space="0" w:color="auto"/>
                <w:bottom w:val="none" w:sz="0" w:space="0" w:color="auto"/>
                <w:right w:val="none" w:sz="0" w:space="0" w:color="auto"/>
              </w:divBdr>
            </w:div>
            <w:div w:id="921909684">
              <w:marLeft w:val="0"/>
              <w:marRight w:val="0"/>
              <w:marTop w:val="0"/>
              <w:marBottom w:val="0"/>
              <w:divBdr>
                <w:top w:val="none" w:sz="0" w:space="0" w:color="auto"/>
                <w:left w:val="none" w:sz="0" w:space="0" w:color="auto"/>
                <w:bottom w:val="none" w:sz="0" w:space="0" w:color="auto"/>
                <w:right w:val="none" w:sz="0" w:space="0" w:color="auto"/>
              </w:divBdr>
            </w:div>
            <w:div w:id="933708426">
              <w:marLeft w:val="0"/>
              <w:marRight w:val="0"/>
              <w:marTop w:val="0"/>
              <w:marBottom w:val="0"/>
              <w:divBdr>
                <w:top w:val="none" w:sz="0" w:space="0" w:color="auto"/>
                <w:left w:val="none" w:sz="0" w:space="0" w:color="auto"/>
                <w:bottom w:val="none" w:sz="0" w:space="0" w:color="auto"/>
                <w:right w:val="none" w:sz="0" w:space="0" w:color="auto"/>
              </w:divBdr>
            </w:div>
            <w:div w:id="944574378">
              <w:marLeft w:val="0"/>
              <w:marRight w:val="0"/>
              <w:marTop w:val="0"/>
              <w:marBottom w:val="0"/>
              <w:divBdr>
                <w:top w:val="none" w:sz="0" w:space="0" w:color="auto"/>
                <w:left w:val="none" w:sz="0" w:space="0" w:color="auto"/>
                <w:bottom w:val="none" w:sz="0" w:space="0" w:color="auto"/>
                <w:right w:val="none" w:sz="0" w:space="0" w:color="auto"/>
              </w:divBdr>
            </w:div>
            <w:div w:id="948391950">
              <w:marLeft w:val="0"/>
              <w:marRight w:val="0"/>
              <w:marTop w:val="0"/>
              <w:marBottom w:val="0"/>
              <w:divBdr>
                <w:top w:val="none" w:sz="0" w:space="0" w:color="auto"/>
                <w:left w:val="none" w:sz="0" w:space="0" w:color="auto"/>
                <w:bottom w:val="none" w:sz="0" w:space="0" w:color="auto"/>
                <w:right w:val="none" w:sz="0" w:space="0" w:color="auto"/>
              </w:divBdr>
            </w:div>
            <w:div w:id="958297020">
              <w:marLeft w:val="0"/>
              <w:marRight w:val="0"/>
              <w:marTop w:val="0"/>
              <w:marBottom w:val="0"/>
              <w:divBdr>
                <w:top w:val="none" w:sz="0" w:space="0" w:color="auto"/>
                <w:left w:val="none" w:sz="0" w:space="0" w:color="auto"/>
                <w:bottom w:val="none" w:sz="0" w:space="0" w:color="auto"/>
                <w:right w:val="none" w:sz="0" w:space="0" w:color="auto"/>
              </w:divBdr>
            </w:div>
            <w:div w:id="966007584">
              <w:marLeft w:val="0"/>
              <w:marRight w:val="0"/>
              <w:marTop w:val="0"/>
              <w:marBottom w:val="0"/>
              <w:divBdr>
                <w:top w:val="none" w:sz="0" w:space="0" w:color="auto"/>
                <w:left w:val="none" w:sz="0" w:space="0" w:color="auto"/>
                <w:bottom w:val="none" w:sz="0" w:space="0" w:color="auto"/>
                <w:right w:val="none" w:sz="0" w:space="0" w:color="auto"/>
              </w:divBdr>
            </w:div>
            <w:div w:id="967736669">
              <w:marLeft w:val="0"/>
              <w:marRight w:val="0"/>
              <w:marTop w:val="0"/>
              <w:marBottom w:val="0"/>
              <w:divBdr>
                <w:top w:val="none" w:sz="0" w:space="0" w:color="auto"/>
                <w:left w:val="none" w:sz="0" w:space="0" w:color="auto"/>
                <w:bottom w:val="none" w:sz="0" w:space="0" w:color="auto"/>
                <w:right w:val="none" w:sz="0" w:space="0" w:color="auto"/>
              </w:divBdr>
            </w:div>
            <w:div w:id="973483806">
              <w:marLeft w:val="0"/>
              <w:marRight w:val="0"/>
              <w:marTop w:val="0"/>
              <w:marBottom w:val="0"/>
              <w:divBdr>
                <w:top w:val="none" w:sz="0" w:space="0" w:color="auto"/>
                <w:left w:val="none" w:sz="0" w:space="0" w:color="auto"/>
                <w:bottom w:val="none" w:sz="0" w:space="0" w:color="auto"/>
                <w:right w:val="none" w:sz="0" w:space="0" w:color="auto"/>
              </w:divBdr>
            </w:div>
            <w:div w:id="983970423">
              <w:marLeft w:val="0"/>
              <w:marRight w:val="0"/>
              <w:marTop w:val="0"/>
              <w:marBottom w:val="0"/>
              <w:divBdr>
                <w:top w:val="none" w:sz="0" w:space="0" w:color="auto"/>
                <w:left w:val="none" w:sz="0" w:space="0" w:color="auto"/>
                <w:bottom w:val="none" w:sz="0" w:space="0" w:color="auto"/>
                <w:right w:val="none" w:sz="0" w:space="0" w:color="auto"/>
              </w:divBdr>
            </w:div>
            <w:div w:id="998995109">
              <w:marLeft w:val="0"/>
              <w:marRight w:val="0"/>
              <w:marTop w:val="0"/>
              <w:marBottom w:val="0"/>
              <w:divBdr>
                <w:top w:val="none" w:sz="0" w:space="0" w:color="auto"/>
                <w:left w:val="none" w:sz="0" w:space="0" w:color="auto"/>
                <w:bottom w:val="none" w:sz="0" w:space="0" w:color="auto"/>
                <w:right w:val="none" w:sz="0" w:space="0" w:color="auto"/>
              </w:divBdr>
            </w:div>
            <w:div w:id="1012293704">
              <w:marLeft w:val="0"/>
              <w:marRight w:val="0"/>
              <w:marTop w:val="0"/>
              <w:marBottom w:val="0"/>
              <w:divBdr>
                <w:top w:val="none" w:sz="0" w:space="0" w:color="auto"/>
                <w:left w:val="none" w:sz="0" w:space="0" w:color="auto"/>
                <w:bottom w:val="none" w:sz="0" w:space="0" w:color="auto"/>
                <w:right w:val="none" w:sz="0" w:space="0" w:color="auto"/>
              </w:divBdr>
            </w:div>
            <w:div w:id="1014722355">
              <w:marLeft w:val="0"/>
              <w:marRight w:val="0"/>
              <w:marTop w:val="0"/>
              <w:marBottom w:val="0"/>
              <w:divBdr>
                <w:top w:val="none" w:sz="0" w:space="0" w:color="auto"/>
                <w:left w:val="none" w:sz="0" w:space="0" w:color="auto"/>
                <w:bottom w:val="none" w:sz="0" w:space="0" w:color="auto"/>
                <w:right w:val="none" w:sz="0" w:space="0" w:color="auto"/>
              </w:divBdr>
            </w:div>
            <w:div w:id="1041661911">
              <w:marLeft w:val="0"/>
              <w:marRight w:val="0"/>
              <w:marTop w:val="0"/>
              <w:marBottom w:val="0"/>
              <w:divBdr>
                <w:top w:val="none" w:sz="0" w:space="0" w:color="auto"/>
                <w:left w:val="none" w:sz="0" w:space="0" w:color="auto"/>
                <w:bottom w:val="none" w:sz="0" w:space="0" w:color="auto"/>
                <w:right w:val="none" w:sz="0" w:space="0" w:color="auto"/>
              </w:divBdr>
            </w:div>
            <w:div w:id="1072241524">
              <w:marLeft w:val="0"/>
              <w:marRight w:val="0"/>
              <w:marTop w:val="0"/>
              <w:marBottom w:val="0"/>
              <w:divBdr>
                <w:top w:val="none" w:sz="0" w:space="0" w:color="auto"/>
                <w:left w:val="none" w:sz="0" w:space="0" w:color="auto"/>
                <w:bottom w:val="none" w:sz="0" w:space="0" w:color="auto"/>
                <w:right w:val="none" w:sz="0" w:space="0" w:color="auto"/>
              </w:divBdr>
            </w:div>
            <w:div w:id="1076049047">
              <w:marLeft w:val="0"/>
              <w:marRight w:val="0"/>
              <w:marTop w:val="0"/>
              <w:marBottom w:val="0"/>
              <w:divBdr>
                <w:top w:val="none" w:sz="0" w:space="0" w:color="auto"/>
                <w:left w:val="none" w:sz="0" w:space="0" w:color="auto"/>
                <w:bottom w:val="none" w:sz="0" w:space="0" w:color="auto"/>
                <w:right w:val="none" w:sz="0" w:space="0" w:color="auto"/>
              </w:divBdr>
            </w:div>
            <w:div w:id="1081878774">
              <w:marLeft w:val="0"/>
              <w:marRight w:val="0"/>
              <w:marTop w:val="0"/>
              <w:marBottom w:val="0"/>
              <w:divBdr>
                <w:top w:val="none" w:sz="0" w:space="0" w:color="auto"/>
                <w:left w:val="none" w:sz="0" w:space="0" w:color="auto"/>
                <w:bottom w:val="none" w:sz="0" w:space="0" w:color="auto"/>
                <w:right w:val="none" w:sz="0" w:space="0" w:color="auto"/>
              </w:divBdr>
            </w:div>
            <w:div w:id="1115323582">
              <w:marLeft w:val="0"/>
              <w:marRight w:val="0"/>
              <w:marTop w:val="0"/>
              <w:marBottom w:val="0"/>
              <w:divBdr>
                <w:top w:val="none" w:sz="0" w:space="0" w:color="auto"/>
                <w:left w:val="none" w:sz="0" w:space="0" w:color="auto"/>
                <w:bottom w:val="none" w:sz="0" w:space="0" w:color="auto"/>
                <w:right w:val="none" w:sz="0" w:space="0" w:color="auto"/>
              </w:divBdr>
            </w:div>
            <w:div w:id="1117215313">
              <w:marLeft w:val="0"/>
              <w:marRight w:val="0"/>
              <w:marTop w:val="0"/>
              <w:marBottom w:val="0"/>
              <w:divBdr>
                <w:top w:val="none" w:sz="0" w:space="0" w:color="auto"/>
                <w:left w:val="none" w:sz="0" w:space="0" w:color="auto"/>
                <w:bottom w:val="none" w:sz="0" w:space="0" w:color="auto"/>
                <w:right w:val="none" w:sz="0" w:space="0" w:color="auto"/>
              </w:divBdr>
            </w:div>
            <w:div w:id="1119572491">
              <w:marLeft w:val="0"/>
              <w:marRight w:val="0"/>
              <w:marTop w:val="0"/>
              <w:marBottom w:val="0"/>
              <w:divBdr>
                <w:top w:val="none" w:sz="0" w:space="0" w:color="auto"/>
                <w:left w:val="none" w:sz="0" w:space="0" w:color="auto"/>
                <w:bottom w:val="none" w:sz="0" w:space="0" w:color="auto"/>
                <w:right w:val="none" w:sz="0" w:space="0" w:color="auto"/>
              </w:divBdr>
            </w:div>
            <w:div w:id="1139570892">
              <w:marLeft w:val="0"/>
              <w:marRight w:val="0"/>
              <w:marTop w:val="0"/>
              <w:marBottom w:val="0"/>
              <w:divBdr>
                <w:top w:val="none" w:sz="0" w:space="0" w:color="auto"/>
                <w:left w:val="none" w:sz="0" w:space="0" w:color="auto"/>
                <w:bottom w:val="none" w:sz="0" w:space="0" w:color="auto"/>
                <w:right w:val="none" w:sz="0" w:space="0" w:color="auto"/>
              </w:divBdr>
            </w:div>
            <w:div w:id="1142385798">
              <w:marLeft w:val="0"/>
              <w:marRight w:val="0"/>
              <w:marTop w:val="0"/>
              <w:marBottom w:val="0"/>
              <w:divBdr>
                <w:top w:val="none" w:sz="0" w:space="0" w:color="auto"/>
                <w:left w:val="none" w:sz="0" w:space="0" w:color="auto"/>
                <w:bottom w:val="none" w:sz="0" w:space="0" w:color="auto"/>
                <w:right w:val="none" w:sz="0" w:space="0" w:color="auto"/>
              </w:divBdr>
            </w:div>
            <w:div w:id="1150243290">
              <w:marLeft w:val="0"/>
              <w:marRight w:val="0"/>
              <w:marTop w:val="0"/>
              <w:marBottom w:val="0"/>
              <w:divBdr>
                <w:top w:val="none" w:sz="0" w:space="0" w:color="auto"/>
                <w:left w:val="none" w:sz="0" w:space="0" w:color="auto"/>
                <w:bottom w:val="none" w:sz="0" w:space="0" w:color="auto"/>
                <w:right w:val="none" w:sz="0" w:space="0" w:color="auto"/>
              </w:divBdr>
            </w:div>
            <w:div w:id="1151214892">
              <w:marLeft w:val="0"/>
              <w:marRight w:val="0"/>
              <w:marTop w:val="0"/>
              <w:marBottom w:val="0"/>
              <w:divBdr>
                <w:top w:val="none" w:sz="0" w:space="0" w:color="auto"/>
                <w:left w:val="none" w:sz="0" w:space="0" w:color="auto"/>
                <w:bottom w:val="none" w:sz="0" w:space="0" w:color="auto"/>
                <w:right w:val="none" w:sz="0" w:space="0" w:color="auto"/>
              </w:divBdr>
            </w:div>
            <w:div w:id="1180970494">
              <w:marLeft w:val="0"/>
              <w:marRight w:val="0"/>
              <w:marTop w:val="0"/>
              <w:marBottom w:val="0"/>
              <w:divBdr>
                <w:top w:val="none" w:sz="0" w:space="0" w:color="auto"/>
                <w:left w:val="none" w:sz="0" w:space="0" w:color="auto"/>
                <w:bottom w:val="none" w:sz="0" w:space="0" w:color="auto"/>
                <w:right w:val="none" w:sz="0" w:space="0" w:color="auto"/>
              </w:divBdr>
            </w:div>
            <w:div w:id="1185249286">
              <w:marLeft w:val="0"/>
              <w:marRight w:val="0"/>
              <w:marTop w:val="0"/>
              <w:marBottom w:val="0"/>
              <w:divBdr>
                <w:top w:val="none" w:sz="0" w:space="0" w:color="auto"/>
                <w:left w:val="none" w:sz="0" w:space="0" w:color="auto"/>
                <w:bottom w:val="none" w:sz="0" w:space="0" w:color="auto"/>
                <w:right w:val="none" w:sz="0" w:space="0" w:color="auto"/>
              </w:divBdr>
            </w:div>
            <w:div w:id="1225725336">
              <w:marLeft w:val="0"/>
              <w:marRight w:val="0"/>
              <w:marTop w:val="0"/>
              <w:marBottom w:val="0"/>
              <w:divBdr>
                <w:top w:val="none" w:sz="0" w:space="0" w:color="auto"/>
                <w:left w:val="none" w:sz="0" w:space="0" w:color="auto"/>
                <w:bottom w:val="none" w:sz="0" w:space="0" w:color="auto"/>
                <w:right w:val="none" w:sz="0" w:space="0" w:color="auto"/>
              </w:divBdr>
            </w:div>
            <w:div w:id="1246184336">
              <w:marLeft w:val="0"/>
              <w:marRight w:val="0"/>
              <w:marTop w:val="0"/>
              <w:marBottom w:val="0"/>
              <w:divBdr>
                <w:top w:val="none" w:sz="0" w:space="0" w:color="auto"/>
                <w:left w:val="none" w:sz="0" w:space="0" w:color="auto"/>
                <w:bottom w:val="none" w:sz="0" w:space="0" w:color="auto"/>
                <w:right w:val="none" w:sz="0" w:space="0" w:color="auto"/>
              </w:divBdr>
            </w:div>
            <w:div w:id="1246576557">
              <w:marLeft w:val="0"/>
              <w:marRight w:val="0"/>
              <w:marTop w:val="0"/>
              <w:marBottom w:val="0"/>
              <w:divBdr>
                <w:top w:val="none" w:sz="0" w:space="0" w:color="auto"/>
                <w:left w:val="none" w:sz="0" w:space="0" w:color="auto"/>
                <w:bottom w:val="none" w:sz="0" w:space="0" w:color="auto"/>
                <w:right w:val="none" w:sz="0" w:space="0" w:color="auto"/>
              </w:divBdr>
            </w:div>
            <w:div w:id="1263800594">
              <w:marLeft w:val="0"/>
              <w:marRight w:val="0"/>
              <w:marTop w:val="0"/>
              <w:marBottom w:val="0"/>
              <w:divBdr>
                <w:top w:val="none" w:sz="0" w:space="0" w:color="auto"/>
                <w:left w:val="none" w:sz="0" w:space="0" w:color="auto"/>
                <w:bottom w:val="none" w:sz="0" w:space="0" w:color="auto"/>
                <w:right w:val="none" w:sz="0" w:space="0" w:color="auto"/>
              </w:divBdr>
            </w:div>
            <w:div w:id="1268463257">
              <w:marLeft w:val="0"/>
              <w:marRight w:val="0"/>
              <w:marTop w:val="0"/>
              <w:marBottom w:val="0"/>
              <w:divBdr>
                <w:top w:val="none" w:sz="0" w:space="0" w:color="auto"/>
                <w:left w:val="none" w:sz="0" w:space="0" w:color="auto"/>
                <w:bottom w:val="none" w:sz="0" w:space="0" w:color="auto"/>
                <w:right w:val="none" w:sz="0" w:space="0" w:color="auto"/>
              </w:divBdr>
            </w:div>
            <w:div w:id="1275864764">
              <w:marLeft w:val="0"/>
              <w:marRight w:val="0"/>
              <w:marTop w:val="0"/>
              <w:marBottom w:val="0"/>
              <w:divBdr>
                <w:top w:val="none" w:sz="0" w:space="0" w:color="auto"/>
                <w:left w:val="none" w:sz="0" w:space="0" w:color="auto"/>
                <w:bottom w:val="none" w:sz="0" w:space="0" w:color="auto"/>
                <w:right w:val="none" w:sz="0" w:space="0" w:color="auto"/>
              </w:divBdr>
            </w:div>
            <w:div w:id="1302268571">
              <w:marLeft w:val="0"/>
              <w:marRight w:val="0"/>
              <w:marTop w:val="0"/>
              <w:marBottom w:val="0"/>
              <w:divBdr>
                <w:top w:val="none" w:sz="0" w:space="0" w:color="auto"/>
                <w:left w:val="none" w:sz="0" w:space="0" w:color="auto"/>
                <w:bottom w:val="none" w:sz="0" w:space="0" w:color="auto"/>
                <w:right w:val="none" w:sz="0" w:space="0" w:color="auto"/>
              </w:divBdr>
            </w:div>
            <w:div w:id="1359038912">
              <w:marLeft w:val="0"/>
              <w:marRight w:val="0"/>
              <w:marTop w:val="0"/>
              <w:marBottom w:val="0"/>
              <w:divBdr>
                <w:top w:val="none" w:sz="0" w:space="0" w:color="auto"/>
                <w:left w:val="none" w:sz="0" w:space="0" w:color="auto"/>
                <w:bottom w:val="none" w:sz="0" w:space="0" w:color="auto"/>
                <w:right w:val="none" w:sz="0" w:space="0" w:color="auto"/>
              </w:divBdr>
            </w:div>
            <w:div w:id="1363356597">
              <w:marLeft w:val="0"/>
              <w:marRight w:val="0"/>
              <w:marTop w:val="0"/>
              <w:marBottom w:val="0"/>
              <w:divBdr>
                <w:top w:val="none" w:sz="0" w:space="0" w:color="auto"/>
                <w:left w:val="none" w:sz="0" w:space="0" w:color="auto"/>
                <w:bottom w:val="none" w:sz="0" w:space="0" w:color="auto"/>
                <w:right w:val="none" w:sz="0" w:space="0" w:color="auto"/>
              </w:divBdr>
            </w:div>
            <w:div w:id="1364985702">
              <w:marLeft w:val="0"/>
              <w:marRight w:val="0"/>
              <w:marTop w:val="0"/>
              <w:marBottom w:val="0"/>
              <w:divBdr>
                <w:top w:val="none" w:sz="0" w:space="0" w:color="auto"/>
                <w:left w:val="none" w:sz="0" w:space="0" w:color="auto"/>
                <w:bottom w:val="none" w:sz="0" w:space="0" w:color="auto"/>
                <w:right w:val="none" w:sz="0" w:space="0" w:color="auto"/>
              </w:divBdr>
            </w:div>
            <w:div w:id="1365984886">
              <w:marLeft w:val="0"/>
              <w:marRight w:val="0"/>
              <w:marTop w:val="0"/>
              <w:marBottom w:val="0"/>
              <w:divBdr>
                <w:top w:val="none" w:sz="0" w:space="0" w:color="auto"/>
                <w:left w:val="none" w:sz="0" w:space="0" w:color="auto"/>
                <w:bottom w:val="none" w:sz="0" w:space="0" w:color="auto"/>
                <w:right w:val="none" w:sz="0" w:space="0" w:color="auto"/>
              </w:divBdr>
            </w:div>
            <w:div w:id="1371421303">
              <w:marLeft w:val="0"/>
              <w:marRight w:val="0"/>
              <w:marTop w:val="0"/>
              <w:marBottom w:val="0"/>
              <w:divBdr>
                <w:top w:val="none" w:sz="0" w:space="0" w:color="auto"/>
                <w:left w:val="none" w:sz="0" w:space="0" w:color="auto"/>
                <w:bottom w:val="none" w:sz="0" w:space="0" w:color="auto"/>
                <w:right w:val="none" w:sz="0" w:space="0" w:color="auto"/>
              </w:divBdr>
            </w:div>
            <w:div w:id="1390836477">
              <w:marLeft w:val="0"/>
              <w:marRight w:val="0"/>
              <w:marTop w:val="0"/>
              <w:marBottom w:val="0"/>
              <w:divBdr>
                <w:top w:val="none" w:sz="0" w:space="0" w:color="auto"/>
                <w:left w:val="none" w:sz="0" w:space="0" w:color="auto"/>
                <w:bottom w:val="none" w:sz="0" w:space="0" w:color="auto"/>
                <w:right w:val="none" w:sz="0" w:space="0" w:color="auto"/>
              </w:divBdr>
            </w:div>
            <w:div w:id="1402673086">
              <w:marLeft w:val="0"/>
              <w:marRight w:val="0"/>
              <w:marTop w:val="0"/>
              <w:marBottom w:val="0"/>
              <w:divBdr>
                <w:top w:val="none" w:sz="0" w:space="0" w:color="auto"/>
                <w:left w:val="none" w:sz="0" w:space="0" w:color="auto"/>
                <w:bottom w:val="none" w:sz="0" w:space="0" w:color="auto"/>
                <w:right w:val="none" w:sz="0" w:space="0" w:color="auto"/>
              </w:divBdr>
            </w:div>
            <w:div w:id="1405107936">
              <w:marLeft w:val="0"/>
              <w:marRight w:val="0"/>
              <w:marTop w:val="0"/>
              <w:marBottom w:val="0"/>
              <w:divBdr>
                <w:top w:val="none" w:sz="0" w:space="0" w:color="auto"/>
                <w:left w:val="none" w:sz="0" w:space="0" w:color="auto"/>
                <w:bottom w:val="none" w:sz="0" w:space="0" w:color="auto"/>
                <w:right w:val="none" w:sz="0" w:space="0" w:color="auto"/>
              </w:divBdr>
            </w:div>
            <w:div w:id="1406031641">
              <w:marLeft w:val="0"/>
              <w:marRight w:val="0"/>
              <w:marTop w:val="0"/>
              <w:marBottom w:val="0"/>
              <w:divBdr>
                <w:top w:val="none" w:sz="0" w:space="0" w:color="auto"/>
                <w:left w:val="none" w:sz="0" w:space="0" w:color="auto"/>
                <w:bottom w:val="none" w:sz="0" w:space="0" w:color="auto"/>
                <w:right w:val="none" w:sz="0" w:space="0" w:color="auto"/>
              </w:divBdr>
            </w:div>
            <w:div w:id="1419138184">
              <w:marLeft w:val="0"/>
              <w:marRight w:val="0"/>
              <w:marTop w:val="0"/>
              <w:marBottom w:val="0"/>
              <w:divBdr>
                <w:top w:val="none" w:sz="0" w:space="0" w:color="auto"/>
                <w:left w:val="none" w:sz="0" w:space="0" w:color="auto"/>
                <w:bottom w:val="none" w:sz="0" w:space="0" w:color="auto"/>
                <w:right w:val="none" w:sz="0" w:space="0" w:color="auto"/>
              </w:divBdr>
            </w:div>
            <w:div w:id="1420328643">
              <w:marLeft w:val="0"/>
              <w:marRight w:val="0"/>
              <w:marTop w:val="0"/>
              <w:marBottom w:val="0"/>
              <w:divBdr>
                <w:top w:val="none" w:sz="0" w:space="0" w:color="auto"/>
                <w:left w:val="none" w:sz="0" w:space="0" w:color="auto"/>
                <w:bottom w:val="none" w:sz="0" w:space="0" w:color="auto"/>
                <w:right w:val="none" w:sz="0" w:space="0" w:color="auto"/>
              </w:divBdr>
            </w:div>
            <w:div w:id="1453094929">
              <w:marLeft w:val="0"/>
              <w:marRight w:val="0"/>
              <w:marTop w:val="0"/>
              <w:marBottom w:val="0"/>
              <w:divBdr>
                <w:top w:val="none" w:sz="0" w:space="0" w:color="auto"/>
                <w:left w:val="none" w:sz="0" w:space="0" w:color="auto"/>
                <w:bottom w:val="none" w:sz="0" w:space="0" w:color="auto"/>
                <w:right w:val="none" w:sz="0" w:space="0" w:color="auto"/>
              </w:divBdr>
            </w:div>
            <w:div w:id="1484353154">
              <w:marLeft w:val="0"/>
              <w:marRight w:val="0"/>
              <w:marTop w:val="0"/>
              <w:marBottom w:val="0"/>
              <w:divBdr>
                <w:top w:val="none" w:sz="0" w:space="0" w:color="auto"/>
                <w:left w:val="none" w:sz="0" w:space="0" w:color="auto"/>
                <w:bottom w:val="none" w:sz="0" w:space="0" w:color="auto"/>
                <w:right w:val="none" w:sz="0" w:space="0" w:color="auto"/>
              </w:divBdr>
            </w:div>
            <w:div w:id="1485313451">
              <w:marLeft w:val="0"/>
              <w:marRight w:val="0"/>
              <w:marTop w:val="0"/>
              <w:marBottom w:val="0"/>
              <w:divBdr>
                <w:top w:val="none" w:sz="0" w:space="0" w:color="auto"/>
                <w:left w:val="none" w:sz="0" w:space="0" w:color="auto"/>
                <w:bottom w:val="none" w:sz="0" w:space="0" w:color="auto"/>
                <w:right w:val="none" w:sz="0" w:space="0" w:color="auto"/>
              </w:divBdr>
            </w:div>
            <w:div w:id="1498424637">
              <w:marLeft w:val="0"/>
              <w:marRight w:val="0"/>
              <w:marTop w:val="0"/>
              <w:marBottom w:val="0"/>
              <w:divBdr>
                <w:top w:val="none" w:sz="0" w:space="0" w:color="auto"/>
                <w:left w:val="none" w:sz="0" w:space="0" w:color="auto"/>
                <w:bottom w:val="none" w:sz="0" w:space="0" w:color="auto"/>
                <w:right w:val="none" w:sz="0" w:space="0" w:color="auto"/>
              </w:divBdr>
            </w:div>
            <w:div w:id="1508591672">
              <w:marLeft w:val="0"/>
              <w:marRight w:val="0"/>
              <w:marTop w:val="0"/>
              <w:marBottom w:val="0"/>
              <w:divBdr>
                <w:top w:val="none" w:sz="0" w:space="0" w:color="auto"/>
                <w:left w:val="none" w:sz="0" w:space="0" w:color="auto"/>
                <w:bottom w:val="none" w:sz="0" w:space="0" w:color="auto"/>
                <w:right w:val="none" w:sz="0" w:space="0" w:color="auto"/>
              </w:divBdr>
            </w:div>
            <w:div w:id="1508978096">
              <w:marLeft w:val="0"/>
              <w:marRight w:val="0"/>
              <w:marTop w:val="0"/>
              <w:marBottom w:val="0"/>
              <w:divBdr>
                <w:top w:val="none" w:sz="0" w:space="0" w:color="auto"/>
                <w:left w:val="none" w:sz="0" w:space="0" w:color="auto"/>
                <w:bottom w:val="none" w:sz="0" w:space="0" w:color="auto"/>
                <w:right w:val="none" w:sz="0" w:space="0" w:color="auto"/>
              </w:divBdr>
            </w:div>
            <w:div w:id="1511291971">
              <w:marLeft w:val="0"/>
              <w:marRight w:val="0"/>
              <w:marTop w:val="0"/>
              <w:marBottom w:val="0"/>
              <w:divBdr>
                <w:top w:val="none" w:sz="0" w:space="0" w:color="auto"/>
                <w:left w:val="none" w:sz="0" w:space="0" w:color="auto"/>
                <w:bottom w:val="none" w:sz="0" w:space="0" w:color="auto"/>
                <w:right w:val="none" w:sz="0" w:space="0" w:color="auto"/>
              </w:divBdr>
            </w:div>
            <w:div w:id="1528641613">
              <w:marLeft w:val="0"/>
              <w:marRight w:val="0"/>
              <w:marTop w:val="0"/>
              <w:marBottom w:val="0"/>
              <w:divBdr>
                <w:top w:val="none" w:sz="0" w:space="0" w:color="auto"/>
                <w:left w:val="none" w:sz="0" w:space="0" w:color="auto"/>
                <w:bottom w:val="none" w:sz="0" w:space="0" w:color="auto"/>
                <w:right w:val="none" w:sz="0" w:space="0" w:color="auto"/>
              </w:divBdr>
            </w:div>
            <w:div w:id="1542985147">
              <w:marLeft w:val="0"/>
              <w:marRight w:val="0"/>
              <w:marTop w:val="0"/>
              <w:marBottom w:val="0"/>
              <w:divBdr>
                <w:top w:val="none" w:sz="0" w:space="0" w:color="auto"/>
                <w:left w:val="none" w:sz="0" w:space="0" w:color="auto"/>
                <w:bottom w:val="none" w:sz="0" w:space="0" w:color="auto"/>
                <w:right w:val="none" w:sz="0" w:space="0" w:color="auto"/>
              </w:divBdr>
            </w:div>
            <w:div w:id="1548642755">
              <w:marLeft w:val="0"/>
              <w:marRight w:val="0"/>
              <w:marTop w:val="0"/>
              <w:marBottom w:val="0"/>
              <w:divBdr>
                <w:top w:val="none" w:sz="0" w:space="0" w:color="auto"/>
                <w:left w:val="none" w:sz="0" w:space="0" w:color="auto"/>
                <w:bottom w:val="none" w:sz="0" w:space="0" w:color="auto"/>
                <w:right w:val="none" w:sz="0" w:space="0" w:color="auto"/>
              </w:divBdr>
            </w:div>
            <w:div w:id="1563834046">
              <w:marLeft w:val="0"/>
              <w:marRight w:val="0"/>
              <w:marTop w:val="0"/>
              <w:marBottom w:val="0"/>
              <w:divBdr>
                <w:top w:val="none" w:sz="0" w:space="0" w:color="auto"/>
                <w:left w:val="none" w:sz="0" w:space="0" w:color="auto"/>
                <w:bottom w:val="none" w:sz="0" w:space="0" w:color="auto"/>
                <w:right w:val="none" w:sz="0" w:space="0" w:color="auto"/>
              </w:divBdr>
            </w:div>
            <w:div w:id="1566839122">
              <w:marLeft w:val="0"/>
              <w:marRight w:val="0"/>
              <w:marTop w:val="0"/>
              <w:marBottom w:val="0"/>
              <w:divBdr>
                <w:top w:val="none" w:sz="0" w:space="0" w:color="auto"/>
                <w:left w:val="none" w:sz="0" w:space="0" w:color="auto"/>
                <w:bottom w:val="none" w:sz="0" w:space="0" w:color="auto"/>
                <w:right w:val="none" w:sz="0" w:space="0" w:color="auto"/>
              </w:divBdr>
            </w:div>
            <w:div w:id="1594432319">
              <w:marLeft w:val="0"/>
              <w:marRight w:val="0"/>
              <w:marTop w:val="0"/>
              <w:marBottom w:val="0"/>
              <w:divBdr>
                <w:top w:val="none" w:sz="0" w:space="0" w:color="auto"/>
                <w:left w:val="none" w:sz="0" w:space="0" w:color="auto"/>
                <w:bottom w:val="none" w:sz="0" w:space="0" w:color="auto"/>
                <w:right w:val="none" w:sz="0" w:space="0" w:color="auto"/>
              </w:divBdr>
            </w:div>
            <w:div w:id="1600722876">
              <w:marLeft w:val="0"/>
              <w:marRight w:val="0"/>
              <w:marTop w:val="0"/>
              <w:marBottom w:val="0"/>
              <w:divBdr>
                <w:top w:val="none" w:sz="0" w:space="0" w:color="auto"/>
                <w:left w:val="none" w:sz="0" w:space="0" w:color="auto"/>
                <w:bottom w:val="none" w:sz="0" w:space="0" w:color="auto"/>
                <w:right w:val="none" w:sz="0" w:space="0" w:color="auto"/>
              </w:divBdr>
            </w:div>
            <w:div w:id="1613977928">
              <w:marLeft w:val="0"/>
              <w:marRight w:val="0"/>
              <w:marTop w:val="0"/>
              <w:marBottom w:val="0"/>
              <w:divBdr>
                <w:top w:val="none" w:sz="0" w:space="0" w:color="auto"/>
                <w:left w:val="none" w:sz="0" w:space="0" w:color="auto"/>
                <w:bottom w:val="none" w:sz="0" w:space="0" w:color="auto"/>
                <w:right w:val="none" w:sz="0" w:space="0" w:color="auto"/>
              </w:divBdr>
            </w:div>
            <w:div w:id="1626690641">
              <w:marLeft w:val="0"/>
              <w:marRight w:val="0"/>
              <w:marTop w:val="0"/>
              <w:marBottom w:val="0"/>
              <w:divBdr>
                <w:top w:val="none" w:sz="0" w:space="0" w:color="auto"/>
                <w:left w:val="none" w:sz="0" w:space="0" w:color="auto"/>
                <w:bottom w:val="none" w:sz="0" w:space="0" w:color="auto"/>
                <w:right w:val="none" w:sz="0" w:space="0" w:color="auto"/>
              </w:divBdr>
            </w:div>
            <w:div w:id="1628973854">
              <w:marLeft w:val="0"/>
              <w:marRight w:val="0"/>
              <w:marTop w:val="0"/>
              <w:marBottom w:val="0"/>
              <w:divBdr>
                <w:top w:val="none" w:sz="0" w:space="0" w:color="auto"/>
                <w:left w:val="none" w:sz="0" w:space="0" w:color="auto"/>
                <w:bottom w:val="none" w:sz="0" w:space="0" w:color="auto"/>
                <w:right w:val="none" w:sz="0" w:space="0" w:color="auto"/>
              </w:divBdr>
            </w:div>
            <w:div w:id="1636175558">
              <w:marLeft w:val="0"/>
              <w:marRight w:val="0"/>
              <w:marTop w:val="0"/>
              <w:marBottom w:val="0"/>
              <w:divBdr>
                <w:top w:val="none" w:sz="0" w:space="0" w:color="auto"/>
                <w:left w:val="none" w:sz="0" w:space="0" w:color="auto"/>
                <w:bottom w:val="none" w:sz="0" w:space="0" w:color="auto"/>
                <w:right w:val="none" w:sz="0" w:space="0" w:color="auto"/>
              </w:divBdr>
            </w:div>
            <w:div w:id="1646665574">
              <w:marLeft w:val="0"/>
              <w:marRight w:val="0"/>
              <w:marTop w:val="0"/>
              <w:marBottom w:val="0"/>
              <w:divBdr>
                <w:top w:val="none" w:sz="0" w:space="0" w:color="auto"/>
                <w:left w:val="none" w:sz="0" w:space="0" w:color="auto"/>
                <w:bottom w:val="none" w:sz="0" w:space="0" w:color="auto"/>
                <w:right w:val="none" w:sz="0" w:space="0" w:color="auto"/>
              </w:divBdr>
            </w:div>
            <w:div w:id="1650553257">
              <w:marLeft w:val="0"/>
              <w:marRight w:val="0"/>
              <w:marTop w:val="0"/>
              <w:marBottom w:val="0"/>
              <w:divBdr>
                <w:top w:val="none" w:sz="0" w:space="0" w:color="auto"/>
                <w:left w:val="none" w:sz="0" w:space="0" w:color="auto"/>
                <w:bottom w:val="none" w:sz="0" w:space="0" w:color="auto"/>
                <w:right w:val="none" w:sz="0" w:space="0" w:color="auto"/>
              </w:divBdr>
            </w:div>
            <w:div w:id="1679893406">
              <w:marLeft w:val="0"/>
              <w:marRight w:val="0"/>
              <w:marTop w:val="0"/>
              <w:marBottom w:val="0"/>
              <w:divBdr>
                <w:top w:val="none" w:sz="0" w:space="0" w:color="auto"/>
                <w:left w:val="none" w:sz="0" w:space="0" w:color="auto"/>
                <w:bottom w:val="none" w:sz="0" w:space="0" w:color="auto"/>
                <w:right w:val="none" w:sz="0" w:space="0" w:color="auto"/>
              </w:divBdr>
            </w:div>
            <w:div w:id="1696737033">
              <w:marLeft w:val="0"/>
              <w:marRight w:val="0"/>
              <w:marTop w:val="0"/>
              <w:marBottom w:val="0"/>
              <w:divBdr>
                <w:top w:val="none" w:sz="0" w:space="0" w:color="auto"/>
                <w:left w:val="none" w:sz="0" w:space="0" w:color="auto"/>
                <w:bottom w:val="none" w:sz="0" w:space="0" w:color="auto"/>
                <w:right w:val="none" w:sz="0" w:space="0" w:color="auto"/>
              </w:divBdr>
            </w:div>
            <w:div w:id="1717731164">
              <w:marLeft w:val="0"/>
              <w:marRight w:val="0"/>
              <w:marTop w:val="0"/>
              <w:marBottom w:val="0"/>
              <w:divBdr>
                <w:top w:val="none" w:sz="0" w:space="0" w:color="auto"/>
                <w:left w:val="none" w:sz="0" w:space="0" w:color="auto"/>
                <w:bottom w:val="none" w:sz="0" w:space="0" w:color="auto"/>
                <w:right w:val="none" w:sz="0" w:space="0" w:color="auto"/>
              </w:divBdr>
            </w:div>
            <w:div w:id="1734355851">
              <w:marLeft w:val="0"/>
              <w:marRight w:val="0"/>
              <w:marTop w:val="0"/>
              <w:marBottom w:val="0"/>
              <w:divBdr>
                <w:top w:val="none" w:sz="0" w:space="0" w:color="auto"/>
                <w:left w:val="none" w:sz="0" w:space="0" w:color="auto"/>
                <w:bottom w:val="none" w:sz="0" w:space="0" w:color="auto"/>
                <w:right w:val="none" w:sz="0" w:space="0" w:color="auto"/>
              </w:divBdr>
            </w:div>
            <w:div w:id="1740443998">
              <w:marLeft w:val="0"/>
              <w:marRight w:val="0"/>
              <w:marTop w:val="0"/>
              <w:marBottom w:val="0"/>
              <w:divBdr>
                <w:top w:val="none" w:sz="0" w:space="0" w:color="auto"/>
                <w:left w:val="none" w:sz="0" w:space="0" w:color="auto"/>
                <w:bottom w:val="none" w:sz="0" w:space="0" w:color="auto"/>
                <w:right w:val="none" w:sz="0" w:space="0" w:color="auto"/>
              </w:divBdr>
            </w:div>
            <w:div w:id="1745911592">
              <w:marLeft w:val="0"/>
              <w:marRight w:val="0"/>
              <w:marTop w:val="0"/>
              <w:marBottom w:val="0"/>
              <w:divBdr>
                <w:top w:val="none" w:sz="0" w:space="0" w:color="auto"/>
                <w:left w:val="none" w:sz="0" w:space="0" w:color="auto"/>
                <w:bottom w:val="none" w:sz="0" w:space="0" w:color="auto"/>
                <w:right w:val="none" w:sz="0" w:space="0" w:color="auto"/>
              </w:divBdr>
            </w:div>
            <w:div w:id="1807313454">
              <w:marLeft w:val="0"/>
              <w:marRight w:val="0"/>
              <w:marTop w:val="0"/>
              <w:marBottom w:val="0"/>
              <w:divBdr>
                <w:top w:val="none" w:sz="0" w:space="0" w:color="auto"/>
                <w:left w:val="none" w:sz="0" w:space="0" w:color="auto"/>
                <w:bottom w:val="none" w:sz="0" w:space="0" w:color="auto"/>
                <w:right w:val="none" w:sz="0" w:space="0" w:color="auto"/>
              </w:divBdr>
            </w:div>
            <w:div w:id="1819567228">
              <w:marLeft w:val="0"/>
              <w:marRight w:val="0"/>
              <w:marTop w:val="0"/>
              <w:marBottom w:val="0"/>
              <w:divBdr>
                <w:top w:val="none" w:sz="0" w:space="0" w:color="auto"/>
                <w:left w:val="none" w:sz="0" w:space="0" w:color="auto"/>
                <w:bottom w:val="none" w:sz="0" w:space="0" w:color="auto"/>
                <w:right w:val="none" w:sz="0" w:space="0" w:color="auto"/>
              </w:divBdr>
            </w:div>
            <w:div w:id="1832060083">
              <w:marLeft w:val="0"/>
              <w:marRight w:val="0"/>
              <w:marTop w:val="0"/>
              <w:marBottom w:val="0"/>
              <w:divBdr>
                <w:top w:val="none" w:sz="0" w:space="0" w:color="auto"/>
                <w:left w:val="none" w:sz="0" w:space="0" w:color="auto"/>
                <w:bottom w:val="none" w:sz="0" w:space="0" w:color="auto"/>
                <w:right w:val="none" w:sz="0" w:space="0" w:color="auto"/>
              </w:divBdr>
            </w:div>
            <w:div w:id="1837499525">
              <w:marLeft w:val="0"/>
              <w:marRight w:val="0"/>
              <w:marTop w:val="0"/>
              <w:marBottom w:val="0"/>
              <w:divBdr>
                <w:top w:val="none" w:sz="0" w:space="0" w:color="auto"/>
                <w:left w:val="none" w:sz="0" w:space="0" w:color="auto"/>
                <w:bottom w:val="none" w:sz="0" w:space="0" w:color="auto"/>
                <w:right w:val="none" w:sz="0" w:space="0" w:color="auto"/>
              </w:divBdr>
            </w:div>
            <w:div w:id="1849175034">
              <w:marLeft w:val="0"/>
              <w:marRight w:val="0"/>
              <w:marTop w:val="0"/>
              <w:marBottom w:val="0"/>
              <w:divBdr>
                <w:top w:val="none" w:sz="0" w:space="0" w:color="auto"/>
                <w:left w:val="none" w:sz="0" w:space="0" w:color="auto"/>
                <w:bottom w:val="none" w:sz="0" w:space="0" w:color="auto"/>
                <w:right w:val="none" w:sz="0" w:space="0" w:color="auto"/>
              </w:divBdr>
            </w:div>
            <w:div w:id="1859587238">
              <w:marLeft w:val="0"/>
              <w:marRight w:val="0"/>
              <w:marTop w:val="0"/>
              <w:marBottom w:val="0"/>
              <w:divBdr>
                <w:top w:val="none" w:sz="0" w:space="0" w:color="auto"/>
                <w:left w:val="none" w:sz="0" w:space="0" w:color="auto"/>
                <w:bottom w:val="none" w:sz="0" w:space="0" w:color="auto"/>
                <w:right w:val="none" w:sz="0" w:space="0" w:color="auto"/>
              </w:divBdr>
            </w:div>
            <w:div w:id="1889876488">
              <w:marLeft w:val="0"/>
              <w:marRight w:val="0"/>
              <w:marTop w:val="0"/>
              <w:marBottom w:val="0"/>
              <w:divBdr>
                <w:top w:val="none" w:sz="0" w:space="0" w:color="auto"/>
                <w:left w:val="none" w:sz="0" w:space="0" w:color="auto"/>
                <w:bottom w:val="none" w:sz="0" w:space="0" w:color="auto"/>
                <w:right w:val="none" w:sz="0" w:space="0" w:color="auto"/>
              </w:divBdr>
            </w:div>
            <w:div w:id="1894270378">
              <w:marLeft w:val="0"/>
              <w:marRight w:val="0"/>
              <w:marTop w:val="0"/>
              <w:marBottom w:val="0"/>
              <w:divBdr>
                <w:top w:val="none" w:sz="0" w:space="0" w:color="auto"/>
                <w:left w:val="none" w:sz="0" w:space="0" w:color="auto"/>
                <w:bottom w:val="none" w:sz="0" w:space="0" w:color="auto"/>
                <w:right w:val="none" w:sz="0" w:space="0" w:color="auto"/>
              </w:divBdr>
            </w:div>
            <w:div w:id="1904757703">
              <w:marLeft w:val="0"/>
              <w:marRight w:val="0"/>
              <w:marTop w:val="0"/>
              <w:marBottom w:val="0"/>
              <w:divBdr>
                <w:top w:val="none" w:sz="0" w:space="0" w:color="auto"/>
                <w:left w:val="none" w:sz="0" w:space="0" w:color="auto"/>
                <w:bottom w:val="none" w:sz="0" w:space="0" w:color="auto"/>
                <w:right w:val="none" w:sz="0" w:space="0" w:color="auto"/>
              </w:divBdr>
            </w:div>
            <w:div w:id="1913343525">
              <w:marLeft w:val="0"/>
              <w:marRight w:val="0"/>
              <w:marTop w:val="0"/>
              <w:marBottom w:val="0"/>
              <w:divBdr>
                <w:top w:val="none" w:sz="0" w:space="0" w:color="auto"/>
                <w:left w:val="none" w:sz="0" w:space="0" w:color="auto"/>
                <w:bottom w:val="none" w:sz="0" w:space="0" w:color="auto"/>
                <w:right w:val="none" w:sz="0" w:space="0" w:color="auto"/>
              </w:divBdr>
            </w:div>
            <w:div w:id="1915503765">
              <w:marLeft w:val="0"/>
              <w:marRight w:val="0"/>
              <w:marTop w:val="0"/>
              <w:marBottom w:val="0"/>
              <w:divBdr>
                <w:top w:val="none" w:sz="0" w:space="0" w:color="auto"/>
                <w:left w:val="none" w:sz="0" w:space="0" w:color="auto"/>
                <w:bottom w:val="none" w:sz="0" w:space="0" w:color="auto"/>
                <w:right w:val="none" w:sz="0" w:space="0" w:color="auto"/>
              </w:divBdr>
            </w:div>
            <w:div w:id="1918594219">
              <w:marLeft w:val="0"/>
              <w:marRight w:val="0"/>
              <w:marTop w:val="0"/>
              <w:marBottom w:val="0"/>
              <w:divBdr>
                <w:top w:val="none" w:sz="0" w:space="0" w:color="auto"/>
                <w:left w:val="none" w:sz="0" w:space="0" w:color="auto"/>
                <w:bottom w:val="none" w:sz="0" w:space="0" w:color="auto"/>
                <w:right w:val="none" w:sz="0" w:space="0" w:color="auto"/>
              </w:divBdr>
            </w:div>
            <w:div w:id="1921020794">
              <w:marLeft w:val="0"/>
              <w:marRight w:val="0"/>
              <w:marTop w:val="0"/>
              <w:marBottom w:val="0"/>
              <w:divBdr>
                <w:top w:val="none" w:sz="0" w:space="0" w:color="auto"/>
                <w:left w:val="none" w:sz="0" w:space="0" w:color="auto"/>
                <w:bottom w:val="none" w:sz="0" w:space="0" w:color="auto"/>
                <w:right w:val="none" w:sz="0" w:space="0" w:color="auto"/>
              </w:divBdr>
            </w:div>
            <w:div w:id="1921909214">
              <w:marLeft w:val="0"/>
              <w:marRight w:val="0"/>
              <w:marTop w:val="0"/>
              <w:marBottom w:val="0"/>
              <w:divBdr>
                <w:top w:val="none" w:sz="0" w:space="0" w:color="auto"/>
                <w:left w:val="none" w:sz="0" w:space="0" w:color="auto"/>
                <w:bottom w:val="none" w:sz="0" w:space="0" w:color="auto"/>
                <w:right w:val="none" w:sz="0" w:space="0" w:color="auto"/>
              </w:divBdr>
            </w:div>
            <w:div w:id="1922522214">
              <w:marLeft w:val="0"/>
              <w:marRight w:val="0"/>
              <w:marTop w:val="0"/>
              <w:marBottom w:val="0"/>
              <w:divBdr>
                <w:top w:val="none" w:sz="0" w:space="0" w:color="auto"/>
                <w:left w:val="none" w:sz="0" w:space="0" w:color="auto"/>
                <w:bottom w:val="none" w:sz="0" w:space="0" w:color="auto"/>
                <w:right w:val="none" w:sz="0" w:space="0" w:color="auto"/>
              </w:divBdr>
            </w:div>
            <w:div w:id="1939092357">
              <w:marLeft w:val="0"/>
              <w:marRight w:val="0"/>
              <w:marTop w:val="0"/>
              <w:marBottom w:val="0"/>
              <w:divBdr>
                <w:top w:val="none" w:sz="0" w:space="0" w:color="auto"/>
                <w:left w:val="none" w:sz="0" w:space="0" w:color="auto"/>
                <w:bottom w:val="none" w:sz="0" w:space="0" w:color="auto"/>
                <w:right w:val="none" w:sz="0" w:space="0" w:color="auto"/>
              </w:divBdr>
            </w:div>
            <w:div w:id="1959143677">
              <w:marLeft w:val="0"/>
              <w:marRight w:val="0"/>
              <w:marTop w:val="0"/>
              <w:marBottom w:val="0"/>
              <w:divBdr>
                <w:top w:val="none" w:sz="0" w:space="0" w:color="auto"/>
                <w:left w:val="none" w:sz="0" w:space="0" w:color="auto"/>
                <w:bottom w:val="none" w:sz="0" w:space="0" w:color="auto"/>
                <w:right w:val="none" w:sz="0" w:space="0" w:color="auto"/>
              </w:divBdr>
            </w:div>
            <w:div w:id="1974368084">
              <w:marLeft w:val="0"/>
              <w:marRight w:val="0"/>
              <w:marTop w:val="0"/>
              <w:marBottom w:val="0"/>
              <w:divBdr>
                <w:top w:val="none" w:sz="0" w:space="0" w:color="auto"/>
                <w:left w:val="none" w:sz="0" w:space="0" w:color="auto"/>
                <w:bottom w:val="none" w:sz="0" w:space="0" w:color="auto"/>
                <w:right w:val="none" w:sz="0" w:space="0" w:color="auto"/>
              </w:divBdr>
            </w:div>
            <w:div w:id="1979529599">
              <w:marLeft w:val="0"/>
              <w:marRight w:val="0"/>
              <w:marTop w:val="0"/>
              <w:marBottom w:val="0"/>
              <w:divBdr>
                <w:top w:val="none" w:sz="0" w:space="0" w:color="auto"/>
                <w:left w:val="none" w:sz="0" w:space="0" w:color="auto"/>
                <w:bottom w:val="none" w:sz="0" w:space="0" w:color="auto"/>
                <w:right w:val="none" w:sz="0" w:space="0" w:color="auto"/>
              </w:divBdr>
            </w:div>
            <w:div w:id="1983458392">
              <w:marLeft w:val="0"/>
              <w:marRight w:val="0"/>
              <w:marTop w:val="0"/>
              <w:marBottom w:val="0"/>
              <w:divBdr>
                <w:top w:val="none" w:sz="0" w:space="0" w:color="auto"/>
                <w:left w:val="none" w:sz="0" w:space="0" w:color="auto"/>
                <w:bottom w:val="none" w:sz="0" w:space="0" w:color="auto"/>
                <w:right w:val="none" w:sz="0" w:space="0" w:color="auto"/>
              </w:divBdr>
            </w:div>
            <w:div w:id="1987273625">
              <w:marLeft w:val="0"/>
              <w:marRight w:val="0"/>
              <w:marTop w:val="0"/>
              <w:marBottom w:val="0"/>
              <w:divBdr>
                <w:top w:val="none" w:sz="0" w:space="0" w:color="auto"/>
                <w:left w:val="none" w:sz="0" w:space="0" w:color="auto"/>
                <w:bottom w:val="none" w:sz="0" w:space="0" w:color="auto"/>
                <w:right w:val="none" w:sz="0" w:space="0" w:color="auto"/>
              </w:divBdr>
            </w:div>
            <w:div w:id="1989816691">
              <w:marLeft w:val="0"/>
              <w:marRight w:val="0"/>
              <w:marTop w:val="0"/>
              <w:marBottom w:val="0"/>
              <w:divBdr>
                <w:top w:val="none" w:sz="0" w:space="0" w:color="auto"/>
                <w:left w:val="none" w:sz="0" w:space="0" w:color="auto"/>
                <w:bottom w:val="none" w:sz="0" w:space="0" w:color="auto"/>
                <w:right w:val="none" w:sz="0" w:space="0" w:color="auto"/>
              </w:divBdr>
            </w:div>
            <w:div w:id="1998679691">
              <w:marLeft w:val="0"/>
              <w:marRight w:val="0"/>
              <w:marTop w:val="0"/>
              <w:marBottom w:val="0"/>
              <w:divBdr>
                <w:top w:val="none" w:sz="0" w:space="0" w:color="auto"/>
                <w:left w:val="none" w:sz="0" w:space="0" w:color="auto"/>
                <w:bottom w:val="none" w:sz="0" w:space="0" w:color="auto"/>
                <w:right w:val="none" w:sz="0" w:space="0" w:color="auto"/>
              </w:divBdr>
            </w:div>
            <w:div w:id="2006010306">
              <w:marLeft w:val="0"/>
              <w:marRight w:val="0"/>
              <w:marTop w:val="0"/>
              <w:marBottom w:val="0"/>
              <w:divBdr>
                <w:top w:val="none" w:sz="0" w:space="0" w:color="auto"/>
                <w:left w:val="none" w:sz="0" w:space="0" w:color="auto"/>
                <w:bottom w:val="none" w:sz="0" w:space="0" w:color="auto"/>
                <w:right w:val="none" w:sz="0" w:space="0" w:color="auto"/>
              </w:divBdr>
            </w:div>
            <w:div w:id="2017418450">
              <w:marLeft w:val="0"/>
              <w:marRight w:val="0"/>
              <w:marTop w:val="0"/>
              <w:marBottom w:val="0"/>
              <w:divBdr>
                <w:top w:val="none" w:sz="0" w:space="0" w:color="auto"/>
                <w:left w:val="none" w:sz="0" w:space="0" w:color="auto"/>
                <w:bottom w:val="none" w:sz="0" w:space="0" w:color="auto"/>
                <w:right w:val="none" w:sz="0" w:space="0" w:color="auto"/>
              </w:divBdr>
            </w:div>
            <w:div w:id="2030528245">
              <w:marLeft w:val="0"/>
              <w:marRight w:val="0"/>
              <w:marTop w:val="0"/>
              <w:marBottom w:val="0"/>
              <w:divBdr>
                <w:top w:val="none" w:sz="0" w:space="0" w:color="auto"/>
                <w:left w:val="none" w:sz="0" w:space="0" w:color="auto"/>
                <w:bottom w:val="none" w:sz="0" w:space="0" w:color="auto"/>
                <w:right w:val="none" w:sz="0" w:space="0" w:color="auto"/>
              </w:divBdr>
            </w:div>
            <w:div w:id="2032414393">
              <w:marLeft w:val="0"/>
              <w:marRight w:val="0"/>
              <w:marTop w:val="0"/>
              <w:marBottom w:val="0"/>
              <w:divBdr>
                <w:top w:val="none" w:sz="0" w:space="0" w:color="auto"/>
                <w:left w:val="none" w:sz="0" w:space="0" w:color="auto"/>
                <w:bottom w:val="none" w:sz="0" w:space="0" w:color="auto"/>
                <w:right w:val="none" w:sz="0" w:space="0" w:color="auto"/>
              </w:divBdr>
            </w:div>
            <w:div w:id="2042854345">
              <w:marLeft w:val="0"/>
              <w:marRight w:val="0"/>
              <w:marTop w:val="0"/>
              <w:marBottom w:val="0"/>
              <w:divBdr>
                <w:top w:val="none" w:sz="0" w:space="0" w:color="auto"/>
                <w:left w:val="none" w:sz="0" w:space="0" w:color="auto"/>
                <w:bottom w:val="none" w:sz="0" w:space="0" w:color="auto"/>
                <w:right w:val="none" w:sz="0" w:space="0" w:color="auto"/>
              </w:divBdr>
            </w:div>
            <w:div w:id="2074698775">
              <w:marLeft w:val="0"/>
              <w:marRight w:val="0"/>
              <w:marTop w:val="0"/>
              <w:marBottom w:val="0"/>
              <w:divBdr>
                <w:top w:val="none" w:sz="0" w:space="0" w:color="auto"/>
                <w:left w:val="none" w:sz="0" w:space="0" w:color="auto"/>
                <w:bottom w:val="none" w:sz="0" w:space="0" w:color="auto"/>
                <w:right w:val="none" w:sz="0" w:space="0" w:color="auto"/>
              </w:divBdr>
            </w:div>
            <w:div w:id="2086493256">
              <w:marLeft w:val="0"/>
              <w:marRight w:val="0"/>
              <w:marTop w:val="0"/>
              <w:marBottom w:val="0"/>
              <w:divBdr>
                <w:top w:val="none" w:sz="0" w:space="0" w:color="auto"/>
                <w:left w:val="none" w:sz="0" w:space="0" w:color="auto"/>
                <w:bottom w:val="none" w:sz="0" w:space="0" w:color="auto"/>
                <w:right w:val="none" w:sz="0" w:space="0" w:color="auto"/>
              </w:divBdr>
            </w:div>
            <w:div w:id="2088112524">
              <w:marLeft w:val="0"/>
              <w:marRight w:val="0"/>
              <w:marTop w:val="0"/>
              <w:marBottom w:val="0"/>
              <w:divBdr>
                <w:top w:val="none" w:sz="0" w:space="0" w:color="auto"/>
                <w:left w:val="none" w:sz="0" w:space="0" w:color="auto"/>
                <w:bottom w:val="none" w:sz="0" w:space="0" w:color="auto"/>
                <w:right w:val="none" w:sz="0" w:space="0" w:color="auto"/>
              </w:divBdr>
            </w:div>
            <w:div w:id="2093165043">
              <w:marLeft w:val="0"/>
              <w:marRight w:val="0"/>
              <w:marTop w:val="0"/>
              <w:marBottom w:val="0"/>
              <w:divBdr>
                <w:top w:val="none" w:sz="0" w:space="0" w:color="auto"/>
                <w:left w:val="none" w:sz="0" w:space="0" w:color="auto"/>
                <w:bottom w:val="none" w:sz="0" w:space="0" w:color="auto"/>
                <w:right w:val="none" w:sz="0" w:space="0" w:color="auto"/>
              </w:divBdr>
            </w:div>
            <w:div w:id="2097238834">
              <w:marLeft w:val="0"/>
              <w:marRight w:val="0"/>
              <w:marTop w:val="0"/>
              <w:marBottom w:val="0"/>
              <w:divBdr>
                <w:top w:val="none" w:sz="0" w:space="0" w:color="auto"/>
                <w:left w:val="none" w:sz="0" w:space="0" w:color="auto"/>
                <w:bottom w:val="none" w:sz="0" w:space="0" w:color="auto"/>
                <w:right w:val="none" w:sz="0" w:space="0" w:color="auto"/>
              </w:divBdr>
            </w:div>
            <w:div w:id="2108184384">
              <w:marLeft w:val="0"/>
              <w:marRight w:val="0"/>
              <w:marTop w:val="0"/>
              <w:marBottom w:val="0"/>
              <w:divBdr>
                <w:top w:val="none" w:sz="0" w:space="0" w:color="auto"/>
                <w:left w:val="none" w:sz="0" w:space="0" w:color="auto"/>
                <w:bottom w:val="none" w:sz="0" w:space="0" w:color="auto"/>
                <w:right w:val="none" w:sz="0" w:space="0" w:color="auto"/>
              </w:divBdr>
            </w:div>
            <w:div w:id="2112359345">
              <w:marLeft w:val="0"/>
              <w:marRight w:val="0"/>
              <w:marTop w:val="0"/>
              <w:marBottom w:val="0"/>
              <w:divBdr>
                <w:top w:val="none" w:sz="0" w:space="0" w:color="auto"/>
                <w:left w:val="none" w:sz="0" w:space="0" w:color="auto"/>
                <w:bottom w:val="none" w:sz="0" w:space="0" w:color="auto"/>
                <w:right w:val="none" w:sz="0" w:space="0" w:color="auto"/>
              </w:divBdr>
            </w:div>
            <w:div w:id="2114737139">
              <w:marLeft w:val="0"/>
              <w:marRight w:val="0"/>
              <w:marTop w:val="0"/>
              <w:marBottom w:val="0"/>
              <w:divBdr>
                <w:top w:val="none" w:sz="0" w:space="0" w:color="auto"/>
                <w:left w:val="none" w:sz="0" w:space="0" w:color="auto"/>
                <w:bottom w:val="none" w:sz="0" w:space="0" w:color="auto"/>
                <w:right w:val="none" w:sz="0" w:space="0" w:color="auto"/>
              </w:divBdr>
            </w:div>
            <w:div w:id="211694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50014">
      <w:bodyDiv w:val="1"/>
      <w:marLeft w:val="0"/>
      <w:marRight w:val="0"/>
      <w:marTop w:val="0"/>
      <w:marBottom w:val="0"/>
      <w:divBdr>
        <w:top w:val="none" w:sz="0" w:space="0" w:color="auto"/>
        <w:left w:val="none" w:sz="0" w:space="0" w:color="auto"/>
        <w:bottom w:val="none" w:sz="0" w:space="0" w:color="auto"/>
        <w:right w:val="none" w:sz="0" w:space="0" w:color="auto"/>
      </w:divBdr>
      <w:divsChild>
        <w:div w:id="2101755954">
          <w:marLeft w:val="0"/>
          <w:marRight w:val="0"/>
          <w:marTop w:val="0"/>
          <w:marBottom w:val="0"/>
          <w:divBdr>
            <w:top w:val="none" w:sz="0" w:space="0" w:color="auto"/>
            <w:left w:val="none" w:sz="0" w:space="0" w:color="auto"/>
            <w:bottom w:val="none" w:sz="0" w:space="0" w:color="auto"/>
            <w:right w:val="none" w:sz="0" w:space="0" w:color="auto"/>
          </w:divBdr>
          <w:divsChild>
            <w:div w:id="145173606">
              <w:marLeft w:val="0"/>
              <w:marRight w:val="0"/>
              <w:marTop w:val="0"/>
              <w:marBottom w:val="0"/>
              <w:divBdr>
                <w:top w:val="none" w:sz="0" w:space="0" w:color="auto"/>
                <w:left w:val="none" w:sz="0" w:space="0" w:color="auto"/>
                <w:bottom w:val="none" w:sz="0" w:space="0" w:color="auto"/>
                <w:right w:val="none" w:sz="0" w:space="0" w:color="auto"/>
              </w:divBdr>
            </w:div>
            <w:div w:id="278295491">
              <w:marLeft w:val="0"/>
              <w:marRight w:val="0"/>
              <w:marTop w:val="0"/>
              <w:marBottom w:val="0"/>
              <w:divBdr>
                <w:top w:val="none" w:sz="0" w:space="0" w:color="auto"/>
                <w:left w:val="none" w:sz="0" w:space="0" w:color="auto"/>
                <w:bottom w:val="none" w:sz="0" w:space="0" w:color="auto"/>
                <w:right w:val="none" w:sz="0" w:space="0" w:color="auto"/>
              </w:divBdr>
            </w:div>
            <w:div w:id="306477286">
              <w:marLeft w:val="0"/>
              <w:marRight w:val="0"/>
              <w:marTop w:val="0"/>
              <w:marBottom w:val="0"/>
              <w:divBdr>
                <w:top w:val="none" w:sz="0" w:space="0" w:color="auto"/>
                <w:left w:val="none" w:sz="0" w:space="0" w:color="auto"/>
                <w:bottom w:val="none" w:sz="0" w:space="0" w:color="auto"/>
                <w:right w:val="none" w:sz="0" w:space="0" w:color="auto"/>
              </w:divBdr>
            </w:div>
            <w:div w:id="425620329">
              <w:marLeft w:val="0"/>
              <w:marRight w:val="0"/>
              <w:marTop w:val="0"/>
              <w:marBottom w:val="0"/>
              <w:divBdr>
                <w:top w:val="none" w:sz="0" w:space="0" w:color="auto"/>
                <w:left w:val="none" w:sz="0" w:space="0" w:color="auto"/>
                <w:bottom w:val="none" w:sz="0" w:space="0" w:color="auto"/>
                <w:right w:val="none" w:sz="0" w:space="0" w:color="auto"/>
              </w:divBdr>
            </w:div>
            <w:div w:id="635068771">
              <w:marLeft w:val="0"/>
              <w:marRight w:val="0"/>
              <w:marTop w:val="0"/>
              <w:marBottom w:val="0"/>
              <w:divBdr>
                <w:top w:val="none" w:sz="0" w:space="0" w:color="auto"/>
                <w:left w:val="none" w:sz="0" w:space="0" w:color="auto"/>
                <w:bottom w:val="none" w:sz="0" w:space="0" w:color="auto"/>
                <w:right w:val="none" w:sz="0" w:space="0" w:color="auto"/>
              </w:divBdr>
            </w:div>
            <w:div w:id="698433272">
              <w:marLeft w:val="0"/>
              <w:marRight w:val="0"/>
              <w:marTop w:val="0"/>
              <w:marBottom w:val="0"/>
              <w:divBdr>
                <w:top w:val="none" w:sz="0" w:space="0" w:color="auto"/>
                <w:left w:val="none" w:sz="0" w:space="0" w:color="auto"/>
                <w:bottom w:val="none" w:sz="0" w:space="0" w:color="auto"/>
                <w:right w:val="none" w:sz="0" w:space="0" w:color="auto"/>
              </w:divBdr>
            </w:div>
            <w:div w:id="702289208">
              <w:marLeft w:val="0"/>
              <w:marRight w:val="0"/>
              <w:marTop w:val="0"/>
              <w:marBottom w:val="0"/>
              <w:divBdr>
                <w:top w:val="none" w:sz="0" w:space="0" w:color="auto"/>
                <w:left w:val="none" w:sz="0" w:space="0" w:color="auto"/>
                <w:bottom w:val="none" w:sz="0" w:space="0" w:color="auto"/>
                <w:right w:val="none" w:sz="0" w:space="0" w:color="auto"/>
              </w:divBdr>
            </w:div>
            <w:div w:id="720593743">
              <w:marLeft w:val="0"/>
              <w:marRight w:val="0"/>
              <w:marTop w:val="0"/>
              <w:marBottom w:val="0"/>
              <w:divBdr>
                <w:top w:val="none" w:sz="0" w:space="0" w:color="auto"/>
                <w:left w:val="none" w:sz="0" w:space="0" w:color="auto"/>
                <w:bottom w:val="none" w:sz="0" w:space="0" w:color="auto"/>
                <w:right w:val="none" w:sz="0" w:space="0" w:color="auto"/>
              </w:divBdr>
            </w:div>
            <w:div w:id="738479130">
              <w:marLeft w:val="0"/>
              <w:marRight w:val="0"/>
              <w:marTop w:val="0"/>
              <w:marBottom w:val="0"/>
              <w:divBdr>
                <w:top w:val="none" w:sz="0" w:space="0" w:color="auto"/>
                <w:left w:val="none" w:sz="0" w:space="0" w:color="auto"/>
                <w:bottom w:val="none" w:sz="0" w:space="0" w:color="auto"/>
                <w:right w:val="none" w:sz="0" w:space="0" w:color="auto"/>
              </w:divBdr>
            </w:div>
            <w:div w:id="739519012">
              <w:marLeft w:val="0"/>
              <w:marRight w:val="0"/>
              <w:marTop w:val="0"/>
              <w:marBottom w:val="0"/>
              <w:divBdr>
                <w:top w:val="none" w:sz="0" w:space="0" w:color="auto"/>
                <w:left w:val="none" w:sz="0" w:space="0" w:color="auto"/>
                <w:bottom w:val="none" w:sz="0" w:space="0" w:color="auto"/>
                <w:right w:val="none" w:sz="0" w:space="0" w:color="auto"/>
              </w:divBdr>
            </w:div>
            <w:div w:id="1001006433">
              <w:marLeft w:val="0"/>
              <w:marRight w:val="0"/>
              <w:marTop w:val="0"/>
              <w:marBottom w:val="0"/>
              <w:divBdr>
                <w:top w:val="none" w:sz="0" w:space="0" w:color="auto"/>
                <w:left w:val="none" w:sz="0" w:space="0" w:color="auto"/>
                <w:bottom w:val="none" w:sz="0" w:space="0" w:color="auto"/>
                <w:right w:val="none" w:sz="0" w:space="0" w:color="auto"/>
              </w:divBdr>
            </w:div>
            <w:div w:id="1401975395">
              <w:marLeft w:val="0"/>
              <w:marRight w:val="0"/>
              <w:marTop w:val="0"/>
              <w:marBottom w:val="0"/>
              <w:divBdr>
                <w:top w:val="none" w:sz="0" w:space="0" w:color="auto"/>
                <w:left w:val="none" w:sz="0" w:space="0" w:color="auto"/>
                <w:bottom w:val="none" w:sz="0" w:space="0" w:color="auto"/>
                <w:right w:val="none" w:sz="0" w:space="0" w:color="auto"/>
              </w:divBdr>
            </w:div>
            <w:div w:id="1629781392">
              <w:marLeft w:val="0"/>
              <w:marRight w:val="0"/>
              <w:marTop w:val="0"/>
              <w:marBottom w:val="0"/>
              <w:divBdr>
                <w:top w:val="none" w:sz="0" w:space="0" w:color="auto"/>
                <w:left w:val="none" w:sz="0" w:space="0" w:color="auto"/>
                <w:bottom w:val="none" w:sz="0" w:space="0" w:color="auto"/>
                <w:right w:val="none" w:sz="0" w:space="0" w:color="auto"/>
              </w:divBdr>
            </w:div>
            <w:div w:id="1821115175">
              <w:marLeft w:val="0"/>
              <w:marRight w:val="0"/>
              <w:marTop w:val="0"/>
              <w:marBottom w:val="0"/>
              <w:divBdr>
                <w:top w:val="none" w:sz="0" w:space="0" w:color="auto"/>
                <w:left w:val="none" w:sz="0" w:space="0" w:color="auto"/>
                <w:bottom w:val="none" w:sz="0" w:space="0" w:color="auto"/>
                <w:right w:val="none" w:sz="0" w:space="0" w:color="auto"/>
              </w:divBdr>
            </w:div>
            <w:div w:id="20006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5289">
      <w:bodyDiv w:val="1"/>
      <w:marLeft w:val="0"/>
      <w:marRight w:val="0"/>
      <w:marTop w:val="0"/>
      <w:marBottom w:val="0"/>
      <w:divBdr>
        <w:top w:val="none" w:sz="0" w:space="0" w:color="auto"/>
        <w:left w:val="none" w:sz="0" w:space="0" w:color="auto"/>
        <w:bottom w:val="none" w:sz="0" w:space="0" w:color="auto"/>
        <w:right w:val="none" w:sz="0" w:space="0" w:color="auto"/>
      </w:divBdr>
      <w:divsChild>
        <w:div w:id="762722087">
          <w:marLeft w:val="0"/>
          <w:marRight w:val="0"/>
          <w:marTop w:val="0"/>
          <w:marBottom w:val="0"/>
          <w:divBdr>
            <w:top w:val="none" w:sz="0" w:space="0" w:color="auto"/>
            <w:left w:val="none" w:sz="0" w:space="0" w:color="auto"/>
            <w:bottom w:val="none" w:sz="0" w:space="0" w:color="auto"/>
            <w:right w:val="none" w:sz="0" w:space="0" w:color="auto"/>
          </w:divBdr>
          <w:divsChild>
            <w:div w:id="810099186">
              <w:marLeft w:val="0"/>
              <w:marRight w:val="0"/>
              <w:marTop w:val="0"/>
              <w:marBottom w:val="0"/>
              <w:divBdr>
                <w:top w:val="none" w:sz="0" w:space="0" w:color="auto"/>
                <w:left w:val="none" w:sz="0" w:space="0" w:color="auto"/>
                <w:bottom w:val="none" w:sz="0" w:space="0" w:color="auto"/>
                <w:right w:val="none" w:sz="0" w:space="0" w:color="auto"/>
              </w:divBdr>
            </w:div>
            <w:div w:id="1138377821">
              <w:marLeft w:val="0"/>
              <w:marRight w:val="0"/>
              <w:marTop w:val="0"/>
              <w:marBottom w:val="0"/>
              <w:divBdr>
                <w:top w:val="none" w:sz="0" w:space="0" w:color="auto"/>
                <w:left w:val="none" w:sz="0" w:space="0" w:color="auto"/>
                <w:bottom w:val="none" w:sz="0" w:space="0" w:color="auto"/>
                <w:right w:val="none" w:sz="0" w:space="0" w:color="auto"/>
              </w:divBdr>
            </w:div>
            <w:div w:id="1378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8283">
      <w:bodyDiv w:val="1"/>
      <w:marLeft w:val="0"/>
      <w:marRight w:val="0"/>
      <w:marTop w:val="0"/>
      <w:marBottom w:val="0"/>
      <w:divBdr>
        <w:top w:val="none" w:sz="0" w:space="0" w:color="auto"/>
        <w:left w:val="none" w:sz="0" w:space="0" w:color="auto"/>
        <w:bottom w:val="none" w:sz="0" w:space="0" w:color="auto"/>
        <w:right w:val="none" w:sz="0" w:space="0" w:color="auto"/>
      </w:divBdr>
      <w:divsChild>
        <w:div w:id="253979581">
          <w:marLeft w:val="0"/>
          <w:marRight w:val="0"/>
          <w:marTop w:val="0"/>
          <w:marBottom w:val="0"/>
          <w:divBdr>
            <w:top w:val="none" w:sz="0" w:space="0" w:color="auto"/>
            <w:left w:val="none" w:sz="0" w:space="0" w:color="auto"/>
            <w:bottom w:val="none" w:sz="0" w:space="0" w:color="auto"/>
            <w:right w:val="none" w:sz="0" w:space="0" w:color="auto"/>
          </w:divBdr>
          <w:divsChild>
            <w:div w:id="2782578">
              <w:marLeft w:val="0"/>
              <w:marRight w:val="0"/>
              <w:marTop w:val="0"/>
              <w:marBottom w:val="0"/>
              <w:divBdr>
                <w:top w:val="none" w:sz="0" w:space="0" w:color="auto"/>
                <w:left w:val="none" w:sz="0" w:space="0" w:color="auto"/>
                <w:bottom w:val="none" w:sz="0" w:space="0" w:color="auto"/>
                <w:right w:val="none" w:sz="0" w:space="0" w:color="auto"/>
              </w:divBdr>
            </w:div>
            <w:div w:id="30038288">
              <w:marLeft w:val="0"/>
              <w:marRight w:val="0"/>
              <w:marTop w:val="0"/>
              <w:marBottom w:val="0"/>
              <w:divBdr>
                <w:top w:val="none" w:sz="0" w:space="0" w:color="auto"/>
                <w:left w:val="none" w:sz="0" w:space="0" w:color="auto"/>
                <w:bottom w:val="none" w:sz="0" w:space="0" w:color="auto"/>
                <w:right w:val="none" w:sz="0" w:space="0" w:color="auto"/>
              </w:divBdr>
            </w:div>
            <w:div w:id="50812697">
              <w:marLeft w:val="0"/>
              <w:marRight w:val="0"/>
              <w:marTop w:val="0"/>
              <w:marBottom w:val="0"/>
              <w:divBdr>
                <w:top w:val="none" w:sz="0" w:space="0" w:color="auto"/>
                <w:left w:val="none" w:sz="0" w:space="0" w:color="auto"/>
                <w:bottom w:val="none" w:sz="0" w:space="0" w:color="auto"/>
                <w:right w:val="none" w:sz="0" w:space="0" w:color="auto"/>
              </w:divBdr>
            </w:div>
            <w:div w:id="52042765">
              <w:marLeft w:val="0"/>
              <w:marRight w:val="0"/>
              <w:marTop w:val="0"/>
              <w:marBottom w:val="0"/>
              <w:divBdr>
                <w:top w:val="none" w:sz="0" w:space="0" w:color="auto"/>
                <w:left w:val="none" w:sz="0" w:space="0" w:color="auto"/>
                <w:bottom w:val="none" w:sz="0" w:space="0" w:color="auto"/>
                <w:right w:val="none" w:sz="0" w:space="0" w:color="auto"/>
              </w:divBdr>
            </w:div>
            <w:div w:id="54817459">
              <w:marLeft w:val="0"/>
              <w:marRight w:val="0"/>
              <w:marTop w:val="0"/>
              <w:marBottom w:val="0"/>
              <w:divBdr>
                <w:top w:val="none" w:sz="0" w:space="0" w:color="auto"/>
                <w:left w:val="none" w:sz="0" w:space="0" w:color="auto"/>
                <w:bottom w:val="none" w:sz="0" w:space="0" w:color="auto"/>
                <w:right w:val="none" w:sz="0" w:space="0" w:color="auto"/>
              </w:divBdr>
            </w:div>
            <w:div w:id="65034890">
              <w:marLeft w:val="0"/>
              <w:marRight w:val="0"/>
              <w:marTop w:val="0"/>
              <w:marBottom w:val="0"/>
              <w:divBdr>
                <w:top w:val="none" w:sz="0" w:space="0" w:color="auto"/>
                <w:left w:val="none" w:sz="0" w:space="0" w:color="auto"/>
                <w:bottom w:val="none" w:sz="0" w:space="0" w:color="auto"/>
                <w:right w:val="none" w:sz="0" w:space="0" w:color="auto"/>
              </w:divBdr>
            </w:div>
            <w:div w:id="70779985">
              <w:marLeft w:val="0"/>
              <w:marRight w:val="0"/>
              <w:marTop w:val="0"/>
              <w:marBottom w:val="0"/>
              <w:divBdr>
                <w:top w:val="none" w:sz="0" w:space="0" w:color="auto"/>
                <w:left w:val="none" w:sz="0" w:space="0" w:color="auto"/>
                <w:bottom w:val="none" w:sz="0" w:space="0" w:color="auto"/>
                <w:right w:val="none" w:sz="0" w:space="0" w:color="auto"/>
              </w:divBdr>
            </w:div>
            <w:div w:id="72705121">
              <w:marLeft w:val="0"/>
              <w:marRight w:val="0"/>
              <w:marTop w:val="0"/>
              <w:marBottom w:val="0"/>
              <w:divBdr>
                <w:top w:val="none" w:sz="0" w:space="0" w:color="auto"/>
                <w:left w:val="none" w:sz="0" w:space="0" w:color="auto"/>
                <w:bottom w:val="none" w:sz="0" w:space="0" w:color="auto"/>
                <w:right w:val="none" w:sz="0" w:space="0" w:color="auto"/>
              </w:divBdr>
            </w:div>
            <w:div w:id="114716675">
              <w:marLeft w:val="0"/>
              <w:marRight w:val="0"/>
              <w:marTop w:val="0"/>
              <w:marBottom w:val="0"/>
              <w:divBdr>
                <w:top w:val="none" w:sz="0" w:space="0" w:color="auto"/>
                <w:left w:val="none" w:sz="0" w:space="0" w:color="auto"/>
                <w:bottom w:val="none" w:sz="0" w:space="0" w:color="auto"/>
                <w:right w:val="none" w:sz="0" w:space="0" w:color="auto"/>
              </w:divBdr>
            </w:div>
            <w:div w:id="139395178">
              <w:marLeft w:val="0"/>
              <w:marRight w:val="0"/>
              <w:marTop w:val="0"/>
              <w:marBottom w:val="0"/>
              <w:divBdr>
                <w:top w:val="none" w:sz="0" w:space="0" w:color="auto"/>
                <w:left w:val="none" w:sz="0" w:space="0" w:color="auto"/>
                <w:bottom w:val="none" w:sz="0" w:space="0" w:color="auto"/>
                <w:right w:val="none" w:sz="0" w:space="0" w:color="auto"/>
              </w:divBdr>
            </w:div>
            <w:div w:id="174419367">
              <w:marLeft w:val="0"/>
              <w:marRight w:val="0"/>
              <w:marTop w:val="0"/>
              <w:marBottom w:val="0"/>
              <w:divBdr>
                <w:top w:val="none" w:sz="0" w:space="0" w:color="auto"/>
                <w:left w:val="none" w:sz="0" w:space="0" w:color="auto"/>
                <w:bottom w:val="none" w:sz="0" w:space="0" w:color="auto"/>
                <w:right w:val="none" w:sz="0" w:space="0" w:color="auto"/>
              </w:divBdr>
            </w:div>
            <w:div w:id="192576396">
              <w:marLeft w:val="0"/>
              <w:marRight w:val="0"/>
              <w:marTop w:val="0"/>
              <w:marBottom w:val="0"/>
              <w:divBdr>
                <w:top w:val="none" w:sz="0" w:space="0" w:color="auto"/>
                <w:left w:val="none" w:sz="0" w:space="0" w:color="auto"/>
                <w:bottom w:val="none" w:sz="0" w:space="0" w:color="auto"/>
                <w:right w:val="none" w:sz="0" w:space="0" w:color="auto"/>
              </w:divBdr>
            </w:div>
            <w:div w:id="273829534">
              <w:marLeft w:val="0"/>
              <w:marRight w:val="0"/>
              <w:marTop w:val="0"/>
              <w:marBottom w:val="0"/>
              <w:divBdr>
                <w:top w:val="none" w:sz="0" w:space="0" w:color="auto"/>
                <w:left w:val="none" w:sz="0" w:space="0" w:color="auto"/>
                <w:bottom w:val="none" w:sz="0" w:space="0" w:color="auto"/>
                <w:right w:val="none" w:sz="0" w:space="0" w:color="auto"/>
              </w:divBdr>
            </w:div>
            <w:div w:id="278217801">
              <w:marLeft w:val="0"/>
              <w:marRight w:val="0"/>
              <w:marTop w:val="0"/>
              <w:marBottom w:val="0"/>
              <w:divBdr>
                <w:top w:val="none" w:sz="0" w:space="0" w:color="auto"/>
                <w:left w:val="none" w:sz="0" w:space="0" w:color="auto"/>
                <w:bottom w:val="none" w:sz="0" w:space="0" w:color="auto"/>
                <w:right w:val="none" w:sz="0" w:space="0" w:color="auto"/>
              </w:divBdr>
            </w:div>
            <w:div w:id="290984113">
              <w:marLeft w:val="0"/>
              <w:marRight w:val="0"/>
              <w:marTop w:val="0"/>
              <w:marBottom w:val="0"/>
              <w:divBdr>
                <w:top w:val="none" w:sz="0" w:space="0" w:color="auto"/>
                <w:left w:val="none" w:sz="0" w:space="0" w:color="auto"/>
                <w:bottom w:val="none" w:sz="0" w:space="0" w:color="auto"/>
                <w:right w:val="none" w:sz="0" w:space="0" w:color="auto"/>
              </w:divBdr>
            </w:div>
            <w:div w:id="302350176">
              <w:marLeft w:val="0"/>
              <w:marRight w:val="0"/>
              <w:marTop w:val="0"/>
              <w:marBottom w:val="0"/>
              <w:divBdr>
                <w:top w:val="none" w:sz="0" w:space="0" w:color="auto"/>
                <w:left w:val="none" w:sz="0" w:space="0" w:color="auto"/>
                <w:bottom w:val="none" w:sz="0" w:space="0" w:color="auto"/>
                <w:right w:val="none" w:sz="0" w:space="0" w:color="auto"/>
              </w:divBdr>
            </w:div>
            <w:div w:id="304354884">
              <w:marLeft w:val="0"/>
              <w:marRight w:val="0"/>
              <w:marTop w:val="0"/>
              <w:marBottom w:val="0"/>
              <w:divBdr>
                <w:top w:val="none" w:sz="0" w:space="0" w:color="auto"/>
                <w:left w:val="none" w:sz="0" w:space="0" w:color="auto"/>
                <w:bottom w:val="none" w:sz="0" w:space="0" w:color="auto"/>
                <w:right w:val="none" w:sz="0" w:space="0" w:color="auto"/>
              </w:divBdr>
            </w:div>
            <w:div w:id="307707725">
              <w:marLeft w:val="0"/>
              <w:marRight w:val="0"/>
              <w:marTop w:val="0"/>
              <w:marBottom w:val="0"/>
              <w:divBdr>
                <w:top w:val="none" w:sz="0" w:space="0" w:color="auto"/>
                <w:left w:val="none" w:sz="0" w:space="0" w:color="auto"/>
                <w:bottom w:val="none" w:sz="0" w:space="0" w:color="auto"/>
                <w:right w:val="none" w:sz="0" w:space="0" w:color="auto"/>
              </w:divBdr>
            </w:div>
            <w:div w:id="335691297">
              <w:marLeft w:val="0"/>
              <w:marRight w:val="0"/>
              <w:marTop w:val="0"/>
              <w:marBottom w:val="0"/>
              <w:divBdr>
                <w:top w:val="none" w:sz="0" w:space="0" w:color="auto"/>
                <w:left w:val="none" w:sz="0" w:space="0" w:color="auto"/>
                <w:bottom w:val="none" w:sz="0" w:space="0" w:color="auto"/>
                <w:right w:val="none" w:sz="0" w:space="0" w:color="auto"/>
              </w:divBdr>
            </w:div>
            <w:div w:id="340279789">
              <w:marLeft w:val="0"/>
              <w:marRight w:val="0"/>
              <w:marTop w:val="0"/>
              <w:marBottom w:val="0"/>
              <w:divBdr>
                <w:top w:val="none" w:sz="0" w:space="0" w:color="auto"/>
                <w:left w:val="none" w:sz="0" w:space="0" w:color="auto"/>
                <w:bottom w:val="none" w:sz="0" w:space="0" w:color="auto"/>
                <w:right w:val="none" w:sz="0" w:space="0" w:color="auto"/>
              </w:divBdr>
            </w:div>
            <w:div w:id="437989180">
              <w:marLeft w:val="0"/>
              <w:marRight w:val="0"/>
              <w:marTop w:val="0"/>
              <w:marBottom w:val="0"/>
              <w:divBdr>
                <w:top w:val="none" w:sz="0" w:space="0" w:color="auto"/>
                <w:left w:val="none" w:sz="0" w:space="0" w:color="auto"/>
                <w:bottom w:val="none" w:sz="0" w:space="0" w:color="auto"/>
                <w:right w:val="none" w:sz="0" w:space="0" w:color="auto"/>
              </w:divBdr>
            </w:div>
            <w:div w:id="452867694">
              <w:marLeft w:val="0"/>
              <w:marRight w:val="0"/>
              <w:marTop w:val="0"/>
              <w:marBottom w:val="0"/>
              <w:divBdr>
                <w:top w:val="none" w:sz="0" w:space="0" w:color="auto"/>
                <w:left w:val="none" w:sz="0" w:space="0" w:color="auto"/>
                <w:bottom w:val="none" w:sz="0" w:space="0" w:color="auto"/>
                <w:right w:val="none" w:sz="0" w:space="0" w:color="auto"/>
              </w:divBdr>
            </w:div>
            <w:div w:id="593560568">
              <w:marLeft w:val="0"/>
              <w:marRight w:val="0"/>
              <w:marTop w:val="0"/>
              <w:marBottom w:val="0"/>
              <w:divBdr>
                <w:top w:val="none" w:sz="0" w:space="0" w:color="auto"/>
                <w:left w:val="none" w:sz="0" w:space="0" w:color="auto"/>
                <w:bottom w:val="none" w:sz="0" w:space="0" w:color="auto"/>
                <w:right w:val="none" w:sz="0" w:space="0" w:color="auto"/>
              </w:divBdr>
            </w:div>
            <w:div w:id="603149400">
              <w:marLeft w:val="0"/>
              <w:marRight w:val="0"/>
              <w:marTop w:val="0"/>
              <w:marBottom w:val="0"/>
              <w:divBdr>
                <w:top w:val="none" w:sz="0" w:space="0" w:color="auto"/>
                <w:left w:val="none" w:sz="0" w:space="0" w:color="auto"/>
                <w:bottom w:val="none" w:sz="0" w:space="0" w:color="auto"/>
                <w:right w:val="none" w:sz="0" w:space="0" w:color="auto"/>
              </w:divBdr>
            </w:div>
            <w:div w:id="603877517">
              <w:marLeft w:val="0"/>
              <w:marRight w:val="0"/>
              <w:marTop w:val="0"/>
              <w:marBottom w:val="0"/>
              <w:divBdr>
                <w:top w:val="none" w:sz="0" w:space="0" w:color="auto"/>
                <w:left w:val="none" w:sz="0" w:space="0" w:color="auto"/>
                <w:bottom w:val="none" w:sz="0" w:space="0" w:color="auto"/>
                <w:right w:val="none" w:sz="0" w:space="0" w:color="auto"/>
              </w:divBdr>
            </w:div>
            <w:div w:id="630015145">
              <w:marLeft w:val="0"/>
              <w:marRight w:val="0"/>
              <w:marTop w:val="0"/>
              <w:marBottom w:val="0"/>
              <w:divBdr>
                <w:top w:val="none" w:sz="0" w:space="0" w:color="auto"/>
                <w:left w:val="none" w:sz="0" w:space="0" w:color="auto"/>
                <w:bottom w:val="none" w:sz="0" w:space="0" w:color="auto"/>
                <w:right w:val="none" w:sz="0" w:space="0" w:color="auto"/>
              </w:divBdr>
            </w:div>
            <w:div w:id="638413328">
              <w:marLeft w:val="0"/>
              <w:marRight w:val="0"/>
              <w:marTop w:val="0"/>
              <w:marBottom w:val="0"/>
              <w:divBdr>
                <w:top w:val="none" w:sz="0" w:space="0" w:color="auto"/>
                <w:left w:val="none" w:sz="0" w:space="0" w:color="auto"/>
                <w:bottom w:val="none" w:sz="0" w:space="0" w:color="auto"/>
                <w:right w:val="none" w:sz="0" w:space="0" w:color="auto"/>
              </w:divBdr>
            </w:div>
            <w:div w:id="640959263">
              <w:marLeft w:val="0"/>
              <w:marRight w:val="0"/>
              <w:marTop w:val="0"/>
              <w:marBottom w:val="0"/>
              <w:divBdr>
                <w:top w:val="none" w:sz="0" w:space="0" w:color="auto"/>
                <w:left w:val="none" w:sz="0" w:space="0" w:color="auto"/>
                <w:bottom w:val="none" w:sz="0" w:space="0" w:color="auto"/>
                <w:right w:val="none" w:sz="0" w:space="0" w:color="auto"/>
              </w:divBdr>
            </w:div>
            <w:div w:id="650906012">
              <w:marLeft w:val="0"/>
              <w:marRight w:val="0"/>
              <w:marTop w:val="0"/>
              <w:marBottom w:val="0"/>
              <w:divBdr>
                <w:top w:val="none" w:sz="0" w:space="0" w:color="auto"/>
                <w:left w:val="none" w:sz="0" w:space="0" w:color="auto"/>
                <w:bottom w:val="none" w:sz="0" w:space="0" w:color="auto"/>
                <w:right w:val="none" w:sz="0" w:space="0" w:color="auto"/>
              </w:divBdr>
            </w:div>
            <w:div w:id="651183186">
              <w:marLeft w:val="0"/>
              <w:marRight w:val="0"/>
              <w:marTop w:val="0"/>
              <w:marBottom w:val="0"/>
              <w:divBdr>
                <w:top w:val="none" w:sz="0" w:space="0" w:color="auto"/>
                <w:left w:val="none" w:sz="0" w:space="0" w:color="auto"/>
                <w:bottom w:val="none" w:sz="0" w:space="0" w:color="auto"/>
                <w:right w:val="none" w:sz="0" w:space="0" w:color="auto"/>
              </w:divBdr>
            </w:div>
            <w:div w:id="653489886">
              <w:marLeft w:val="0"/>
              <w:marRight w:val="0"/>
              <w:marTop w:val="0"/>
              <w:marBottom w:val="0"/>
              <w:divBdr>
                <w:top w:val="none" w:sz="0" w:space="0" w:color="auto"/>
                <w:left w:val="none" w:sz="0" w:space="0" w:color="auto"/>
                <w:bottom w:val="none" w:sz="0" w:space="0" w:color="auto"/>
                <w:right w:val="none" w:sz="0" w:space="0" w:color="auto"/>
              </w:divBdr>
            </w:div>
            <w:div w:id="672681863">
              <w:marLeft w:val="0"/>
              <w:marRight w:val="0"/>
              <w:marTop w:val="0"/>
              <w:marBottom w:val="0"/>
              <w:divBdr>
                <w:top w:val="none" w:sz="0" w:space="0" w:color="auto"/>
                <w:left w:val="none" w:sz="0" w:space="0" w:color="auto"/>
                <w:bottom w:val="none" w:sz="0" w:space="0" w:color="auto"/>
                <w:right w:val="none" w:sz="0" w:space="0" w:color="auto"/>
              </w:divBdr>
            </w:div>
            <w:div w:id="721056704">
              <w:marLeft w:val="0"/>
              <w:marRight w:val="0"/>
              <w:marTop w:val="0"/>
              <w:marBottom w:val="0"/>
              <w:divBdr>
                <w:top w:val="none" w:sz="0" w:space="0" w:color="auto"/>
                <w:left w:val="none" w:sz="0" w:space="0" w:color="auto"/>
                <w:bottom w:val="none" w:sz="0" w:space="0" w:color="auto"/>
                <w:right w:val="none" w:sz="0" w:space="0" w:color="auto"/>
              </w:divBdr>
            </w:div>
            <w:div w:id="749472066">
              <w:marLeft w:val="0"/>
              <w:marRight w:val="0"/>
              <w:marTop w:val="0"/>
              <w:marBottom w:val="0"/>
              <w:divBdr>
                <w:top w:val="none" w:sz="0" w:space="0" w:color="auto"/>
                <w:left w:val="none" w:sz="0" w:space="0" w:color="auto"/>
                <w:bottom w:val="none" w:sz="0" w:space="0" w:color="auto"/>
                <w:right w:val="none" w:sz="0" w:space="0" w:color="auto"/>
              </w:divBdr>
            </w:div>
            <w:div w:id="750322657">
              <w:marLeft w:val="0"/>
              <w:marRight w:val="0"/>
              <w:marTop w:val="0"/>
              <w:marBottom w:val="0"/>
              <w:divBdr>
                <w:top w:val="none" w:sz="0" w:space="0" w:color="auto"/>
                <w:left w:val="none" w:sz="0" w:space="0" w:color="auto"/>
                <w:bottom w:val="none" w:sz="0" w:space="0" w:color="auto"/>
                <w:right w:val="none" w:sz="0" w:space="0" w:color="auto"/>
              </w:divBdr>
            </w:div>
            <w:div w:id="750543064">
              <w:marLeft w:val="0"/>
              <w:marRight w:val="0"/>
              <w:marTop w:val="0"/>
              <w:marBottom w:val="0"/>
              <w:divBdr>
                <w:top w:val="none" w:sz="0" w:space="0" w:color="auto"/>
                <w:left w:val="none" w:sz="0" w:space="0" w:color="auto"/>
                <w:bottom w:val="none" w:sz="0" w:space="0" w:color="auto"/>
                <w:right w:val="none" w:sz="0" w:space="0" w:color="auto"/>
              </w:divBdr>
            </w:div>
            <w:div w:id="786044627">
              <w:marLeft w:val="0"/>
              <w:marRight w:val="0"/>
              <w:marTop w:val="0"/>
              <w:marBottom w:val="0"/>
              <w:divBdr>
                <w:top w:val="none" w:sz="0" w:space="0" w:color="auto"/>
                <w:left w:val="none" w:sz="0" w:space="0" w:color="auto"/>
                <w:bottom w:val="none" w:sz="0" w:space="0" w:color="auto"/>
                <w:right w:val="none" w:sz="0" w:space="0" w:color="auto"/>
              </w:divBdr>
            </w:div>
            <w:div w:id="805124821">
              <w:marLeft w:val="0"/>
              <w:marRight w:val="0"/>
              <w:marTop w:val="0"/>
              <w:marBottom w:val="0"/>
              <w:divBdr>
                <w:top w:val="none" w:sz="0" w:space="0" w:color="auto"/>
                <w:left w:val="none" w:sz="0" w:space="0" w:color="auto"/>
                <w:bottom w:val="none" w:sz="0" w:space="0" w:color="auto"/>
                <w:right w:val="none" w:sz="0" w:space="0" w:color="auto"/>
              </w:divBdr>
            </w:div>
            <w:div w:id="822236727">
              <w:marLeft w:val="0"/>
              <w:marRight w:val="0"/>
              <w:marTop w:val="0"/>
              <w:marBottom w:val="0"/>
              <w:divBdr>
                <w:top w:val="none" w:sz="0" w:space="0" w:color="auto"/>
                <w:left w:val="none" w:sz="0" w:space="0" w:color="auto"/>
                <w:bottom w:val="none" w:sz="0" w:space="0" w:color="auto"/>
                <w:right w:val="none" w:sz="0" w:space="0" w:color="auto"/>
              </w:divBdr>
            </w:div>
            <w:div w:id="831021103">
              <w:marLeft w:val="0"/>
              <w:marRight w:val="0"/>
              <w:marTop w:val="0"/>
              <w:marBottom w:val="0"/>
              <w:divBdr>
                <w:top w:val="none" w:sz="0" w:space="0" w:color="auto"/>
                <w:left w:val="none" w:sz="0" w:space="0" w:color="auto"/>
                <w:bottom w:val="none" w:sz="0" w:space="0" w:color="auto"/>
                <w:right w:val="none" w:sz="0" w:space="0" w:color="auto"/>
              </w:divBdr>
            </w:div>
            <w:div w:id="851990299">
              <w:marLeft w:val="0"/>
              <w:marRight w:val="0"/>
              <w:marTop w:val="0"/>
              <w:marBottom w:val="0"/>
              <w:divBdr>
                <w:top w:val="none" w:sz="0" w:space="0" w:color="auto"/>
                <w:left w:val="none" w:sz="0" w:space="0" w:color="auto"/>
                <w:bottom w:val="none" w:sz="0" w:space="0" w:color="auto"/>
                <w:right w:val="none" w:sz="0" w:space="0" w:color="auto"/>
              </w:divBdr>
            </w:div>
            <w:div w:id="898906062">
              <w:marLeft w:val="0"/>
              <w:marRight w:val="0"/>
              <w:marTop w:val="0"/>
              <w:marBottom w:val="0"/>
              <w:divBdr>
                <w:top w:val="none" w:sz="0" w:space="0" w:color="auto"/>
                <w:left w:val="none" w:sz="0" w:space="0" w:color="auto"/>
                <w:bottom w:val="none" w:sz="0" w:space="0" w:color="auto"/>
                <w:right w:val="none" w:sz="0" w:space="0" w:color="auto"/>
              </w:divBdr>
            </w:div>
            <w:div w:id="912156437">
              <w:marLeft w:val="0"/>
              <w:marRight w:val="0"/>
              <w:marTop w:val="0"/>
              <w:marBottom w:val="0"/>
              <w:divBdr>
                <w:top w:val="none" w:sz="0" w:space="0" w:color="auto"/>
                <w:left w:val="none" w:sz="0" w:space="0" w:color="auto"/>
                <w:bottom w:val="none" w:sz="0" w:space="0" w:color="auto"/>
                <w:right w:val="none" w:sz="0" w:space="0" w:color="auto"/>
              </w:divBdr>
            </w:div>
            <w:div w:id="913398131">
              <w:marLeft w:val="0"/>
              <w:marRight w:val="0"/>
              <w:marTop w:val="0"/>
              <w:marBottom w:val="0"/>
              <w:divBdr>
                <w:top w:val="none" w:sz="0" w:space="0" w:color="auto"/>
                <w:left w:val="none" w:sz="0" w:space="0" w:color="auto"/>
                <w:bottom w:val="none" w:sz="0" w:space="0" w:color="auto"/>
                <w:right w:val="none" w:sz="0" w:space="0" w:color="auto"/>
              </w:divBdr>
            </w:div>
            <w:div w:id="917250674">
              <w:marLeft w:val="0"/>
              <w:marRight w:val="0"/>
              <w:marTop w:val="0"/>
              <w:marBottom w:val="0"/>
              <w:divBdr>
                <w:top w:val="none" w:sz="0" w:space="0" w:color="auto"/>
                <w:left w:val="none" w:sz="0" w:space="0" w:color="auto"/>
                <w:bottom w:val="none" w:sz="0" w:space="0" w:color="auto"/>
                <w:right w:val="none" w:sz="0" w:space="0" w:color="auto"/>
              </w:divBdr>
            </w:div>
            <w:div w:id="962539560">
              <w:marLeft w:val="0"/>
              <w:marRight w:val="0"/>
              <w:marTop w:val="0"/>
              <w:marBottom w:val="0"/>
              <w:divBdr>
                <w:top w:val="none" w:sz="0" w:space="0" w:color="auto"/>
                <w:left w:val="none" w:sz="0" w:space="0" w:color="auto"/>
                <w:bottom w:val="none" w:sz="0" w:space="0" w:color="auto"/>
                <w:right w:val="none" w:sz="0" w:space="0" w:color="auto"/>
              </w:divBdr>
            </w:div>
            <w:div w:id="996766509">
              <w:marLeft w:val="0"/>
              <w:marRight w:val="0"/>
              <w:marTop w:val="0"/>
              <w:marBottom w:val="0"/>
              <w:divBdr>
                <w:top w:val="none" w:sz="0" w:space="0" w:color="auto"/>
                <w:left w:val="none" w:sz="0" w:space="0" w:color="auto"/>
                <w:bottom w:val="none" w:sz="0" w:space="0" w:color="auto"/>
                <w:right w:val="none" w:sz="0" w:space="0" w:color="auto"/>
              </w:divBdr>
            </w:div>
            <w:div w:id="1015767543">
              <w:marLeft w:val="0"/>
              <w:marRight w:val="0"/>
              <w:marTop w:val="0"/>
              <w:marBottom w:val="0"/>
              <w:divBdr>
                <w:top w:val="none" w:sz="0" w:space="0" w:color="auto"/>
                <w:left w:val="none" w:sz="0" w:space="0" w:color="auto"/>
                <w:bottom w:val="none" w:sz="0" w:space="0" w:color="auto"/>
                <w:right w:val="none" w:sz="0" w:space="0" w:color="auto"/>
              </w:divBdr>
            </w:div>
            <w:div w:id="1060862332">
              <w:marLeft w:val="0"/>
              <w:marRight w:val="0"/>
              <w:marTop w:val="0"/>
              <w:marBottom w:val="0"/>
              <w:divBdr>
                <w:top w:val="none" w:sz="0" w:space="0" w:color="auto"/>
                <w:left w:val="none" w:sz="0" w:space="0" w:color="auto"/>
                <w:bottom w:val="none" w:sz="0" w:space="0" w:color="auto"/>
                <w:right w:val="none" w:sz="0" w:space="0" w:color="auto"/>
              </w:divBdr>
            </w:div>
            <w:div w:id="1061635707">
              <w:marLeft w:val="0"/>
              <w:marRight w:val="0"/>
              <w:marTop w:val="0"/>
              <w:marBottom w:val="0"/>
              <w:divBdr>
                <w:top w:val="none" w:sz="0" w:space="0" w:color="auto"/>
                <w:left w:val="none" w:sz="0" w:space="0" w:color="auto"/>
                <w:bottom w:val="none" w:sz="0" w:space="0" w:color="auto"/>
                <w:right w:val="none" w:sz="0" w:space="0" w:color="auto"/>
              </w:divBdr>
            </w:div>
            <w:div w:id="1093475507">
              <w:marLeft w:val="0"/>
              <w:marRight w:val="0"/>
              <w:marTop w:val="0"/>
              <w:marBottom w:val="0"/>
              <w:divBdr>
                <w:top w:val="none" w:sz="0" w:space="0" w:color="auto"/>
                <w:left w:val="none" w:sz="0" w:space="0" w:color="auto"/>
                <w:bottom w:val="none" w:sz="0" w:space="0" w:color="auto"/>
                <w:right w:val="none" w:sz="0" w:space="0" w:color="auto"/>
              </w:divBdr>
            </w:div>
            <w:div w:id="1148012593">
              <w:marLeft w:val="0"/>
              <w:marRight w:val="0"/>
              <w:marTop w:val="0"/>
              <w:marBottom w:val="0"/>
              <w:divBdr>
                <w:top w:val="none" w:sz="0" w:space="0" w:color="auto"/>
                <w:left w:val="none" w:sz="0" w:space="0" w:color="auto"/>
                <w:bottom w:val="none" w:sz="0" w:space="0" w:color="auto"/>
                <w:right w:val="none" w:sz="0" w:space="0" w:color="auto"/>
              </w:divBdr>
            </w:div>
            <w:div w:id="1188366850">
              <w:marLeft w:val="0"/>
              <w:marRight w:val="0"/>
              <w:marTop w:val="0"/>
              <w:marBottom w:val="0"/>
              <w:divBdr>
                <w:top w:val="none" w:sz="0" w:space="0" w:color="auto"/>
                <w:left w:val="none" w:sz="0" w:space="0" w:color="auto"/>
                <w:bottom w:val="none" w:sz="0" w:space="0" w:color="auto"/>
                <w:right w:val="none" w:sz="0" w:space="0" w:color="auto"/>
              </w:divBdr>
            </w:div>
            <w:div w:id="1188909826">
              <w:marLeft w:val="0"/>
              <w:marRight w:val="0"/>
              <w:marTop w:val="0"/>
              <w:marBottom w:val="0"/>
              <w:divBdr>
                <w:top w:val="none" w:sz="0" w:space="0" w:color="auto"/>
                <w:left w:val="none" w:sz="0" w:space="0" w:color="auto"/>
                <w:bottom w:val="none" w:sz="0" w:space="0" w:color="auto"/>
                <w:right w:val="none" w:sz="0" w:space="0" w:color="auto"/>
              </w:divBdr>
            </w:div>
            <w:div w:id="1212226908">
              <w:marLeft w:val="0"/>
              <w:marRight w:val="0"/>
              <w:marTop w:val="0"/>
              <w:marBottom w:val="0"/>
              <w:divBdr>
                <w:top w:val="none" w:sz="0" w:space="0" w:color="auto"/>
                <w:left w:val="none" w:sz="0" w:space="0" w:color="auto"/>
                <w:bottom w:val="none" w:sz="0" w:space="0" w:color="auto"/>
                <w:right w:val="none" w:sz="0" w:space="0" w:color="auto"/>
              </w:divBdr>
            </w:div>
            <w:div w:id="1229147833">
              <w:marLeft w:val="0"/>
              <w:marRight w:val="0"/>
              <w:marTop w:val="0"/>
              <w:marBottom w:val="0"/>
              <w:divBdr>
                <w:top w:val="none" w:sz="0" w:space="0" w:color="auto"/>
                <w:left w:val="none" w:sz="0" w:space="0" w:color="auto"/>
                <w:bottom w:val="none" w:sz="0" w:space="0" w:color="auto"/>
                <w:right w:val="none" w:sz="0" w:space="0" w:color="auto"/>
              </w:divBdr>
            </w:div>
            <w:div w:id="1231116575">
              <w:marLeft w:val="0"/>
              <w:marRight w:val="0"/>
              <w:marTop w:val="0"/>
              <w:marBottom w:val="0"/>
              <w:divBdr>
                <w:top w:val="none" w:sz="0" w:space="0" w:color="auto"/>
                <w:left w:val="none" w:sz="0" w:space="0" w:color="auto"/>
                <w:bottom w:val="none" w:sz="0" w:space="0" w:color="auto"/>
                <w:right w:val="none" w:sz="0" w:space="0" w:color="auto"/>
              </w:divBdr>
            </w:div>
            <w:div w:id="1239906351">
              <w:marLeft w:val="0"/>
              <w:marRight w:val="0"/>
              <w:marTop w:val="0"/>
              <w:marBottom w:val="0"/>
              <w:divBdr>
                <w:top w:val="none" w:sz="0" w:space="0" w:color="auto"/>
                <w:left w:val="none" w:sz="0" w:space="0" w:color="auto"/>
                <w:bottom w:val="none" w:sz="0" w:space="0" w:color="auto"/>
                <w:right w:val="none" w:sz="0" w:space="0" w:color="auto"/>
              </w:divBdr>
            </w:div>
            <w:div w:id="1296831674">
              <w:marLeft w:val="0"/>
              <w:marRight w:val="0"/>
              <w:marTop w:val="0"/>
              <w:marBottom w:val="0"/>
              <w:divBdr>
                <w:top w:val="none" w:sz="0" w:space="0" w:color="auto"/>
                <w:left w:val="none" w:sz="0" w:space="0" w:color="auto"/>
                <w:bottom w:val="none" w:sz="0" w:space="0" w:color="auto"/>
                <w:right w:val="none" w:sz="0" w:space="0" w:color="auto"/>
              </w:divBdr>
            </w:div>
            <w:div w:id="1308709967">
              <w:marLeft w:val="0"/>
              <w:marRight w:val="0"/>
              <w:marTop w:val="0"/>
              <w:marBottom w:val="0"/>
              <w:divBdr>
                <w:top w:val="none" w:sz="0" w:space="0" w:color="auto"/>
                <w:left w:val="none" w:sz="0" w:space="0" w:color="auto"/>
                <w:bottom w:val="none" w:sz="0" w:space="0" w:color="auto"/>
                <w:right w:val="none" w:sz="0" w:space="0" w:color="auto"/>
              </w:divBdr>
            </w:div>
            <w:div w:id="1329671126">
              <w:marLeft w:val="0"/>
              <w:marRight w:val="0"/>
              <w:marTop w:val="0"/>
              <w:marBottom w:val="0"/>
              <w:divBdr>
                <w:top w:val="none" w:sz="0" w:space="0" w:color="auto"/>
                <w:left w:val="none" w:sz="0" w:space="0" w:color="auto"/>
                <w:bottom w:val="none" w:sz="0" w:space="0" w:color="auto"/>
                <w:right w:val="none" w:sz="0" w:space="0" w:color="auto"/>
              </w:divBdr>
            </w:div>
            <w:div w:id="1342701819">
              <w:marLeft w:val="0"/>
              <w:marRight w:val="0"/>
              <w:marTop w:val="0"/>
              <w:marBottom w:val="0"/>
              <w:divBdr>
                <w:top w:val="none" w:sz="0" w:space="0" w:color="auto"/>
                <w:left w:val="none" w:sz="0" w:space="0" w:color="auto"/>
                <w:bottom w:val="none" w:sz="0" w:space="0" w:color="auto"/>
                <w:right w:val="none" w:sz="0" w:space="0" w:color="auto"/>
              </w:divBdr>
            </w:div>
            <w:div w:id="1350982623">
              <w:marLeft w:val="0"/>
              <w:marRight w:val="0"/>
              <w:marTop w:val="0"/>
              <w:marBottom w:val="0"/>
              <w:divBdr>
                <w:top w:val="none" w:sz="0" w:space="0" w:color="auto"/>
                <w:left w:val="none" w:sz="0" w:space="0" w:color="auto"/>
                <w:bottom w:val="none" w:sz="0" w:space="0" w:color="auto"/>
                <w:right w:val="none" w:sz="0" w:space="0" w:color="auto"/>
              </w:divBdr>
            </w:div>
            <w:div w:id="1407923451">
              <w:marLeft w:val="0"/>
              <w:marRight w:val="0"/>
              <w:marTop w:val="0"/>
              <w:marBottom w:val="0"/>
              <w:divBdr>
                <w:top w:val="none" w:sz="0" w:space="0" w:color="auto"/>
                <w:left w:val="none" w:sz="0" w:space="0" w:color="auto"/>
                <w:bottom w:val="none" w:sz="0" w:space="0" w:color="auto"/>
                <w:right w:val="none" w:sz="0" w:space="0" w:color="auto"/>
              </w:divBdr>
            </w:div>
            <w:div w:id="1423836056">
              <w:marLeft w:val="0"/>
              <w:marRight w:val="0"/>
              <w:marTop w:val="0"/>
              <w:marBottom w:val="0"/>
              <w:divBdr>
                <w:top w:val="none" w:sz="0" w:space="0" w:color="auto"/>
                <w:left w:val="none" w:sz="0" w:space="0" w:color="auto"/>
                <w:bottom w:val="none" w:sz="0" w:space="0" w:color="auto"/>
                <w:right w:val="none" w:sz="0" w:space="0" w:color="auto"/>
              </w:divBdr>
            </w:div>
            <w:div w:id="1592543541">
              <w:marLeft w:val="0"/>
              <w:marRight w:val="0"/>
              <w:marTop w:val="0"/>
              <w:marBottom w:val="0"/>
              <w:divBdr>
                <w:top w:val="none" w:sz="0" w:space="0" w:color="auto"/>
                <w:left w:val="none" w:sz="0" w:space="0" w:color="auto"/>
                <w:bottom w:val="none" w:sz="0" w:space="0" w:color="auto"/>
                <w:right w:val="none" w:sz="0" w:space="0" w:color="auto"/>
              </w:divBdr>
            </w:div>
            <w:div w:id="1606615739">
              <w:marLeft w:val="0"/>
              <w:marRight w:val="0"/>
              <w:marTop w:val="0"/>
              <w:marBottom w:val="0"/>
              <w:divBdr>
                <w:top w:val="none" w:sz="0" w:space="0" w:color="auto"/>
                <w:left w:val="none" w:sz="0" w:space="0" w:color="auto"/>
                <w:bottom w:val="none" w:sz="0" w:space="0" w:color="auto"/>
                <w:right w:val="none" w:sz="0" w:space="0" w:color="auto"/>
              </w:divBdr>
            </w:div>
            <w:div w:id="1610746108">
              <w:marLeft w:val="0"/>
              <w:marRight w:val="0"/>
              <w:marTop w:val="0"/>
              <w:marBottom w:val="0"/>
              <w:divBdr>
                <w:top w:val="none" w:sz="0" w:space="0" w:color="auto"/>
                <w:left w:val="none" w:sz="0" w:space="0" w:color="auto"/>
                <w:bottom w:val="none" w:sz="0" w:space="0" w:color="auto"/>
                <w:right w:val="none" w:sz="0" w:space="0" w:color="auto"/>
              </w:divBdr>
            </w:div>
            <w:div w:id="1693726731">
              <w:marLeft w:val="0"/>
              <w:marRight w:val="0"/>
              <w:marTop w:val="0"/>
              <w:marBottom w:val="0"/>
              <w:divBdr>
                <w:top w:val="none" w:sz="0" w:space="0" w:color="auto"/>
                <w:left w:val="none" w:sz="0" w:space="0" w:color="auto"/>
                <w:bottom w:val="none" w:sz="0" w:space="0" w:color="auto"/>
                <w:right w:val="none" w:sz="0" w:space="0" w:color="auto"/>
              </w:divBdr>
            </w:div>
            <w:div w:id="1744834496">
              <w:marLeft w:val="0"/>
              <w:marRight w:val="0"/>
              <w:marTop w:val="0"/>
              <w:marBottom w:val="0"/>
              <w:divBdr>
                <w:top w:val="none" w:sz="0" w:space="0" w:color="auto"/>
                <w:left w:val="none" w:sz="0" w:space="0" w:color="auto"/>
                <w:bottom w:val="none" w:sz="0" w:space="0" w:color="auto"/>
                <w:right w:val="none" w:sz="0" w:space="0" w:color="auto"/>
              </w:divBdr>
            </w:div>
            <w:div w:id="1746223348">
              <w:marLeft w:val="0"/>
              <w:marRight w:val="0"/>
              <w:marTop w:val="0"/>
              <w:marBottom w:val="0"/>
              <w:divBdr>
                <w:top w:val="none" w:sz="0" w:space="0" w:color="auto"/>
                <w:left w:val="none" w:sz="0" w:space="0" w:color="auto"/>
                <w:bottom w:val="none" w:sz="0" w:space="0" w:color="auto"/>
                <w:right w:val="none" w:sz="0" w:space="0" w:color="auto"/>
              </w:divBdr>
            </w:div>
            <w:div w:id="1766338628">
              <w:marLeft w:val="0"/>
              <w:marRight w:val="0"/>
              <w:marTop w:val="0"/>
              <w:marBottom w:val="0"/>
              <w:divBdr>
                <w:top w:val="none" w:sz="0" w:space="0" w:color="auto"/>
                <w:left w:val="none" w:sz="0" w:space="0" w:color="auto"/>
                <w:bottom w:val="none" w:sz="0" w:space="0" w:color="auto"/>
                <w:right w:val="none" w:sz="0" w:space="0" w:color="auto"/>
              </w:divBdr>
            </w:div>
            <w:div w:id="1842969142">
              <w:marLeft w:val="0"/>
              <w:marRight w:val="0"/>
              <w:marTop w:val="0"/>
              <w:marBottom w:val="0"/>
              <w:divBdr>
                <w:top w:val="none" w:sz="0" w:space="0" w:color="auto"/>
                <w:left w:val="none" w:sz="0" w:space="0" w:color="auto"/>
                <w:bottom w:val="none" w:sz="0" w:space="0" w:color="auto"/>
                <w:right w:val="none" w:sz="0" w:space="0" w:color="auto"/>
              </w:divBdr>
            </w:div>
            <w:div w:id="1898322936">
              <w:marLeft w:val="0"/>
              <w:marRight w:val="0"/>
              <w:marTop w:val="0"/>
              <w:marBottom w:val="0"/>
              <w:divBdr>
                <w:top w:val="none" w:sz="0" w:space="0" w:color="auto"/>
                <w:left w:val="none" w:sz="0" w:space="0" w:color="auto"/>
                <w:bottom w:val="none" w:sz="0" w:space="0" w:color="auto"/>
                <w:right w:val="none" w:sz="0" w:space="0" w:color="auto"/>
              </w:divBdr>
            </w:div>
            <w:div w:id="1911041343">
              <w:marLeft w:val="0"/>
              <w:marRight w:val="0"/>
              <w:marTop w:val="0"/>
              <w:marBottom w:val="0"/>
              <w:divBdr>
                <w:top w:val="none" w:sz="0" w:space="0" w:color="auto"/>
                <w:left w:val="none" w:sz="0" w:space="0" w:color="auto"/>
                <w:bottom w:val="none" w:sz="0" w:space="0" w:color="auto"/>
                <w:right w:val="none" w:sz="0" w:space="0" w:color="auto"/>
              </w:divBdr>
            </w:div>
            <w:div w:id="1954897162">
              <w:marLeft w:val="0"/>
              <w:marRight w:val="0"/>
              <w:marTop w:val="0"/>
              <w:marBottom w:val="0"/>
              <w:divBdr>
                <w:top w:val="none" w:sz="0" w:space="0" w:color="auto"/>
                <w:left w:val="none" w:sz="0" w:space="0" w:color="auto"/>
                <w:bottom w:val="none" w:sz="0" w:space="0" w:color="auto"/>
                <w:right w:val="none" w:sz="0" w:space="0" w:color="auto"/>
              </w:divBdr>
            </w:div>
            <w:div w:id="1965499428">
              <w:marLeft w:val="0"/>
              <w:marRight w:val="0"/>
              <w:marTop w:val="0"/>
              <w:marBottom w:val="0"/>
              <w:divBdr>
                <w:top w:val="none" w:sz="0" w:space="0" w:color="auto"/>
                <w:left w:val="none" w:sz="0" w:space="0" w:color="auto"/>
                <w:bottom w:val="none" w:sz="0" w:space="0" w:color="auto"/>
                <w:right w:val="none" w:sz="0" w:space="0" w:color="auto"/>
              </w:divBdr>
            </w:div>
            <w:div w:id="2012096635">
              <w:marLeft w:val="0"/>
              <w:marRight w:val="0"/>
              <w:marTop w:val="0"/>
              <w:marBottom w:val="0"/>
              <w:divBdr>
                <w:top w:val="none" w:sz="0" w:space="0" w:color="auto"/>
                <w:left w:val="none" w:sz="0" w:space="0" w:color="auto"/>
                <w:bottom w:val="none" w:sz="0" w:space="0" w:color="auto"/>
                <w:right w:val="none" w:sz="0" w:space="0" w:color="auto"/>
              </w:divBdr>
            </w:div>
            <w:div w:id="2037653511">
              <w:marLeft w:val="0"/>
              <w:marRight w:val="0"/>
              <w:marTop w:val="0"/>
              <w:marBottom w:val="0"/>
              <w:divBdr>
                <w:top w:val="none" w:sz="0" w:space="0" w:color="auto"/>
                <w:left w:val="none" w:sz="0" w:space="0" w:color="auto"/>
                <w:bottom w:val="none" w:sz="0" w:space="0" w:color="auto"/>
                <w:right w:val="none" w:sz="0" w:space="0" w:color="auto"/>
              </w:divBdr>
            </w:div>
            <w:div w:id="2104298755">
              <w:marLeft w:val="0"/>
              <w:marRight w:val="0"/>
              <w:marTop w:val="0"/>
              <w:marBottom w:val="0"/>
              <w:divBdr>
                <w:top w:val="none" w:sz="0" w:space="0" w:color="auto"/>
                <w:left w:val="none" w:sz="0" w:space="0" w:color="auto"/>
                <w:bottom w:val="none" w:sz="0" w:space="0" w:color="auto"/>
                <w:right w:val="none" w:sz="0" w:space="0" w:color="auto"/>
              </w:divBdr>
            </w:div>
            <w:div w:id="2123109452">
              <w:marLeft w:val="0"/>
              <w:marRight w:val="0"/>
              <w:marTop w:val="0"/>
              <w:marBottom w:val="0"/>
              <w:divBdr>
                <w:top w:val="none" w:sz="0" w:space="0" w:color="auto"/>
                <w:left w:val="none" w:sz="0" w:space="0" w:color="auto"/>
                <w:bottom w:val="none" w:sz="0" w:space="0" w:color="auto"/>
                <w:right w:val="none" w:sz="0" w:space="0" w:color="auto"/>
              </w:divBdr>
            </w:div>
            <w:div w:id="21288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2327">
      <w:bodyDiv w:val="1"/>
      <w:marLeft w:val="0"/>
      <w:marRight w:val="0"/>
      <w:marTop w:val="0"/>
      <w:marBottom w:val="0"/>
      <w:divBdr>
        <w:top w:val="none" w:sz="0" w:space="0" w:color="auto"/>
        <w:left w:val="none" w:sz="0" w:space="0" w:color="auto"/>
        <w:bottom w:val="none" w:sz="0" w:space="0" w:color="auto"/>
        <w:right w:val="none" w:sz="0" w:space="0" w:color="auto"/>
      </w:divBdr>
    </w:div>
    <w:div w:id="1769617477">
      <w:bodyDiv w:val="1"/>
      <w:marLeft w:val="0"/>
      <w:marRight w:val="0"/>
      <w:marTop w:val="0"/>
      <w:marBottom w:val="0"/>
      <w:divBdr>
        <w:top w:val="none" w:sz="0" w:space="0" w:color="auto"/>
        <w:left w:val="none" w:sz="0" w:space="0" w:color="auto"/>
        <w:bottom w:val="none" w:sz="0" w:space="0" w:color="auto"/>
        <w:right w:val="none" w:sz="0" w:space="0" w:color="auto"/>
      </w:divBdr>
    </w:div>
    <w:div w:id="1777210514">
      <w:bodyDiv w:val="1"/>
      <w:marLeft w:val="0"/>
      <w:marRight w:val="0"/>
      <w:marTop w:val="0"/>
      <w:marBottom w:val="0"/>
      <w:divBdr>
        <w:top w:val="none" w:sz="0" w:space="0" w:color="auto"/>
        <w:left w:val="none" w:sz="0" w:space="0" w:color="auto"/>
        <w:bottom w:val="none" w:sz="0" w:space="0" w:color="auto"/>
        <w:right w:val="none" w:sz="0" w:space="0" w:color="auto"/>
      </w:divBdr>
      <w:divsChild>
        <w:div w:id="390467755">
          <w:marLeft w:val="0"/>
          <w:marRight w:val="0"/>
          <w:marTop w:val="0"/>
          <w:marBottom w:val="0"/>
          <w:divBdr>
            <w:top w:val="none" w:sz="0" w:space="0" w:color="auto"/>
            <w:left w:val="none" w:sz="0" w:space="0" w:color="auto"/>
            <w:bottom w:val="none" w:sz="0" w:space="0" w:color="auto"/>
            <w:right w:val="none" w:sz="0" w:space="0" w:color="auto"/>
          </w:divBdr>
          <w:divsChild>
            <w:div w:id="103840963">
              <w:marLeft w:val="0"/>
              <w:marRight w:val="0"/>
              <w:marTop w:val="0"/>
              <w:marBottom w:val="0"/>
              <w:divBdr>
                <w:top w:val="none" w:sz="0" w:space="0" w:color="auto"/>
                <w:left w:val="none" w:sz="0" w:space="0" w:color="auto"/>
                <w:bottom w:val="none" w:sz="0" w:space="0" w:color="auto"/>
                <w:right w:val="none" w:sz="0" w:space="0" w:color="auto"/>
              </w:divBdr>
            </w:div>
            <w:div w:id="112603886">
              <w:marLeft w:val="0"/>
              <w:marRight w:val="0"/>
              <w:marTop w:val="0"/>
              <w:marBottom w:val="0"/>
              <w:divBdr>
                <w:top w:val="none" w:sz="0" w:space="0" w:color="auto"/>
                <w:left w:val="none" w:sz="0" w:space="0" w:color="auto"/>
                <w:bottom w:val="none" w:sz="0" w:space="0" w:color="auto"/>
                <w:right w:val="none" w:sz="0" w:space="0" w:color="auto"/>
              </w:divBdr>
            </w:div>
            <w:div w:id="148523159">
              <w:marLeft w:val="0"/>
              <w:marRight w:val="0"/>
              <w:marTop w:val="0"/>
              <w:marBottom w:val="0"/>
              <w:divBdr>
                <w:top w:val="none" w:sz="0" w:space="0" w:color="auto"/>
                <w:left w:val="none" w:sz="0" w:space="0" w:color="auto"/>
                <w:bottom w:val="none" w:sz="0" w:space="0" w:color="auto"/>
                <w:right w:val="none" w:sz="0" w:space="0" w:color="auto"/>
              </w:divBdr>
            </w:div>
            <w:div w:id="174417401">
              <w:marLeft w:val="0"/>
              <w:marRight w:val="0"/>
              <w:marTop w:val="0"/>
              <w:marBottom w:val="0"/>
              <w:divBdr>
                <w:top w:val="none" w:sz="0" w:space="0" w:color="auto"/>
                <w:left w:val="none" w:sz="0" w:space="0" w:color="auto"/>
                <w:bottom w:val="none" w:sz="0" w:space="0" w:color="auto"/>
                <w:right w:val="none" w:sz="0" w:space="0" w:color="auto"/>
              </w:divBdr>
            </w:div>
            <w:div w:id="182399593">
              <w:marLeft w:val="0"/>
              <w:marRight w:val="0"/>
              <w:marTop w:val="0"/>
              <w:marBottom w:val="0"/>
              <w:divBdr>
                <w:top w:val="none" w:sz="0" w:space="0" w:color="auto"/>
                <w:left w:val="none" w:sz="0" w:space="0" w:color="auto"/>
                <w:bottom w:val="none" w:sz="0" w:space="0" w:color="auto"/>
                <w:right w:val="none" w:sz="0" w:space="0" w:color="auto"/>
              </w:divBdr>
            </w:div>
            <w:div w:id="198586842">
              <w:marLeft w:val="0"/>
              <w:marRight w:val="0"/>
              <w:marTop w:val="0"/>
              <w:marBottom w:val="0"/>
              <w:divBdr>
                <w:top w:val="none" w:sz="0" w:space="0" w:color="auto"/>
                <w:left w:val="none" w:sz="0" w:space="0" w:color="auto"/>
                <w:bottom w:val="none" w:sz="0" w:space="0" w:color="auto"/>
                <w:right w:val="none" w:sz="0" w:space="0" w:color="auto"/>
              </w:divBdr>
            </w:div>
            <w:div w:id="325018890">
              <w:marLeft w:val="0"/>
              <w:marRight w:val="0"/>
              <w:marTop w:val="0"/>
              <w:marBottom w:val="0"/>
              <w:divBdr>
                <w:top w:val="none" w:sz="0" w:space="0" w:color="auto"/>
                <w:left w:val="none" w:sz="0" w:space="0" w:color="auto"/>
                <w:bottom w:val="none" w:sz="0" w:space="0" w:color="auto"/>
                <w:right w:val="none" w:sz="0" w:space="0" w:color="auto"/>
              </w:divBdr>
            </w:div>
            <w:div w:id="364407467">
              <w:marLeft w:val="0"/>
              <w:marRight w:val="0"/>
              <w:marTop w:val="0"/>
              <w:marBottom w:val="0"/>
              <w:divBdr>
                <w:top w:val="none" w:sz="0" w:space="0" w:color="auto"/>
                <w:left w:val="none" w:sz="0" w:space="0" w:color="auto"/>
                <w:bottom w:val="none" w:sz="0" w:space="0" w:color="auto"/>
                <w:right w:val="none" w:sz="0" w:space="0" w:color="auto"/>
              </w:divBdr>
            </w:div>
            <w:div w:id="410935191">
              <w:marLeft w:val="0"/>
              <w:marRight w:val="0"/>
              <w:marTop w:val="0"/>
              <w:marBottom w:val="0"/>
              <w:divBdr>
                <w:top w:val="none" w:sz="0" w:space="0" w:color="auto"/>
                <w:left w:val="none" w:sz="0" w:space="0" w:color="auto"/>
                <w:bottom w:val="none" w:sz="0" w:space="0" w:color="auto"/>
                <w:right w:val="none" w:sz="0" w:space="0" w:color="auto"/>
              </w:divBdr>
            </w:div>
            <w:div w:id="770517197">
              <w:marLeft w:val="0"/>
              <w:marRight w:val="0"/>
              <w:marTop w:val="0"/>
              <w:marBottom w:val="0"/>
              <w:divBdr>
                <w:top w:val="none" w:sz="0" w:space="0" w:color="auto"/>
                <w:left w:val="none" w:sz="0" w:space="0" w:color="auto"/>
                <w:bottom w:val="none" w:sz="0" w:space="0" w:color="auto"/>
                <w:right w:val="none" w:sz="0" w:space="0" w:color="auto"/>
              </w:divBdr>
            </w:div>
            <w:div w:id="850678273">
              <w:marLeft w:val="0"/>
              <w:marRight w:val="0"/>
              <w:marTop w:val="0"/>
              <w:marBottom w:val="0"/>
              <w:divBdr>
                <w:top w:val="none" w:sz="0" w:space="0" w:color="auto"/>
                <w:left w:val="none" w:sz="0" w:space="0" w:color="auto"/>
                <w:bottom w:val="none" w:sz="0" w:space="0" w:color="auto"/>
                <w:right w:val="none" w:sz="0" w:space="0" w:color="auto"/>
              </w:divBdr>
            </w:div>
            <w:div w:id="907151407">
              <w:marLeft w:val="0"/>
              <w:marRight w:val="0"/>
              <w:marTop w:val="0"/>
              <w:marBottom w:val="0"/>
              <w:divBdr>
                <w:top w:val="none" w:sz="0" w:space="0" w:color="auto"/>
                <w:left w:val="none" w:sz="0" w:space="0" w:color="auto"/>
                <w:bottom w:val="none" w:sz="0" w:space="0" w:color="auto"/>
                <w:right w:val="none" w:sz="0" w:space="0" w:color="auto"/>
              </w:divBdr>
            </w:div>
            <w:div w:id="919483046">
              <w:marLeft w:val="0"/>
              <w:marRight w:val="0"/>
              <w:marTop w:val="0"/>
              <w:marBottom w:val="0"/>
              <w:divBdr>
                <w:top w:val="none" w:sz="0" w:space="0" w:color="auto"/>
                <w:left w:val="none" w:sz="0" w:space="0" w:color="auto"/>
                <w:bottom w:val="none" w:sz="0" w:space="0" w:color="auto"/>
                <w:right w:val="none" w:sz="0" w:space="0" w:color="auto"/>
              </w:divBdr>
            </w:div>
            <w:div w:id="947127048">
              <w:marLeft w:val="0"/>
              <w:marRight w:val="0"/>
              <w:marTop w:val="0"/>
              <w:marBottom w:val="0"/>
              <w:divBdr>
                <w:top w:val="none" w:sz="0" w:space="0" w:color="auto"/>
                <w:left w:val="none" w:sz="0" w:space="0" w:color="auto"/>
                <w:bottom w:val="none" w:sz="0" w:space="0" w:color="auto"/>
                <w:right w:val="none" w:sz="0" w:space="0" w:color="auto"/>
              </w:divBdr>
            </w:div>
            <w:div w:id="1091702475">
              <w:marLeft w:val="0"/>
              <w:marRight w:val="0"/>
              <w:marTop w:val="0"/>
              <w:marBottom w:val="0"/>
              <w:divBdr>
                <w:top w:val="none" w:sz="0" w:space="0" w:color="auto"/>
                <w:left w:val="none" w:sz="0" w:space="0" w:color="auto"/>
                <w:bottom w:val="none" w:sz="0" w:space="0" w:color="auto"/>
                <w:right w:val="none" w:sz="0" w:space="0" w:color="auto"/>
              </w:divBdr>
            </w:div>
            <w:div w:id="1182355005">
              <w:marLeft w:val="0"/>
              <w:marRight w:val="0"/>
              <w:marTop w:val="0"/>
              <w:marBottom w:val="0"/>
              <w:divBdr>
                <w:top w:val="none" w:sz="0" w:space="0" w:color="auto"/>
                <w:left w:val="none" w:sz="0" w:space="0" w:color="auto"/>
                <w:bottom w:val="none" w:sz="0" w:space="0" w:color="auto"/>
                <w:right w:val="none" w:sz="0" w:space="0" w:color="auto"/>
              </w:divBdr>
            </w:div>
            <w:div w:id="1543513885">
              <w:marLeft w:val="0"/>
              <w:marRight w:val="0"/>
              <w:marTop w:val="0"/>
              <w:marBottom w:val="0"/>
              <w:divBdr>
                <w:top w:val="none" w:sz="0" w:space="0" w:color="auto"/>
                <w:left w:val="none" w:sz="0" w:space="0" w:color="auto"/>
                <w:bottom w:val="none" w:sz="0" w:space="0" w:color="auto"/>
                <w:right w:val="none" w:sz="0" w:space="0" w:color="auto"/>
              </w:divBdr>
            </w:div>
            <w:div w:id="1652784123">
              <w:marLeft w:val="0"/>
              <w:marRight w:val="0"/>
              <w:marTop w:val="0"/>
              <w:marBottom w:val="0"/>
              <w:divBdr>
                <w:top w:val="none" w:sz="0" w:space="0" w:color="auto"/>
                <w:left w:val="none" w:sz="0" w:space="0" w:color="auto"/>
                <w:bottom w:val="none" w:sz="0" w:space="0" w:color="auto"/>
                <w:right w:val="none" w:sz="0" w:space="0" w:color="auto"/>
              </w:divBdr>
            </w:div>
            <w:div w:id="1678338120">
              <w:marLeft w:val="0"/>
              <w:marRight w:val="0"/>
              <w:marTop w:val="0"/>
              <w:marBottom w:val="0"/>
              <w:divBdr>
                <w:top w:val="none" w:sz="0" w:space="0" w:color="auto"/>
                <w:left w:val="none" w:sz="0" w:space="0" w:color="auto"/>
                <w:bottom w:val="none" w:sz="0" w:space="0" w:color="auto"/>
                <w:right w:val="none" w:sz="0" w:space="0" w:color="auto"/>
              </w:divBdr>
            </w:div>
            <w:div w:id="1708994277">
              <w:marLeft w:val="0"/>
              <w:marRight w:val="0"/>
              <w:marTop w:val="0"/>
              <w:marBottom w:val="0"/>
              <w:divBdr>
                <w:top w:val="none" w:sz="0" w:space="0" w:color="auto"/>
                <w:left w:val="none" w:sz="0" w:space="0" w:color="auto"/>
                <w:bottom w:val="none" w:sz="0" w:space="0" w:color="auto"/>
                <w:right w:val="none" w:sz="0" w:space="0" w:color="auto"/>
              </w:divBdr>
            </w:div>
            <w:div w:id="1758676736">
              <w:marLeft w:val="0"/>
              <w:marRight w:val="0"/>
              <w:marTop w:val="0"/>
              <w:marBottom w:val="0"/>
              <w:divBdr>
                <w:top w:val="none" w:sz="0" w:space="0" w:color="auto"/>
                <w:left w:val="none" w:sz="0" w:space="0" w:color="auto"/>
                <w:bottom w:val="none" w:sz="0" w:space="0" w:color="auto"/>
                <w:right w:val="none" w:sz="0" w:space="0" w:color="auto"/>
              </w:divBdr>
            </w:div>
            <w:div w:id="1765999252">
              <w:marLeft w:val="0"/>
              <w:marRight w:val="0"/>
              <w:marTop w:val="0"/>
              <w:marBottom w:val="0"/>
              <w:divBdr>
                <w:top w:val="none" w:sz="0" w:space="0" w:color="auto"/>
                <w:left w:val="none" w:sz="0" w:space="0" w:color="auto"/>
                <w:bottom w:val="none" w:sz="0" w:space="0" w:color="auto"/>
                <w:right w:val="none" w:sz="0" w:space="0" w:color="auto"/>
              </w:divBdr>
            </w:div>
            <w:div w:id="1965695448">
              <w:marLeft w:val="0"/>
              <w:marRight w:val="0"/>
              <w:marTop w:val="0"/>
              <w:marBottom w:val="0"/>
              <w:divBdr>
                <w:top w:val="none" w:sz="0" w:space="0" w:color="auto"/>
                <w:left w:val="none" w:sz="0" w:space="0" w:color="auto"/>
                <w:bottom w:val="none" w:sz="0" w:space="0" w:color="auto"/>
                <w:right w:val="none" w:sz="0" w:space="0" w:color="auto"/>
              </w:divBdr>
            </w:div>
            <w:div w:id="1975216330">
              <w:marLeft w:val="0"/>
              <w:marRight w:val="0"/>
              <w:marTop w:val="0"/>
              <w:marBottom w:val="0"/>
              <w:divBdr>
                <w:top w:val="none" w:sz="0" w:space="0" w:color="auto"/>
                <w:left w:val="none" w:sz="0" w:space="0" w:color="auto"/>
                <w:bottom w:val="none" w:sz="0" w:space="0" w:color="auto"/>
                <w:right w:val="none" w:sz="0" w:space="0" w:color="auto"/>
              </w:divBdr>
            </w:div>
            <w:div w:id="2041395967">
              <w:marLeft w:val="0"/>
              <w:marRight w:val="0"/>
              <w:marTop w:val="0"/>
              <w:marBottom w:val="0"/>
              <w:divBdr>
                <w:top w:val="none" w:sz="0" w:space="0" w:color="auto"/>
                <w:left w:val="none" w:sz="0" w:space="0" w:color="auto"/>
                <w:bottom w:val="none" w:sz="0" w:space="0" w:color="auto"/>
                <w:right w:val="none" w:sz="0" w:space="0" w:color="auto"/>
              </w:divBdr>
            </w:div>
            <w:div w:id="209146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8932">
      <w:bodyDiv w:val="1"/>
      <w:marLeft w:val="0"/>
      <w:marRight w:val="0"/>
      <w:marTop w:val="0"/>
      <w:marBottom w:val="0"/>
      <w:divBdr>
        <w:top w:val="none" w:sz="0" w:space="0" w:color="auto"/>
        <w:left w:val="none" w:sz="0" w:space="0" w:color="auto"/>
        <w:bottom w:val="none" w:sz="0" w:space="0" w:color="auto"/>
        <w:right w:val="none" w:sz="0" w:space="0" w:color="auto"/>
      </w:divBdr>
      <w:divsChild>
        <w:div w:id="1843279792">
          <w:marLeft w:val="0"/>
          <w:marRight w:val="0"/>
          <w:marTop w:val="0"/>
          <w:marBottom w:val="0"/>
          <w:divBdr>
            <w:top w:val="none" w:sz="0" w:space="0" w:color="auto"/>
            <w:left w:val="none" w:sz="0" w:space="0" w:color="auto"/>
            <w:bottom w:val="none" w:sz="0" w:space="0" w:color="auto"/>
            <w:right w:val="none" w:sz="0" w:space="0" w:color="auto"/>
          </w:divBdr>
          <w:divsChild>
            <w:div w:id="6130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7936">
      <w:bodyDiv w:val="1"/>
      <w:marLeft w:val="0"/>
      <w:marRight w:val="0"/>
      <w:marTop w:val="0"/>
      <w:marBottom w:val="0"/>
      <w:divBdr>
        <w:top w:val="none" w:sz="0" w:space="0" w:color="auto"/>
        <w:left w:val="none" w:sz="0" w:space="0" w:color="auto"/>
        <w:bottom w:val="none" w:sz="0" w:space="0" w:color="auto"/>
        <w:right w:val="none" w:sz="0" w:space="0" w:color="auto"/>
      </w:divBdr>
    </w:div>
    <w:div w:id="1938752131">
      <w:bodyDiv w:val="1"/>
      <w:marLeft w:val="0"/>
      <w:marRight w:val="0"/>
      <w:marTop w:val="0"/>
      <w:marBottom w:val="0"/>
      <w:divBdr>
        <w:top w:val="none" w:sz="0" w:space="0" w:color="auto"/>
        <w:left w:val="none" w:sz="0" w:space="0" w:color="auto"/>
        <w:bottom w:val="none" w:sz="0" w:space="0" w:color="auto"/>
        <w:right w:val="none" w:sz="0" w:space="0" w:color="auto"/>
      </w:divBdr>
      <w:divsChild>
        <w:div w:id="2045255161">
          <w:marLeft w:val="0"/>
          <w:marRight w:val="0"/>
          <w:marTop w:val="0"/>
          <w:marBottom w:val="0"/>
          <w:divBdr>
            <w:top w:val="none" w:sz="0" w:space="0" w:color="auto"/>
            <w:left w:val="none" w:sz="0" w:space="0" w:color="auto"/>
            <w:bottom w:val="none" w:sz="0" w:space="0" w:color="auto"/>
            <w:right w:val="none" w:sz="0" w:space="0" w:color="auto"/>
          </w:divBdr>
          <w:divsChild>
            <w:div w:id="4675239">
              <w:marLeft w:val="0"/>
              <w:marRight w:val="0"/>
              <w:marTop w:val="0"/>
              <w:marBottom w:val="0"/>
              <w:divBdr>
                <w:top w:val="none" w:sz="0" w:space="0" w:color="auto"/>
                <w:left w:val="none" w:sz="0" w:space="0" w:color="auto"/>
                <w:bottom w:val="none" w:sz="0" w:space="0" w:color="auto"/>
                <w:right w:val="none" w:sz="0" w:space="0" w:color="auto"/>
              </w:divBdr>
            </w:div>
            <w:div w:id="52428825">
              <w:marLeft w:val="0"/>
              <w:marRight w:val="0"/>
              <w:marTop w:val="0"/>
              <w:marBottom w:val="0"/>
              <w:divBdr>
                <w:top w:val="none" w:sz="0" w:space="0" w:color="auto"/>
                <w:left w:val="none" w:sz="0" w:space="0" w:color="auto"/>
                <w:bottom w:val="none" w:sz="0" w:space="0" w:color="auto"/>
                <w:right w:val="none" w:sz="0" w:space="0" w:color="auto"/>
              </w:divBdr>
            </w:div>
            <w:div w:id="131946535">
              <w:marLeft w:val="0"/>
              <w:marRight w:val="0"/>
              <w:marTop w:val="0"/>
              <w:marBottom w:val="0"/>
              <w:divBdr>
                <w:top w:val="none" w:sz="0" w:space="0" w:color="auto"/>
                <w:left w:val="none" w:sz="0" w:space="0" w:color="auto"/>
                <w:bottom w:val="none" w:sz="0" w:space="0" w:color="auto"/>
                <w:right w:val="none" w:sz="0" w:space="0" w:color="auto"/>
              </w:divBdr>
            </w:div>
            <w:div w:id="235826947">
              <w:marLeft w:val="0"/>
              <w:marRight w:val="0"/>
              <w:marTop w:val="0"/>
              <w:marBottom w:val="0"/>
              <w:divBdr>
                <w:top w:val="none" w:sz="0" w:space="0" w:color="auto"/>
                <w:left w:val="none" w:sz="0" w:space="0" w:color="auto"/>
                <w:bottom w:val="none" w:sz="0" w:space="0" w:color="auto"/>
                <w:right w:val="none" w:sz="0" w:space="0" w:color="auto"/>
              </w:divBdr>
            </w:div>
            <w:div w:id="263805986">
              <w:marLeft w:val="0"/>
              <w:marRight w:val="0"/>
              <w:marTop w:val="0"/>
              <w:marBottom w:val="0"/>
              <w:divBdr>
                <w:top w:val="none" w:sz="0" w:space="0" w:color="auto"/>
                <w:left w:val="none" w:sz="0" w:space="0" w:color="auto"/>
                <w:bottom w:val="none" w:sz="0" w:space="0" w:color="auto"/>
                <w:right w:val="none" w:sz="0" w:space="0" w:color="auto"/>
              </w:divBdr>
            </w:div>
            <w:div w:id="349189898">
              <w:marLeft w:val="0"/>
              <w:marRight w:val="0"/>
              <w:marTop w:val="0"/>
              <w:marBottom w:val="0"/>
              <w:divBdr>
                <w:top w:val="none" w:sz="0" w:space="0" w:color="auto"/>
                <w:left w:val="none" w:sz="0" w:space="0" w:color="auto"/>
                <w:bottom w:val="none" w:sz="0" w:space="0" w:color="auto"/>
                <w:right w:val="none" w:sz="0" w:space="0" w:color="auto"/>
              </w:divBdr>
            </w:div>
            <w:div w:id="591009354">
              <w:marLeft w:val="0"/>
              <w:marRight w:val="0"/>
              <w:marTop w:val="0"/>
              <w:marBottom w:val="0"/>
              <w:divBdr>
                <w:top w:val="none" w:sz="0" w:space="0" w:color="auto"/>
                <w:left w:val="none" w:sz="0" w:space="0" w:color="auto"/>
                <w:bottom w:val="none" w:sz="0" w:space="0" w:color="auto"/>
                <w:right w:val="none" w:sz="0" w:space="0" w:color="auto"/>
              </w:divBdr>
            </w:div>
            <w:div w:id="601306566">
              <w:marLeft w:val="0"/>
              <w:marRight w:val="0"/>
              <w:marTop w:val="0"/>
              <w:marBottom w:val="0"/>
              <w:divBdr>
                <w:top w:val="none" w:sz="0" w:space="0" w:color="auto"/>
                <w:left w:val="none" w:sz="0" w:space="0" w:color="auto"/>
                <w:bottom w:val="none" w:sz="0" w:space="0" w:color="auto"/>
                <w:right w:val="none" w:sz="0" w:space="0" w:color="auto"/>
              </w:divBdr>
            </w:div>
            <w:div w:id="652835928">
              <w:marLeft w:val="0"/>
              <w:marRight w:val="0"/>
              <w:marTop w:val="0"/>
              <w:marBottom w:val="0"/>
              <w:divBdr>
                <w:top w:val="none" w:sz="0" w:space="0" w:color="auto"/>
                <w:left w:val="none" w:sz="0" w:space="0" w:color="auto"/>
                <w:bottom w:val="none" w:sz="0" w:space="0" w:color="auto"/>
                <w:right w:val="none" w:sz="0" w:space="0" w:color="auto"/>
              </w:divBdr>
            </w:div>
            <w:div w:id="709959359">
              <w:marLeft w:val="0"/>
              <w:marRight w:val="0"/>
              <w:marTop w:val="0"/>
              <w:marBottom w:val="0"/>
              <w:divBdr>
                <w:top w:val="none" w:sz="0" w:space="0" w:color="auto"/>
                <w:left w:val="none" w:sz="0" w:space="0" w:color="auto"/>
                <w:bottom w:val="none" w:sz="0" w:space="0" w:color="auto"/>
                <w:right w:val="none" w:sz="0" w:space="0" w:color="auto"/>
              </w:divBdr>
            </w:div>
            <w:div w:id="958997586">
              <w:marLeft w:val="0"/>
              <w:marRight w:val="0"/>
              <w:marTop w:val="0"/>
              <w:marBottom w:val="0"/>
              <w:divBdr>
                <w:top w:val="none" w:sz="0" w:space="0" w:color="auto"/>
                <w:left w:val="none" w:sz="0" w:space="0" w:color="auto"/>
                <w:bottom w:val="none" w:sz="0" w:space="0" w:color="auto"/>
                <w:right w:val="none" w:sz="0" w:space="0" w:color="auto"/>
              </w:divBdr>
            </w:div>
            <w:div w:id="1034040510">
              <w:marLeft w:val="0"/>
              <w:marRight w:val="0"/>
              <w:marTop w:val="0"/>
              <w:marBottom w:val="0"/>
              <w:divBdr>
                <w:top w:val="none" w:sz="0" w:space="0" w:color="auto"/>
                <w:left w:val="none" w:sz="0" w:space="0" w:color="auto"/>
                <w:bottom w:val="none" w:sz="0" w:space="0" w:color="auto"/>
                <w:right w:val="none" w:sz="0" w:space="0" w:color="auto"/>
              </w:divBdr>
            </w:div>
            <w:div w:id="1214544538">
              <w:marLeft w:val="0"/>
              <w:marRight w:val="0"/>
              <w:marTop w:val="0"/>
              <w:marBottom w:val="0"/>
              <w:divBdr>
                <w:top w:val="none" w:sz="0" w:space="0" w:color="auto"/>
                <w:left w:val="none" w:sz="0" w:space="0" w:color="auto"/>
                <w:bottom w:val="none" w:sz="0" w:space="0" w:color="auto"/>
                <w:right w:val="none" w:sz="0" w:space="0" w:color="auto"/>
              </w:divBdr>
            </w:div>
            <w:div w:id="1462725654">
              <w:marLeft w:val="0"/>
              <w:marRight w:val="0"/>
              <w:marTop w:val="0"/>
              <w:marBottom w:val="0"/>
              <w:divBdr>
                <w:top w:val="none" w:sz="0" w:space="0" w:color="auto"/>
                <w:left w:val="none" w:sz="0" w:space="0" w:color="auto"/>
                <w:bottom w:val="none" w:sz="0" w:space="0" w:color="auto"/>
                <w:right w:val="none" w:sz="0" w:space="0" w:color="auto"/>
              </w:divBdr>
            </w:div>
            <w:div w:id="1636907666">
              <w:marLeft w:val="0"/>
              <w:marRight w:val="0"/>
              <w:marTop w:val="0"/>
              <w:marBottom w:val="0"/>
              <w:divBdr>
                <w:top w:val="none" w:sz="0" w:space="0" w:color="auto"/>
                <w:left w:val="none" w:sz="0" w:space="0" w:color="auto"/>
                <w:bottom w:val="none" w:sz="0" w:space="0" w:color="auto"/>
                <w:right w:val="none" w:sz="0" w:space="0" w:color="auto"/>
              </w:divBdr>
            </w:div>
            <w:div w:id="1756316686">
              <w:marLeft w:val="0"/>
              <w:marRight w:val="0"/>
              <w:marTop w:val="0"/>
              <w:marBottom w:val="0"/>
              <w:divBdr>
                <w:top w:val="none" w:sz="0" w:space="0" w:color="auto"/>
                <w:left w:val="none" w:sz="0" w:space="0" w:color="auto"/>
                <w:bottom w:val="none" w:sz="0" w:space="0" w:color="auto"/>
                <w:right w:val="none" w:sz="0" w:space="0" w:color="auto"/>
              </w:divBdr>
            </w:div>
            <w:div w:id="1756900014">
              <w:marLeft w:val="0"/>
              <w:marRight w:val="0"/>
              <w:marTop w:val="0"/>
              <w:marBottom w:val="0"/>
              <w:divBdr>
                <w:top w:val="none" w:sz="0" w:space="0" w:color="auto"/>
                <w:left w:val="none" w:sz="0" w:space="0" w:color="auto"/>
                <w:bottom w:val="none" w:sz="0" w:space="0" w:color="auto"/>
                <w:right w:val="none" w:sz="0" w:space="0" w:color="auto"/>
              </w:divBdr>
            </w:div>
            <w:div w:id="1766000732">
              <w:marLeft w:val="0"/>
              <w:marRight w:val="0"/>
              <w:marTop w:val="0"/>
              <w:marBottom w:val="0"/>
              <w:divBdr>
                <w:top w:val="none" w:sz="0" w:space="0" w:color="auto"/>
                <w:left w:val="none" w:sz="0" w:space="0" w:color="auto"/>
                <w:bottom w:val="none" w:sz="0" w:space="0" w:color="auto"/>
                <w:right w:val="none" w:sz="0" w:space="0" w:color="auto"/>
              </w:divBdr>
            </w:div>
            <w:div w:id="1834252713">
              <w:marLeft w:val="0"/>
              <w:marRight w:val="0"/>
              <w:marTop w:val="0"/>
              <w:marBottom w:val="0"/>
              <w:divBdr>
                <w:top w:val="none" w:sz="0" w:space="0" w:color="auto"/>
                <w:left w:val="none" w:sz="0" w:space="0" w:color="auto"/>
                <w:bottom w:val="none" w:sz="0" w:space="0" w:color="auto"/>
                <w:right w:val="none" w:sz="0" w:space="0" w:color="auto"/>
              </w:divBdr>
            </w:div>
            <w:div w:id="1839691853">
              <w:marLeft w:val="0"/>
              <w:marRight w:val="0"/>
              <w:marTop w:val="0"/>
              <w:marBottom w:val="0"/>
              <w:divBdr>
                <w:top w:val="none" w:sz="0" w:space="0" w:color="auto"/>
                <w:left w:val="none" w:sz="0" w:space="0" w:color="auto"/>
                <w:bottom w:val="none" w:sz="0" w:space="0" w:color="auto"/>
                <w:right w:val="none" w:sz="0" w:space="0" w:color="auto"/>
              </w:divBdr>
            </w:div>
            <w:div w:id="1898280728">
              <w:marLeft w:val="0"/>
              <w:marRight w:val="0"/>
              <w:marTop w:val="0"/>
              <w:marBottom w:val="0"/>
              <w:divBdr>
                <w:top w:val="none" w:sz="0" w:space="0" w:color="auto"/>
                <w:left w:val="none" w:sz="0" w:space="0" w:color="auto"/>
                <w:bottom w:val="none" w:sz="0" w:space="0" w:color="auto"/>
                <w:right w:val="none" w:sz="0" w:space="0" w:color="auto"/>
              </w:divBdr>
            </w:div>
            <w:div w:id="20765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5944">
      <w:bodyDiv w:val="1"/>
      <w:marLeft w:val="0"/>
      <w:marRight w:val="0"/>
      <w:marTop w:val="0"/>
      <w:marBottom w:val="0"/>
      <w:divBdr>
        <w:top w:val="none" w:sz="0" w:space="0" w:color="auto"/>
        <w:left w:val="none" w:sz="0" w:space="0" w:color="auto"/>
        <w:bottom w:val="none" w:sz="0" w:space="0" w:color="auto"/>
        <w:right w:val="none" w:sz="0" w:space="0" w:color="auto"/>
      </w:divBdr>
      <w:divsChild>
        <w:div w:id="969702328">
          <w:marLeft w:val="0"/>
          <w:marRight w:val="0"/>
          <w:marTop w:val="0"/>
          <w:marBottom w:val="0"/>
          <w:divBdr>
            <w:top w:val="none" w:sz="0" w:space="0" w:color="auto"/>
            <w:left w:val="none" w:sz="0" w:space="0" w:color="auto"/>
            <w:bottom w:val="none" w:sz="0" w:space="0" w:color="auto"/>
            <w:right w:val="none" w:sz="0" w:space="0" w:color="auto"/>
          </w:divBdr>
          <w:divsChild>
            <w:div w:id="620723944">
              <w:marLeft w:val="0"/>
              <w:marRight w:val="0"/>
              <w:marTop w:val="0"/>
              <w:marBottom w:val="0"/>
              <w:divBdr>
                <w:top w:val="none" w:sz="0" w:space="0" w:color="auto"/>
                <w:left w:val="none" w:sz="0" w:space="0" w:color="auto"/>
                <w:bottom w:val="none" w:sz="0" w:space="0" w:color="auto"/>
                <w:right w:val="none" w:sz="0" w:space="0" w:color="auto"/>
              </w:divBdr>
            </w:div>
            <w:div w:id="875310572">
              <w:marLeft w:val="0"/>
              <w:marRight w:val="0"/>
              <w:marTop w:val="0"/>
              <w:marBottom w:val="0"/>
              <w:divBdr>
                <w:top w:val="none" w:sz="0" w:space="0" w:color="auto"/>
                <w:left w:val="none" w:sz="0" w:space="0" w:color="auto"/>
                <w:bottom w:val="none" w:sz="0" w:space="0" w:color="auto"/>
                <w:right w:val="none" w:sz="0" w:space="0" w:color="auto"/>
              </w:divBdr>
            </w:div>
            <w:div w:id="1370030659">
              <w:marLeft w:val="0"/>
              <w:marRight w:val="0"/>
              <w:marTop w:val="0"/>
              <w:marBottom w:val="0"/>
              <w:divBdr>
                <w:top w:val="none" w:sz="0" w:space="0" w:color="auto"/>
                <w:left w:val="none" w:sz="0" w:space="0" w:color="auto"/>
                <w:bottom w:val="none" w:sz="0" w:space="0" w:color="auto"/>
                <w:right w:val="none" w:sz="0" w:space="0" w:color="auto"/>
              </w:divBdr>
            </w:div>
            <w:div w:id="1422264657">
              <w:marLeft w:val="0"/>
              <w:marRight w:val="0"/>
              <w:marTop w:val="0"/>
              <w:marBottom w:val="0"/>
              <w:divBdr>
                <w:top w:val="none" w:sz="0" w:space="0" w:color="auto"/>
                <w:left w:val="none" w:sz="0" w:space="0" w:color="auto"/>
                <w:bottom w:val="none" w:sz="0" w:space="0" w:color="auto"/>
                <w:right w:val="none" w:sz="0" w:space="0" w:color="auto"/>
              </w:divBdr>
            </w:div>
            <w:div w:id="184447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2572">
      <w:bodyDiv w:val="1"/>
      <w:marLeft w:val="0"/>
      <w:marRight w:val="0"/>
      <w:marTop w:val="0"/>
      <w:marBottom w:val="0"/>
      <w:divBdr>
        <w:top w:val="none" w:sz="0" w:space="0" w:color="auto"/>
        <w:left w:val="none" w:sz="0" w:space="0" w:color="auto"/>
        <w:bottom w:val="none" w:sz="0" w:space="0" w:color="auto"/>
        <w:right w:val="none" w:sz="0" w:space="0" w:color="auto"/>
      </w:divBdr>
    </w:div>
    <w:div w:id="1955014393">
      <w:bodyDiv w:val="1"/>
      <w:marLeft w:val="0"/>
      <w:marRight w:val="0"/>
      <w:marTop w:val="0"/>
      <w:marBottom w:val="0"/>
      <w:divBdr>
        <w:top w:val="none" w:sz="0" w:space="0" w:color="auto"/>
        <w:left w:val="none" w:sz="0" w:space="0" w:color="auto"/>
        <w:bottom w:val="none" w:sz="0" w:space="0" w:color="auto"/>
        <w:right w:val="none" w:sz="0" w:space="0" w:color="auto"/>
      </w:divBdr>
      <w:divsChild>
        <w:div w:id="1677069813">
          <w:marLeft w:val="0"/>
          <w:marRight w:val="0"/>
          <w:marTop w:val="0"/>
          <w:marBottom w:val="0"/>
          <w:divBdr>
            <w:top w:val="none" w:sz="0" w:space="0" w:color="auto"/>
            <w:left w:val="none" w:sz="0" w:space="0" w:color="auto"/>
            <w:bottom w:val="none" w:sz="0" w:space="0" w:color="auto"/>
            <w:right w:val="none" w:sz="0" w:space="0" w:color="auto"/>
          </w:divBdr>
          <w:divsChild>
            <w:div w:id="175659843">
              <w:marLeft w:val="0"/>
              <w:marRight w:val="0"/>
              <w:marTop w:val="0"/>
              <w:marBottom w:val="0"/>
              <w:divBdr>
                <w:top w:val="none" w:sz="0" w:space="0" w:color="auto"/>
                <w:left w:val="none" w:sz="0" w:space="0" w:color="auto"/>
                <w:bottom w:val="none" w:sz="0" w:space="0" w:color="auto"/>
                <w:right w:val="none" w:sz="0" w:space="0" w:color="auto"/>
              </w:divBdr>
            </w:div>
            <w:div w:id="358356872">
              <w:marLeft w:val="0"/>
              <w:marRight w:val="0"/>
              <w:marTop w:val="0"/>
              <w:marBottom w:val="0"/>
              <w:divBdr>
                <w:top w:val="none" w:sz="0" w:space="0" w:color="auto"/>
                <w:left w:val="none" w:sz="0" w:space="0" w:color="auto"/>
                <w:bottom w:val="none" w:sz="0" w:space="0" w:color="auto"/>
                <w:right w:val="none" w:sz="0" w:space="0" w:color="auto"/>
              </w:divBdr>
            </w:div>
            <w:div w:id="679740472">
              <w:marLeft w:val="0"/>
              <w:marRight w:val="0"/>
              <w:marTop w:val="0"/>
              <w:marBottom w:val="0"/>
              <w:divBdr>
                <w:top w:val="none" w:sz="0" w:space="0" w:color="auto"/>
                <w:left w:val="none" w:sz="0" w:space="0" w:color="auto"/>
                <w:bottom w:val="none" w:sz="0" w:space="0" w:color="auto"/>
                <w:right w:val="none" w:sz="0" w:space="0" w:color="auto"/>
              </w:divBdr>
            </w:div>
            <w:div w:id="696585840">
              <w:marLeft w:val="0"/>
              <w:marRight w:val="0"/>
              <w:marTop w:val="0"/>
              <w:marBottom w:val="0"/>
              <w:divBdr>
                <w:top w:val="none" w:sz="0" w:space="0" w:color="auto"/>
                <w:left w:val="none" w:sz="0" w:space="0" w:color="auto"/>
                <w:bottom w:val="none" w:sz="0" w:space="0" w:color="auto"/>
                <w:right w:val="none" w:sz="0" w:space="0" w:color="auto"/>
              </w:divBdr>
            </w:div>
            <w:div w:id="842934091">
              <w:marLeft w:val="0"/>
              <w:marRight w:val="0"/>
              <w:marTop w:val="0"/>
              <w:marBottom w:val="0"/>
              <w:divBdr>
                <w:top w:val="none" w:sz="0" w:space="0" w:color="auto"/>
                <w:left w:val="none" w:sz="0" w:space="0" w:color="auto"/>
                <w:bottom w:val="none" w:sz="0" w:space="0" w:color="auto"/>
                <w:right w:val="none" w:sz="0" w:space="0" w:color="auto"/>
              </w:divBdr>
            </w:div>
            <w:div w:id="1111246444">
              <w:marLeft w:val="0"/>
              <w:marRight w:val="0"/>
              <w:marTop w:val="0"/>
              <w:marBottom w:val="0"/>
              <w:divBdr>
                <w:top w:val="none" w:sz="0" w:space="0" w:color="auto"/>
                <w:left w:val="none" w:sz="0" w:space="0" w:color="auto"/>
                <w:bottom w:val="none" w:sz="0" w:space="0" w:color="auto"/>
                <w:right w:val="none" w:sz="0" w:space="0" w:color="auto"/>
              </w:divBdr>
            </w:div>
            <w:div w:id="1116681209">
              <w:marLeft w:val="0"/>
              <w:marRight w:val="0"/>
              <w:marTop w:val="0"/>
              <w:marBottom w:val="0"/>
              <w:divBdr>
                <w:top w:val="none" w:sz="0" w:space="0" w:color="auto"/>
                <w:left w:val="none" w:sz="0" w:space="0" w:color="auto"/>
                <w:bottom w:val="none" w:sz="0" w:space="0" w:color="auto"/>
                <w:right w:val="none" w:sz="0" w:space="0" w:color="auto"/>
              </w:divBdr>
            </w:div>
            <w:div w:id="1138837730">
              <w:marLeft w:val="0"/>
              <w:marRight w:val="0"/>
              <w:marTop w:val="0"/>
              <w:marBottom w:val="0"/>
              <w:divBdr>
                <w:top w:val="none" w:sz="0" w:space="0" w:color="auto"/>
                <w:left w:val="none" w:sz="0" w:space="0" w:color="auto"/>
                <w:bottom w:val="none" w:sz="0" w:space="0" w:color="auto"/>
                <w:right w:val="none" w:sz="0" w:space="0" w:color="auto"/>
              </w:divBdr>
            </w:div>
            <w:div w:id="1158962140">
              <w:marLeft w:val="0"/>
              <w:marRight w:val="0"/>
              <w:marTop w:val="0"/>
              <w:marBottom w:val="0"/>
              <w:divBdr>
                <w:top w:val="none" w:sz="0" w:space="0" w:color="auto"/>
                <w:left w:val="none" w:sz="0" w:space="0" w:color="auto"/>
                <w:bottom w:val="none" w:sz="0" w:space="0" w:color="auto"/>
                <w:right w:val="none" w:sz="0" w:space="0" w:color="auto"/>
              </w:divBdr>
            </w:div>
            <w:div w:id="1333140575">
              <w:marLeft w:val="0"/>
              <w:marRight w:val="0"/>
              <w:marTop w:val="0"/>
              <w:marBottom w:val="0"/>
              <w:divBdr>
                <w:top w:val="none" w:sz="0" w:space="0" w:color="auto"/>
                <w:left w:val="none" w:sz="0" w:space="0" w:color="auto"/>
                <w:bottom w:val="none" w:sz="0" w:space="0" w:color="auto"/>
                <w:right w:val="none" w:sz="0" w:space="0" w:color="auto"/>
              </w:divBdr>
            </w:div>
            <w:div w:id="1794907929">
              <w:marLeft w:val="0"/>
              <w:marRight w:val="0"/>
              <w:marTop w:val="0"/>
              <w:marBottom w:val="0"/>
              <w:divBdr>
                <w:top w:val="none" w:sz="0" w:space="0" w:color="auto"/>
                <w:left w:val="none" w:sz="0" w:space="0" w:color="auto"/>
                <w:bottom w:val="none" w:sz="0" w:space="0" w:color="auto"/>
                <w:right w:val="none" w:sz="0" w:space="0" w:color="auto"/>
              </w:divBdr>
            </w:div>
            <w:div w:id="1871601727">
              <w:marLeft w:val="0"/>
              <w:marRight w:val="0"/>
              <w:marTop w:val="0"/>
              <w:marBottom w:val="0"/>
              <w:divBdr>
                <w:top w:val="none" w:sz="0" w:space="0" w:color="auto"/>
                <w:left w:val="none" w:sz="0" w:space="0" w:color="auto"/>
                <w:bottom w:val="none" w:sz="0" w:space="0" w:color="auto"/>
                <w:right w:val="none" w:sz="0" w:space="0" w:color="auto"/>
              </w:divBdr>
            </w:div>
            <w:div w:id="1874657378">
              <w:marLeft w:val="0"/>
              <w:marRight w:val="0"/>
              <w:marTop w:val="0"/>
              <w:marBottom w:val="0"/>
              <w:divBdr>
                <w:top w:val="none" w:sz="0" w:space="0" w:color="auto"/>
                <w:left w:val="none" w:sz="0" w:space="0" w:color="auto"/>
                <w:bottom w:val="none" w:sz="0" w:space="0" w:color="auto"/>
                <w:right w:val="none" w:sz="0" w:space="0" w:color="auto"/>
              </w:divBdr>
            </w:div>
            <w:div w:id="1897204138">
              <w:marLeft w:val="0"/>
              <w:marRight w:val="0"/>
              <w:marTop w:val="0"/>
              <w:marBottom w:val="0"/>
              <w:divBdr>
                <w:top w:val="none" w:sz="0" w:space="0" w:color="auto"/>
                <w:left w:val="none" w:sz="0" w:space="0" w:color="auto"/>
                <w:bottom w:val="none" w:sz="0" w:space="0" w:color="auto"/>
                <w:right w:val="none" w:sz="0" w:space="0" w:color="auto"/>
              </w:divBdr>
            </w:div>
            <w:div w:id="199151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370228">
      <w:bodyDiv w:val="1"/>
      <w:marLeft w:val="0"/>
      <w:marRight w:val="0"/>
      <w:marTop w:val="0"/>
      <w:marBottom w:val="0"/>
      <w:divBdr>
        <w:top w:val="none" w:sz="0" w:space="0" w:color="auto"/>
        <w:left w:val="none" w:sz="0" w:space="0" w:color="auto"/>
        <w:bottom w:val="none" w:sz="0" w:space="0" w:color="auto"/>
        <w:right w:val="none" w:sz="0" w:space="0" w:color="auto"/>
      </w:divBdr>
      <w:divsChild>
        <w:div w:id="1988049874">
          <w:marLeft w:val="0"/>
          <w:marRight w:val="0"/>
          <w:marTop w:val="0"/>
          <w:marBottom w:val="0"/>
          <w:divBdr>
            <w:top w:val="none" w:sz="0" w:space="0" w:color="auto"/>
            <w:left w:val="none" w:sz="0" w:space="0" w:color="auto"/>
            <w:bottom w:val="none" w:sz="0" w:space="0" w:color="auto"/>
            <w:right w:val="none" w:sz="0" w:space="0" w:color="auto"/>
          </w:divBdr>
          <w:divsChild>
            <w:div w:id="443161209">
              <w:marLeft w:val="0"/>
              <w:marRight w:val="0"/>
              <w:marTop w:val="0"/>
              <w:marBottom w:val="0"/>
              <w:divBdr>
                <w:top w:val="none" w:sz="0" w:space="0" w:color="auto"/>
                <w:left w:val="none" w:sz="0" w:space="0" w:color="auto"/>
                <w:bottom w:val="none" w:sz="0" w:space="0" w:color="auto"/>
                <w:right w:val="none" w:sz="0" w:space="0" w:color="auto"/>
              </w:divBdr>
            </w:div>
            <w:div w:id="517426464">
              <w:marLeft w:val="0"/>
              <w:marRight w:val="0"/>
              <w:marTop w:val="0"/>
              <w:marBottom w:val="0"/>
              <w:divBdr>
                <w:top w:val="none" w:sz="0" w:space="0" w:color="auto"/>
                <w:left w:val="none" w:sz="0" w:space="0" w:color="auto"/>
                <w:bottom w:val="none" w:sz="0" w:space="0" w:color="auto"/>
                <w:right w:val="none" w:sz="0" w:space="0" w:color="auto"/>
              </w:divBdr>
            </w:div>
            <w:div w:id="655912529">
              <w:marLeft w:val="0"/>
              <w:marRight w:val="0"/>
              <w:marTop w:val="0"/>
              <w:marBottom w:val="0"/>
              <w:divBdr>
                <w:top w:val="none" w:sz="0" w:space="0" w:color="auto"/>
                <w:left w:val="none" w:sz="0" w:space="0" w:color="auto"/>
                <w:bottom w:val="none" w:sz="0" w:space="0" w:color="auto"/>
                <w:right w:val="none" w:sz="0" w:space="0" w:color="auto"/>
              </w:divBdr>
            </w:div>
            <w:div w:id="846359903">
              <w:marLeft w:val="0"/>
              <w:marRight w:val="0"/>
              <w:marTop w:val="0"/>
              <w:marBottom w:val="0"/>
              <w:divBdr>
                <w:top w:val="none" w:sz="0" w:space="0" w:color="auto"/>
                <w:left w:val="none" w:sz="0" w:space="0" w:color="auto"/>
                <w:bottom w:val="none" w:sz="0" w:space="0" w:color="auto"/>
                <w:right w:val="none" w:sz="0" w:space="0" w:color="auto"/>
              </w:divBdr>
            </w:div>
            <w:div w:id="1755710325">
              <w:marLeft w:val="0"/>
              <w:marRight w:val="0"/>
              <w:marTop w:val="0"/>
              <w:marBottom w:val="0"/>
              <w:divBdr>
                <w:top w:val="none" w:sz="0" w:space="0" w:color="auto"/>
                <w:left w:val="none" w:sz="0" w:space="0" w:color="auto"/>
                <w:bottom w:val="none" w:sz="0" w:space="0" w:color="auto"/>
                <w:right w:val="none" w:sz="0" w:space="0" w:color="auto"/>
              </w:divBdr>
            </w:div>
            <w:div w:id="202224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8149">
      <w:bodyDiv w:val="1"/>
      <w:marLeft w:val="0"/>
      <w:marRight w:val="0"/>
      <w:marTop w:val="0"/>
      <w:marBottom w:val="0"/>
      <w:divBdr>
        <w:top w:val="none" w:sz="0" w:space="0" w:color="auto"/>
        <w:left w:val="none" w:sz="0" w:space="0" w:color="auto"/>
        <w:bottom w:val="none" w:sz="0" w:space="0" w:color="auto"/>
        <w:right w:val="none" w:sz="0" w:space="0" w:color="auto"/>
      </w:divBdr>
      <w:divsChild>
        <w:div w:id="1194149412">
          <w:marLeft w:val="0"/>
          <w:marRight w:val="0"/>
          <w:marTop w:val="0"/>
          <w:marBottom w:val="0"/>
          <w:divBdr>
            <w:top w:val="none" w:sz="0" w:space="0" w:color="auto"/>
            <w:left w:val="none" w:sz="0" w:space="0" w:color="auto"/>
            <w:bottom w:val="none" w:sz="0" w:space="0" w:color="auto"/>
            <w:right w:val="none" w:sz="0" w:space="0" w:color="auto"/>
          </w:divBdr>
          <w:divsChild>
            <w:div w:id="276448702">
              <w:marLeft w:val="0"/>
              <w:marRight w:val="0"/>
              <w:marTop w:val="0"/>
              <w:marBottom w:val="0"/>
              <w:divBdr>
                <w:top w:val="none" w:sz="0" w:space="0" w:color="auto"/>
                <w:left w:val="none" w:sz="0" w:space="0" w:color="auto"/>
                <w:bottom w:val="none" w:sz="0" w:space="0" w:color="auto"/>
                <w:right w:val="none" w:sz="0" w:space="0" w:color="auto"/>
              </w:divBdr>
            </w:div>
            <w:div w:id="424696298">
              <w:marLeft w:val="0"/>
              <w:marRight w:val="0"/>
              <w:marTop w:val="0"/>
              <w:marBottom w:val="0"/>
              <w:divBdr>
                <w:top w:val="none" w:sz="0" w:space="0" w:color="auto"/>
                <w:left w:val="none" w:sz="0" w:space="0" w:color="auto"/>
                <w:bottom w:val="none" w:sz="0" w:space="0" w:color="auto"/>
                <w:right w:val="none" w:sz="0" w:space="0" w:color="auto"/>
              </w:divBdr>
            </w:div>
            <w:div w:id="562646157">
              <w:marLeft w:val="0"/>
              <w:marRight w:val="0"/>
              <w:marTop w:val="0"/>
              <w:marBottom w:val="0"/>
              <w:divBdr>
                <w:top w:val="none" w:sz="0" w:space="0" w:color="auto"/>
                <w:left w:val="none" w:sz="0" w:space="0" w:color="auto"/>
                <w:bottom w:val="none" w:sz="0" w:space="0" w:color="auto"/>
                <w:right w:val="none" w:sz="0" w:space="0" w:color="auto"/>
              </w:divBdr>
            </w:div>
            <w:div w:id="762723166">
              <w:marLeft w:val="0"/>
              <w:marRight w:val="0"/>
              <w:marTop w:val="0"/>
              <w:marBottom w:val="0"/>
              <w:divBdr>
                <w:top w:val="none" w:sz="0" w:space="0" w:color="auto"/>
                <w:left w:val="none" w:sz="0" w:space="0" w:color="auto"/>
                <w:bottom w:val="none" w:sz="0" w:space="0" w:color="auto"/>
                <w:right w:val="none" w:sz="0" w:space="0" w:color="auto"/>
              </w:divBdr>
            </w:div>
            <w:div w:id="1305354588">
              <w:marLeft w:val="0"/>
              <w:marRight w:val="0"/>
              <w:marTop w:val="0"/>
              <w:marBottom w:val="0"/>
              <w:divBdr>
                <w:top w:val="none" w:sz="0" w:space="0" w:color="auto"/>
                <w:left w:val="none" w:sz="0" w:space="0" w:color="auto"/>
                <w:bottom w:val="none" w:sz="0" w:space="0" w:color="auto"/>
                <w:right w:val="none" w:sz="0" w:space="0" w:color="auto"/>
              </w:divBdr>
            </w:div>
            <w:div w:id="17722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54731">
      <w:bodyDiv w:val="1"/>
      <w:marLeft w:val="0"/>
      <w:marRight w:val="0"/>
      <w:marTop w:val="0"/>
      <w:marBottom w:val="0"/>
      <w:divBdr>
        <w:top w:val="none" w:sz="0" w:space="0" w:color="auto"/>
        <w:left w:val="none" w:sz="0" w:space="0" w:color="auto"/>
        <w:bottom w:val="none" w:sz="0" w:space="0" w:color="auto"/>
        <w:right w:val="none" w:sz="0" w:space="0" w:color="auto"/>
      </w:divBdr>
      <w:divsChild>
        <w:div w:id="767193309">
          <w:marLeft w:val="0"/>
          <w:marRight w:val="0"/>
          <w:marTop w:val="0"/>
          <w:marBottom w:val="0"/>
          <w:divBdr>
            <w:top w:val="none" w:sz="0" w:space="0" w:color="auto"/>
            <w:left w:val="none" w:sz="0" w:space="0" w:color="auto"/>
            <w:bottom w:val="none" w:sz="0" w:space="0" w:color="auto"/>
            <w:right w:val="none" w:sz="0" w:space="0" w:color="auto"/>
          </w:divBdr>
          <w:divsChild>
            <w:div w:id="75052531">
              <w:marLeft w:val="0"/>
              <w:marRight w:val="0"/>
              <w:marTop w:val="0"/>
              <w:marBottom w:val="0"/>
              <w:divBdr>
                <w:top w:val="none" w:sz="0" w:space="0" w:color="auto"/>
                <w:left w:val="none" w:sz="0" w:space="0" w:color="auto"/>
                <w:bottom w:val="none" w:sz="0" w:space="0" w:color="auto"/>
                <w:right w:val="none" w:sz="0" w:space="0" w:color="auto"/>
              </w:divBdr>
            </w:div>
            <w:div w:id="137262736">
              <w:marLeft w:val="0"/>
              <w:marRight w:val="0"/>
              <w:marTop w:val="0"/>
              <w:marBottom w:val="0"/>
              <w:divBdr>
                <w:top w:val="none" w:sz="0" w:space="0" w:color="auto"/>
                <w:left w:val="none" w:sz="0" w:space="0" w:color="auto"/>
                <w:bottom w:val="none" w:sz="0" w:space="0" w:color="auto"/>
                <w:right w:val="none" w:sz="0" w:space="0" w:color="auto"/>
              </w:divBdr>
            </w:div>
            <w:div w:id="391781786">
              <w:marLeft w:val="0"/>
              <w:marRight w:val="0"/>
              <w:marTop w:val="0"/>
              <w:marBottom w:val="0"/>
              <w:divBdr>
                <w:top w:val="none" w:sz="0" w:space="0" w:color="auto"/>
                <w:left w:val="none" w:sz="0" w:space="0" w:color="auto"/>
                <w:bottom w:val="none" w:sz="0" w:space="0" w:color="auto"/>
                <w:right w:val="none" w:sz="0" w:space="0" w:color="auto"/>
              </w:divBdr>
            </w:div>
            <w:div w:id="454714734">
              <w:marLeft w:val="0"/>
              <w:marRight w:val="0"/>
              <w:marTop w:val="0"/>
              <w:marBottom w:val="0"/>
              <w:divBdr>
                <w:top w:val="none" w:sz="0" w:space="0" w:color="auto"/>
                <w:left w:val="none" w:sz="0" w:space="0" w:color="auto"/>
                <w:bottom w:val="none" w:sz="0" w:space="0" w:color="auto"/>
                <w:right w:val="none" w:sz="0" w:space="0" w:color="auto"/>
              </w:divBdr>
            </w:div>
            <w:div w:id="529801311">
              <w:marLeft w:val="0"/>
              <w:marRight w:val="0"/>
              <w:marTop w:val="0"/>
              <w:marBottom w:val="0"/>
              <w:divBdr>
                <w:top w:val="none" w:sz="0" w:space="0" w:color="auto"/>
                <w:left w:val="none" w:sz="0" w:space="0" w:color="auto"/>
                <w:bottom w:val="none" w:sz="0" w:space="0" w:color="auto"/>
                <w:right w:val="none" w:sz="0" w:space="0" w:color="auto"/>
              </w:divBdr>
            </w:div>
            <w:div w:id="530143508">
              <w:marLeft w:val="0"/>
              <w:marRight w:val="0"/>
              <w:marTop w:val="0"/>
              <w:marBottom w:val="0"/>
              <w:divBdr>
                <w:top w:val="none" w:sz="0" w:space="0" w:color="auto"/>
                <w:left w:val="none" w:sz="0" w:space="0" w:color="auto"/>
                <w:bottom w:val="none" w:sz="0" w:space="0" w:color="auto"/>
                <w:right w:val="none" w:sz="0" w:space="0" w:color="auto"/>
              </w:divBdr>
            </w:div>
            <w:div w:id="739789998">
              <w:marLeft w:val="0"/>
              <w:marRight w:val="0"/>
              <w:marTop w:val="0"/>
              <w:marBottom w:val="0"/>
              <w:divBdr>
                <w:top w:val="none" w:sz="0" w:space="0" w:color="auto"/>
                <w:left w:val="none" w:sz="0" w:space="0" w:color="auto"/>
                <w:bottom w:val="none" w:sz="0" w:space="0" w:color="auto"/>
                <w:right w:val="none" w:sz="0" w:space="0" w:color="auto"/>
              </w:divBdr>
            </w:div>
            <w:div w:id="787818644">
              <w:marLeft w:val="0"/>
              <w:marRight w:val="0"/>
              <w:marTop w:val="0"/>
              <w:marBottom w:val="0"/>
              <w:divBdr>
                <w:top w:val="none" w:sz="0" w:space="0" w:color="auto"/>
                <w:left w:val="none" w:sz="0" w:space="0" w:color="auto"/>
                <w:bottom w:val="none" w:sz="0" w:space="0" w:color="auto"/>
                <w:right w:val="none" w:sz="0" w:space="0" w:color="auto"/>
              </w:divBdr>
            </w:div>
            <w:div w:id="980571414">
              <w:marLeft w:val="0"/>
              <w:marRight w:val="0"/>
              <w:marTop w:val="0"/>
              <w:marBottom w:val="0"/>
              <w:divBdr>
                <w:top w:val="none" w:sz="0" w:space="0" w:color="auto"/>
                <w:left w:val="none" w:sz="0" w:space="0" w:color="auto"/>
                <w:bottom w:val="none" w:sz="0" w:space="0" w:color="auto"/>
                <w:right w:val="none" w:sz="0" w:space="0" w:color="auto"/>
              </w:divBdr>
            </w:div>
            <w:div w:id="1034305463">
              <w:marLeft w:val="0"/>
              <w:marRight w:val="0"/>
              <w:marTop w:val="0"/>
              <w:marBottom w:val="0"/>
              <w:divBdr>
                <w:top w:val="none" w:sz="0" w:space="0" w:color="auto"/>
                <w:left w:val="none" w:sz="0" w:space="0" w:color="auto"/>
                <w:bottom w:val="none" w:sz="0" w:space="0" w:color="auto"/>
                <w:right w:val="none" w:sz="0" w:space="0" w:color="auto"/>
              </w:divBdr>
            </w:div>
            <w:div w:id="1217551805">
              <w:marLeft w:val="0"/>
              <w:marRight w:val="0"/>
              <w:marTop w:val="0"/>
              <w:marBottom w:val="0"/>
              <w:divBdr>
                <w:top w:val="none" w:sz="0" w:space="0" w:color="auto"/>
                <w:left w:val="none" w:sz="0" w:space="0" w:color="auto"/>
                <w:bottom w:val="none" w:sz="0" w:space="0" w:color="auto"/>
                <w:right w:val="none" w:sz="0" w:space="0" w:color="auto"/>
              </w:divBdr>
            </w:div>
            <w:div w:id="1249851026">
              <w:marLeft w:val="0"/>
              <w:marRight w:val="0"/>
              <w:marTop w:val="0"/>
              <w:marBottom w:val="0"/>
              <w:divBdr>
                <w:top w:val="none" w:sz="0" w:space="0" w:color="auto"/>
                <w:left w:val="none" w:sz="0" w:space="0" w:color="auto"/>
                <w:bottom w:val="none" w:sz="0" w:space="0" w:color="auto"/>
                <w:right w:val="none" w:sz="0" w:space="0" w:color="auto"/>
              </w:divBdr>
            </w:div>
            <w:div w:id="1377004705">
              <w:marLeft w:val="0"/>
              <w:marRight w:val="0"/>
              <w:marTop w:val="0"/>
              <w:marBottom w:val="0"/>
              <w:divBdr>
                <w:top w:val="none" w:sz="0" w:space="0" w:color="auto"/>
                <w:left w:val="none" w:sz="0" w:space="0" w:color="auto"/>
                <w:bottom w:val="none" w:sz="0" w:space="0" w:color="auto"/>
                <w:right w:val="none" w:sz="0" w:space="0" w:color="auto"/>
              </w:divBdr>
            </w:div>
            <w:div w:id="1589270274">
              <w:marLeft w:val="0"/>
              <w:marRight w:val="0"/>
              <w:marTop w:val="0"/>
              <w:marBottom w:val="0"/>
              <w:divBdr>
                <w:top w:val="none" w:sz="0" w:space="0" w:color="auto"/>
                <w:left w:val="none" w:sz="0" w:space="0" w:color="auto"/>
                <w:bottom w:val="none" w:sz="0" w:space="0" w:color="auto"/>
                <w:right w:val="none" w:sz="0" w:space="0" w:color="auto"/>
              </w:divBdr>
            </w:div>
            <w:div w:id="1596547797">
              <w:marLeft w:val="0"/>
              <w:marRight w:val="0"/>
              <w:marTop w:val="0"/>
              <w:marBottom w:val="0"/>
              <w:divBdr>
                <w:top w:val="none" w:sz="0" w:space="0" w:color="auto"/>
                <w:left w:val="none" w:sz="0" w:space="0" w:color="auto"/>
                <w:bottom w:val="none" w:sz="0" w:space="0" w:color="auto"/>
                <w:right w:val="none" w:sz="0" w:space="0" w:color="auto"/>
              </w:divBdr>
            </w:div>
            <w:div w:id="1684865948">
              <w:marLeft w:val="0"/>
              <w:marRight w:val="0"/>
              <w:marTop w:val="0"/>
              <w:marBottom w:val="0"/>
              <w:divBdr>
                <w:top w:val="none" w:sz="0" w:space="0" w:color="auto"/>
                <w:left w:val="none" w:sz="0" w:space="0" w:color="auto"/>
                <w:bottom w:val="none" w:sz="0" w:space="0" w:color="auto"/>
                <w:right w:val="none" w:sz="0" w:space="0" w:color="auto"/>
              </w:divBdr>
            </w:div>
            <w:div w:id="1707102083">
              <w:marLeft w:val="0"/>
              <w:marRight w:val="0"/>
              <w:marTop w:val="0"/>
              <w:marBottom w:val="0"/>
              <w:divBdr>
                <w:top w:val="none" w:sz="0" w:space="0" w:color="auto"/>
                <w:left w:val="none" w:sz="0" w:space="0" w:color="auto"/>
                <w:bottom w:val="none" w:sz="0" w:space="0" w:color="auto"/>
                <w:right w:val="none" w:sz="0" w:space="0" w:color="auto"/>
              </w:divBdr>
            </w:div>
            <w:div w:id="1876581023">
              <w:marLeft w:val="0"/>
              <w:marRight w:val="0"/>
              <w:marTop w:val="0"/>
              <w:marBottom w:val="0"/>
              <w:divBdr>
                <w:top w:val="none" w:sz="0" w:space="0" w:color="auto"/>
                <w:left w:val="none" w:sz="0" w:space="0" w:color="auto"/>
                <w:bottom w:val="none" w:sz="0" w:space="0" w:color="auto"/>
                <w:right w:val="none" w:sz="0" w:space="0" w:color="auto"/>
              </w:divBdr>
            </w:div>
            <w:div w:id="1928997833">
              <w:marLeft w:val="0"/>
              <w:marRight w:val="0"/>
              <w:marTop w:val="0"/>
              <w:marBottom w:val="0"/>
              <w:divBdr>
                <w:top w:val="none" w:sz="0" w:space="0" w:color="auto"/>
                <w:left w:val="none" w:sz="0" w:space="0" w:color="auto"/>
                <w:bottom w:val="none" w:sz="0" w:space="0" w:color="auto"/>
                <w:right w:val="none" w:sz="0" w:space="0" w:color="auto"/>
              </w:divBdr>
            </w:div>
            <w:div w:id="1985892172">
              <w:marLeft w:val="0"/>
              <w:marRight w:val="0"/>
              <w:marTop w:val="0"/>
              <w:marBottom w:val="0"/>
              <w:divBdr>
                <w:top w:val="none" w:sz="0" w:space="0" w:color="auto"/>
                <w:left w:val="none" w:sz="0" w:space="0" w:color="auto"/>
                <w:bottom w:val="none" w:sz="0" w:space="0" w:color="auto"/>
                <w:right w:val="none" w:sz="0" w:space="0" w:color="auto"/>
              </w:divBdr>
            </w:div>
            <w:div w:id="2041272152">
              <w:marLeft w:val="0"/>
              <w:marRight w:val="0"/>
              <w:marTop w:val="0"/>
              <w:marBottom w:val="0"/>
              <w:divBdr>
                <w:top w:val="none" w:sz="0" w:space="0" w:color="auto"/>
                <w:left w:val="none" w:sz="0" w:space="0" w:color="auto"/>
                <w:bottom w:val="none" w:sz="0" w:space="0" w:color="auto"/>
                <w:right w:val="none" w:sz="0" w:space="0" w:color="auto"/>
              </w:divBdr>
            </w:div>
            <w:div w:id="21064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C3FC251A8ED3C409EBB2AB43ED137E6" ma:contentTypeVersion="6" ma:contentTypeDescription="Create a new document." ma:contentTypeScope="" ma:versionID="d1a969462a0eb1a379a5076352bbb7f7">
  <xsd:schema xmlns:xsd="http://www.w3.org/2001/XMLSchema" xmlns:xs="http://www.w3.org/2001/XMLSchema" xmlns:p="http://schemas.microsoft.com/office/2006/metadata/properties" xmlns:ns2="f86d8334-56fd-4514-9f65-9af17c80579b" xmlns:ns3="0cd02442-f6a1-410c-88a8-fbc09a71fd5e" targetNamespace="http://schemas.microsoft.com/office/2006/metadata/properties" ma:root="true" ma:fieldsID="36377f66b97abf50c2b6a3c001508b71" ns2:_="" ns3:_="">
    <xsd:import namespace="f86d8334-56fd-4514-9f65-9af17c80579b"/>
    <xsd:import namespace="0cd02442-f6a1-410c-88a8-fbc09a71fd5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6d8334-56fd-4514-9f65-9af17c8057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d02442-f6a1-410c-88a8-fbc09a71fd5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PHP</b:Tag>
    <b:SourceType>InternetSite</b:SourceType>
    <b:Guid>{506A1BE1-7AC8-44BB-9732-F381A40C2E41}</b:Guid>
    <b:Title>PHP MySQL select data</b:Title>
    <b:URL>https://www.w3schools.com/php/php_mysql_select.asp</b:URL>
    <b:RefOrder>1</b:RefOrder>
  </b:Source>
</b:Sources>
</file>

<file path=customXml/itemProps1.xml><?xml version="1.0" encoding="utf-8"?>
<ds:datastoreItem xmlns:ds="http://schemas.openxmlformats.org/officeDocument/2006/customXml" ds:itemID="{125E4FD5-7F08-4784-90A9-B646E300E1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6d8334-56fd-4514-9f65-9af17c80579b"/>
    <ds:schemaRef ds:uri="0cd02442-f6a1-410c-88a8-fbc09a71fd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6ACAAF-AF36-4492-9904-89FAC1720F90}">
  <ds:schemaRefs>
    <ds:schemaRef ds:uri="http://schemas.microsoft.com/sharepoint/v3/contenttype/forms"/>
  </ds:schemaRefs>
</ds:datastoreItem>
</file>

<file path=customXml/itemProps3.xml><?xml version="1.0" encoding="utf-8"?>
<ds:datastoreItem xmlns:ds="http://schemas.openxmlformats.org/officeDocument/2006/customXml" ds:itemID="{D013C9A8-A848-42D3-8448-95BF3D88AB2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B10FEC2-C1B7-4C9F-912A-EEB70357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58</Pages>
  <Words>6642</Words>
  <Characters>37865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44419</CharactersWithSpaces>
  <SharedDoc>false</SharedDoc>
  <HLinks>
    <vt:vector size="72" baseType="variant">
      <vt:variant>
        <vt:i4>3735625</vt:i4>
      </vt:variant>
      <vt:variant>
        <vt:i4>69</vt:i4>
      </vt:variant>
      <vt:variant>
        <vt:i4>0</vt:i4>
      </vt:variant>
      <vt:variant>
        <vt:i4>5</vt:i4>
      </vt:variant>
      <vt:variant>
        <vt:lpwstr>https://www.w3schools.com/php/php_cookies.asp</vt:lpwstr>
      </vt:variant>
      <vt:variant>
        <vt:lpwstr/>
      </vt:variant>
      <vt:variant>
        <vt:i4>1507387</vt:i4>
      </vt:variant>
      <vt:variant>
        <vt:i4>62</vt:i4>
      </vt:variant>
      <vt:variant>
        <vt:i4>0</vt:i4>
      </vt:variant>
      <vt:variant>
        <vt:i4>5</vt:i4>
      </vt:variant>
      <vt:variant>
        <vt:lpwstr/>
      </vt:variant>
      <vt:variant>
        <vt:lpwstr>_Toc168333161</vt:lpwstr>
      </vt:variant>
      <vt:variant>
        <vt:i4>1507387</vt:i4>
      </vt:variant>
      <vt:variant>
        <vt:i4>56</vt:i4>
      </vt:variant>
      <vt:variant>
        <vt:i4>0</vt:i4>
      </vt:variant>
      <vt:variant>
        <vt:i4>5</vt:i4>
      </vt:variant>
      <vt:variant>
        <vt:lpwstr/>
      </vt:variant>
      <vt:variant>
        <vt:lpwstr>_Toc168333160</vt:lpwstr>
      </vt:variant>
      <vt:variant>
        <vt:i4>1310779</vt:i4>
      </vt:variant>
      <vt:variant>
        <vt:i4>50</vt:i4>
      </vt:variant>
      <vt:variant>
        <vt:i4>0</vt:i4>
      </vt:variant>
      <vt:variant>
        <vt:i4>5</vt:i4>
      </vt:variant>
      <vt:variant>
        <vt:lpwstr/>
      </vt:variant>
      <vt:variant>
        <vt:lpwstr>_Toc168333159</vt:lpwstr>
      </vt:variant>
      <vt:variant>
        <vt:i4>1310779</vt:i4>
      </vt:variant>
      <vt:variant>
        <vt:i4>44</vt:i4>
      </vt:variant>
      <vt:variant>
        <vt:i4>0</vt:i4>
      </vt:variant>
      <vt:variant>
        <vt:i4>5</vt:i4>
      </vt:variant>
      <vt:variant>
        <vt:lpwstr/>
      </vt:variant>
      <vt:variant>
        <vt:lpwstr>_Toc168333158</vt:lpwstr>
      </vt:variant>
      <vt:variant>
        <vt:i4>1310779</vt:i4>
      </vt:variant>
      <vt:variant>
        <vt:i4>38</vt:i4>
      </vt:variant>
      <vt:variant>
        <vt:i4>0</vt:i4>
      </vt:variant>
      <vt:variant>
        <vt:i4>5</vt:i4>
      </vt:variant>
      <vt:variant>
        <vt:lpwstr/>
      </vt:variant>
      <vt:variant>
        <vt:lpwstr>_Toc168333157</vt:lpwstr>
      </vt:variant>
      <vt:variant>
        <vt:i4>1310779</vt:i4>
      </vt:variant>
      <vt:variant>
        <vt:i4>32</vt:i4>
      </vt:variant>
      <vt:variant>
        <vt:i4>0</vt:i4>
      </vt:variant>
      <vt:variant>
        <vt:i4>5</vt:i4>
      </vt:variant>
      <vt:variant>
        <vt:lpwstr/>
      </vt:variant>
      <vt:variant>
        <vt:lpwstr>_Toc168333156</vt:lpwstr>
      </vt:variant>
      <vt:variant>
        <vt:i4>1310779</vt:i4>
      </vt:variant>
      <vt:variant>
        <vt:i4>26</vt:i4>
      </vt:variant>
      <vt:variant>
        <vt:i4>0</vt:i4>
      </vt:variant>
      <vt:variant>
        <vt:i4>5</vt:i4>
      </vt:variant>
      <vt:variant>
        <vt:lpwstr/>
      </vt:variant>
      <vt:variant>
        <vt:lpwstr>_Toc168333155</vt:lpwstr>
      </vt:variant>
      <vt:variant>
        <vt:i4>1310779</vt:i4>
      </vt:variant>
      <vt:variant>
        <vt:i4>20</vt:i4>
      </vt:variant>
      <vt:variant>
        <vt:i4>0</vt:i4>
      </vt:variant>
      <vt:variant>
        <vt:i4>5</vt:i4>
      </vt:variant>
      <vt:variant>
        <vt:lpwstr/>
      </vt:variant>
      <vt:variant>
        <vt:lpwstr>_Toc168333154</vt:lpwstr>
      </vt:variant>
      <vt:variant>
        <vt:i4>1310779</vt:i4>
      </vt:variant>
      <vt:variant>
        <vt:i4>14</vt:i4>
      </vt:variant>
      <vt:variant>
        <vt:i4>0</vt:i4>
      </vt:variant>
      <vt:variant>
        <vt:i4>5</vt:i4>
      </vt:variant>
      <vt:variant>
        <vt:lpwstr/>
      </vt:variant>
      <vt:variant>
        <vt:lpwstr>_Toc168333153</vt:lpwstr>
      </vt:variant>
      <vt:variant>
        <vt:i4>1310779</vt:i4>
      </vt:variant>
      <vt:variant>
        <vt:i4>8</vt:i4>
      </vt:variant>
      <vt:variant>
        <vt:i4>0</vt:i4>
      </vt:variant>
      <vt:variant>
        <vt:i4>5</vt:i4>
      </vt:variant>
      <vt:variant>
        <vt:lpwstr/>
      </vt:variant>
      <vt:variant>
        <vt:lpwstr>_Toc168333152</vt:lpwstr>
      </vt:variant>
      <vt:variant>
        <vt:i4>1310779</vt:i4>
      </vt:variant>
      <vt:variant>
        <vt:i4>2</vt:i4>
      </vt:variant>
      <vt:variant>
        <vt:i4>0</vt:i4>
      </vt:variant>
      <vt:variant>
        <vt:i4>5</vt:i4>
      </vt:variant>
      <vt:variant>
        <vt:lpwstr/>
      </vt:variant>
      <vt:variant>
        <vt:lpwstr>_Toc168333151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 kingjoe</dc:creator>
  <cp:keywords/>
  <cp:lastModifiedBy>THAM KING JOE</cp:lastModifiedBy>
  <cp:revision>6</cp:revision>
  <cp:lastPrinted>2024-06-03T15:14:00Z</cp:lastPrinted>
  <dcterms:created xsi:type="dcterms:W3CDTF">2024-06-03T14:11:00Z</dcterms:created>
  <dcterms:modified xsi:type="dcterms:W3CDTF">2024-06-03T15:59:00Z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0x0101002C3FC251A8ED3C409EBB2AB43ED137E6</vt:lpwstr>
  </property>
</Properties>
</file>